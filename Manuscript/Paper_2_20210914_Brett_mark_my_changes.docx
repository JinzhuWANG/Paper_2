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22593166" w:rsidR="00EA1491" w:rsidRPr="00FF6EAB" w:rsidRDefault="007533EF" w:rsidP="00EA1491">
      <w:pPr>
        <w:rPr>
          <w:rFonts w:cstheme="minorHAnsi"/>
          <w:lang w:val="en-US"/>
        </w:rPr>
      </w:pPr>
      <w:r>
        <w:rPr>
          <w:rFonts w:cstheme="minorHAnsi"/>
          <w:lang w:val="en-US"/>
        </w:rPr>
        <w:t xml:space="preserve">Cellular Automata (CA) models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The advancement of deep learning (DL) </w:t>
      </w:r>
      <w:r w:rsidR="00E473BE">
        <w:rPr>
          <w:rFonts w:cstheme="minorHAnsi"/>
          <w:lang w:val="en-US"/>
        </w:rPr>
        <w:t>technology enables spatial patterns of different level</w:t>
      </w:r>
      <w:r w:rsidR="0060588A">
        <w:rPr>
          <w:rFonts w:cstheme="minorHAnsi"/>
          <w:lang w:val="en-US"/>
        </w:rPr>
        <w:t>s to be assimilated, thus addressing urban development's spatial complexity</w:t>
      </w:r>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EE21D2">
        <w:rPr>
          <w:rFonts w:cstheme="minorHAnsi"/>
          <w:lang w:val="en-US"/>
        </w:rPr>
        <w:t xml:space="preserve">UNET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 xml:space="preserve">applied the learned model to 76 cities in the North China Plain. </w:t>
      </w:r>
      <w:r w:rsidR="009739EB">
        <w:rPr>
          <w:rFonts w:cstheme="minorHAnsi"/>
          <w:lang w:val="en-US"/>
        </w:rPr>
        <w:t xml:space="preserve">The results show that </w:t>
      </w:r>
      <w:r w:rsidR="00C20968">
        <w:rPr>
          <w:rFonts w:cstheme="minorHAnsi"/>
          <w:lang w:val="en-US"/>
        </w:rPr>
        <w:t xml:space="preserve">1) </w:t>
      </w:r>
      <w:r w:rsidR="00C53C3F">
        <w:rPr>
          <w:rFonts w:cstheme="minorHAnsi"/>
          <w:lang w:val="en-US"/>
        </w:rPr>
        <w:t xml:space="preserve">the </w:t>
      </w:r>
      <w:r w:rsidR="0051208E">
        <w:rPr>
          <w:rFonts w:cstheme="minorHAnsi"/>
          <w:lang w:val="en-US"/>
        </w:rPr>
        <w:t xml:space="preserve">UNET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w:t>
      </w:r>
      <w:proofErr w:type="spellStart"/>
      <w:r w:rsidR="00FF627B">
        <w:rPr>
          <w:rFonts w:cstheme="minorHAnsi"/>
          <w:lang w:val="en-US"/>
        </w:rPr>
        <w:t>FoM</w:t>
      </w:r>
      <w:proofErr w:type="spellEnd"/>
      <w:r w:rsidR="00251856">
        <w:rPr>
          <w:rFonts w:cstheme="minorHAnsi"/>
          <w:lang w:val="en-US"/>
        </w:rPr>
        <w:t xml:space="preserve"> (Figure of Merit)</w:t>
      </w:r>
      <w:r w:rsidR="00FF627B">
        <w:rPr>
          <w:rFonts w:cstheme="minorHAnsi"/>
          <w:lang w:val="en-US"/>
        </w:rPr>
        <w:t xml:space="preserve"> of the simulation map is close to </w:t>
      </w:r>
      <w:r w:rsidR="00466215">
        <w:rPr>
          <w:rFonts w:cstheme="minorHAnsi"/>
          <w:lang w:val="en-US"/>
        </w:rPr>
        <w:t>conventional studies that</w:t>
      </w:r>
      <w:r w:rsidR="001C1197">
        <w:rPr>
          <w:rFonts w:cstheme="minorHAnsi"/>
          <w:lang w:val="en-US"/>
        </w:rPr>
        <w:t xml:space="preserve"> went through a length calibration process, and 3) </w:t>
      </w:r>
      <w:r w:rsidR="003F5EDB">
        <w:rPr>
          <w:rFonts w:cstheme="minorHAnsi"/>
          <w:lang w:val="en-US"/>
        </w:rPr>
        <w:t>the land</w:t>
      </w:r>
      <w:r w:rsidR="00C53C3F">
        <w:rPr>
          <w:rFonts w:cstheme="minorHAnsi"/>
          <w:lang w:val="en-US"/>
        </w:rPr>
        <w:t>s</w:t>
      </w:r>
      <w:r w:rsidR="003F5EDB">
        <w:rPr>
          <w:rFonts w:cstheme="minorHAnsi"/>
          <w:lang w:val="en-US"/>
        </w:rPr>
        <w:t xml:space="preserve">cape pattern between the simulation and the reference map is well aligned. </w:t>
      </w:r>
      <w:r w:rsidR="007D0E6C">
        <w:rPr>
          <w:rFonts w:cstheme="minorHAnsi"/>
          <w:lang w:val="en-US"/>
        </w:rPr>
        <w:t xml:space="preserve">UNET </w:t>
      </w:r>
      <w:r w:rsidR="003A53D8">
        <w:rPr>
          <w:rFonts w:cstheme="minorHAnsi"/>
          <w:lang w:val="en-US"/>
        </w:rPr>
        <w:t xml:space="preserve">learned inherent </w:t>
      </w:r>
      <w:r w:rsidR="00FB6019">
        <w:rPr>
          <w:rFonts w:cstheme="minorHAnsi"/>
          <w:lang w:val="en-US"/>
        </w:rPr>
        <w:t>urban development patterns</w:t>
      </w:r>
      <w:r w:rsidR="003839CA">
        <w:rPr>
          <w:rFonts w:cstheme="minorHAnsi"/>
          <w:lang w:val="en-US"/>
        </w:rPr>
        <w:t xml:space="preserve">, </w:t>
      </w:r>
      <w:r w:rsidR="00B24127">
        <w:rPr>
          <w:rFonts w:cstheme="minorHAnsi"/>
          <w:lang w:val="en-US"/>
        </w:rPr>
        <w:t>which can</w:t>
      </w:r>
      <w:r w:rsidR="00850187">
        <w:rPr>
          <w:rFonts w:cstheme="minorHAnsi"/>
          <w:lang w:val="en-US"/>
        </w:rPr>
        <w:t xml:space="preserve">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1FE356E5" w14:textId="60951FEC" w:rsidR="006C7461" w:rsidRDefault="006C7461" w:rsidP="000A4B47">
      <w:pPr>
        <w:rPr>
          <w:rFonts w:ascii="Calibri" w:hAnsi="Calibri" w:cs="Calibri"/>
        </w:rPr>
      </w:pPr>
      <w:commentRangeStart w:id="1"/>
      <w:r>
        <w:rPr>
          <w:rFonts w:ascii="Calibri" w:hAnsi="Calibri" w:cs="Calibri"/>
        </w:rPr>
        <w:t xml:space="preserve">Urbanization is one of the most important anthropogenic activities </w:t>
      </w:r>
      <w:sdt>
        <w:sdtPr>
          <w:rPr>
            <w:rFonts w:ascii="Calibri" w:hAnsi="Calibri" w:cs="Calibri"/>
          </w:rPr>
          <w:alias w:val="To edit, see citavi.com/edit"/>
          <w:tag w:val="CitaviPlaceholder#4d00f849-5b83-43ea-a58a-ae9f64b9f31a"/>
          <w:id w:val="72709361"/>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IxYzQ0YmI3OS1lZWQ4LTQ5N2ItYjM4OC01ZDZlYThkNThlN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cnNlLjIwMTkuMTExNDc3IiwiVXJpU3RyaW5nIjoiaHR0cHM6Ly9kb2kub3JnLzEwLjEwMTYvai5yc2UuMjAxOS4xMTE0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xMDE2L2oubGFuZHVzZXBvbC4yMDE3LjA3LjAxOSIsIlVyaVN0cmluZyI6Imh0dHBzOi8vZG9pLm9yZy8xMC4xMDE2L2oubGFuZHVzZXBvbC4yMDE3LjA3LjAxOS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MWY1NzY1Mi03ZWZkLTQ3NmQtYTM0ZS0zNGY4OTU1YWZkZTEiLCJNb2RpZmllZE9uIjoiMjAyMS0wOC0zMVQyMjo1MTo1MyIsIlByb2plY3QiOnsiJHJlZiI6IjUifX1dLCJPcmdhbml6YXRpb25zIjpbXSwiT3RoZXJzSW52b2x2ZWQiOltdLCJQYWdlUmFuZ2UiOiI8c3A+XHJcbiAgPG4+Mjg8L24+XHJcbiAgPGluPnRydWU8L2luPlxyXG4gIDxvcz4yODwvb3M+XHJcbiAgPHBzPjI4PC9wcz5cclxuPC9zcD5cclxuPGVwPlxyXG4gIDxuPjM4PC9uPlxyXG4gIDxpbj50cnVlPC9pbj5cclxuICA8b3M+Mzg8L29zPlxyXG4gIDxwcz4zODwvcHM+XHJcbjwvZXA+XHJcbjxvcz4yOC0zODwvb3M+IiwiUGVyaW9kaWNhbCI6eyIkaWQiOiIyM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M4L25hdHVyZTAxNjc1IiwiVXJpU3RyaW5nIjoiaHR0cHM6Ly9kb2kub3JnLzEwLjEwMzgvbmF0dXJlMDE2NzU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DNjYjNmNWQtZWZjMC00MzU0LTkzNjgtOGJkZTRjNmI3MjliIiwiTW9kaWZpZWRPbiI6IjIwMjEtMDgtMzFUMjI6NTE6NTMiLCJQcm9qZWN0Ijp7IiRyZWYiOiI1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jc3NDExOSIsIlVyaVN0cmluZyI6Imh0dHA6Ly93d3cubmNiaS5ubG0ubmloLmdvdi9wdWJtZWQvMTI3NzQxMTk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}</w:instrText>
          </w:r>
          <w:r>
            <w:rPr>
              <w:rFonts w:ascii="Calibri" w:hAnsi="Calibri" w:cs="Calibri"/>
              <w:noProof/>
            </w:rPr>
            <w:fldChar w:fldCharType="separate"/>
          </w:r>
          <w:r w:rsidR="004A0A0E">
            <w:rPr>
              <w:rFonts w:ascii="Calibri" w:hAnsi="Calibri" w:cs="Calibri"/>
              <w:noProof/>
            </w:rPr>
            <w:t>(Qiu et al. 2020; Chu et al. 2017; Kalnay and Cai 2003)</w:t>
          </w:r>
          <w:r>
            <w:rPr>
              <w:rFonts w:ascii="Calibri" w:hAnsi="Calibri" w:cs="Calibri"/>
              <w:noProof/>
            </w:rPr>
            <w:fldChar w:fldCharType="end"/>
          </w:r>
        </w:sdtContent>
      </w:sdt>
      <w:r>
        <w:rPr>
          <w:rFonts w:ascii="Calibri" w:hAnsi="Calibri" w:cs="Calibri"/>
        </w:rPr>
        <w:t xml:space="preserve">. </w:t>
      </w:r>
      <w:del w:id="2" w:author="JINZHU WANG" w:date="2021-09-13T16:45:00Z">
        <w:r w:rsidR="009C7037">
          <w:rPr>
            <w:rFonts w:ascii="Calibri" w:hAnsi="Calibri" w:cs="Calibri"/>
          </w:rPr>
          <w:delText>Correct</w:delText>
        </w:r>
      </w:del>
      <w:ins w:id="3" w:author="JINZHU WANG" w:date="2021-09-13T16:45:00Z">
        <w:r>
          <w:rPr>
            <w:rFonts w:ascii="Calibri" w:hAnsi="Calibri" w:cs="Calibri"/>
          </w:rPr>
          <w:t>Correctly</w:t>
        </w:r>
      </w:ins>
      <w:r>
        <w:rPr>
          <w:rFonts w:ascii="Calibri" w:hAnsi="Calibri" w:cs="Calibri"/>
        </w:rPr>
        <w:t xml:space="preserve"> projecting </w:t>
      </w:r>
      <w:del w:id="4" w:author="JINZHU WANG" w:date="2021-09-13T16:45:00Z">
        <w:r w:rsidR="009C7037">
          <w:rPr>
            <w:rFonts w:ascii="Calibri" w:hAnsi="Calibri" w:cs="Calibri"/>
          </w:rPr>
          <w:delText>urban land in</w:delText>
        </w:r>
        <w:r w:rsidR="00CA5C07">
          <w:rPr>
            <w:rFonts w:ascii="Calibri" w:hAnsi="Calibri" w:cs="Calibri"/>
          </w:rPr>
          <w:delText>to</w:delText>
        </w:r>
        <w:r w:rsidR="009C7037">
          <w:rPr>
            <w:rFonts w:ascii="Calibri" w:hAnsi="Calibri" w:cs="Calibri"/>
          </w:rPr>
          <w:delText xml:space="preserve"> </w:delText>
        </w:r>
      </w:del>
      <w:r>
        <w:rPr>
          <w:rFonts w:ascii="Calibri" w:hAnsi="Calibri" w:cs="Calibri"/>
        </w:rPr>
        <w:t>the future</w:t>
      </w:r>
      <w:ins w:id="5" w:author="JINZHU WANG" w:date="2021-09-13T16:45:00Z">
        <w:r>
          <w:rPr>
            <w:rFonts w:ascii="Calibri" w:hAnsi="Calibri" w:cs="Calibri"/>
          </w:rPr>
          <w:t xml:space="preserve"> urban layout</w:t>
        </w:r>
      </w:ins>
      <w:r>
        <w:rPr>
          <w:rFonts w:ascii="Calibri" w:hAnsi="Calibri" w:cs="Calibri"/>
        </w:rPr>
        <w:t xml:space="preserve"> enables efficient resource management </w:t>
      </w:r>
      <w:sdt>
        <w:sdtPr>
          <w:rPr>
            <w:rFonts w:ascii="Calibri" w:hAnsi="Calibri" w:cs="Calibri"/>
          </w:rPr>
          <w:alias w:val="To edit, see citavi.com/edit"/>
          <w:tag w:val="CitaviPlaceholder#c4e9667c-4117-40ab-afa4-de215c181c3d"/>
          <w:id w:val="661428062"/>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I0YjEwZDdlZi04YmExLTRhYTEtOGY1ZS1mYmMyZjc4MGI4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YXRlMiI6IjEwLzIwLzIwMjAiLCJEb2kiOiIxMC4xMDE2L2ouc2NpdG90ZW52LjIwMjAuMTQzMDEy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nNjaXRvdGVudi4yMDIwLjE0MzAxMiIsIlVyaVN0cmluZyI6Imh0dHBzOi8vZG9pLm9yZy8xMC4xMDE2L2ouc2NpdG90ZW52LjIwMjAuMTQzMDE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2ZDk1MGVjLWVkZmYtNDcxMC1iOTNiLTU5YjU5MmFhMmMxM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xNjIxMzEiLCJVcmlTdHJpbmciOiJodHRwOi8vd3d3Lm5jYmkubmxtLm5paC5nb3YvcHVibWVkLzMzMTYyMTM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RmNTJjYTY0LWM0MGQtNDQxNS1iYzNmLTNmZTZlM2FmMDFkZiIsIk1vZGlmaWVkT24iOiIyMDIxLTA4LTMxVDIyOjUxOjUzIiwiUHJvamVjdCI6eyIkcmVmIjoiNSJ9fV0sIk9yZ2FuaXphdGlvbnMiOltdLCJPdGhlcnNJbnZvbHZlZCI6W10sIlBhZ2VSYW5nZSI6IjxzcD5cclxuICA8bj4xNDMwMTI8L24+XHJcbiAgPGluPnRydWU8L2luPlxyXG4gIDxvcz4xNDMwMTI8L29zPlxyXG4gIDxwcz4xNDMwMTI8L3BzPlxyXG48L3NwPlxyXG48b3M+MTQzMDEyPC9vcz4iLCJQZXJpb2RpY2FsIjp7IiRpZCI6IjE1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}</w:instrText>
          </w:r>
          <w:r>
            <w:rPr>
              <w:rFonts w:ascii="Calibri" w:hAnsi="Calibri" w:cs="Calibri"/>
              <w:noProof/>
            </w:rPr>
            <w:fldChar w:fldCharType="separate"/>
          </w:r>
          <w:r w:rsidR="004A0A0E">
            <w:rPr>
              <w:rFonts w:ascii="Calibri" w:hAnsi="Calibri" w:cs="Calibri"/>
              <w:noProof/>
            </w:rPr>
            <w:t>(Lin et al. 2021)</w:t>
          </w:r>
          <w:r>
            <w:rPr>
              <w:rFonts w:ascii="Calibri" w:hAnsi="Calibri" w:cs="Calibri"/>
              <w:noProof/>
            </w:rPr>
            <w:fldChar w:fldCharType="end"/>
          </w:r>
        </w:sdtContent>
      </w:sdt>
      <w:r>
        <w:rPr>
          <w:rFonts w:ascii="Calibri" w:hAnsi="Calibri" w:cs="Calibri"/>
        </w:rPr>
        <w:t xml:space="preserve"> and waste neutralizing </w:t>
      </w:r>
      <w:sdt>
        <w:sdtPr>
          <w:rPr>
            <w:rFonts w:ascii="Calibri" w:hAnsi="Calibri" w:cs="Calibri"/>
          </w:rPr>
          <w:alias w:val="To edit, see citavi.com/edit"/>
          <w:tag w:val="CitaviPlaceholder#2cbd8969-1ee2-421d-a73b-f9e9364b64f5"/>
          <w:id w:val="-1443307776"/>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4N2QxMjQ2Ni02ZTczLTQ4YjUtODczYy04YzM1NzBmODU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hdGUyIjoiMy8xOS8yMDIwIiwiRG9pIjoiMTAuMTAzOC9zNDE0NjctMDIwLTE1MzE5LTQ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M0NzUiLCJVcmlTdHJpbmciOiJodHRwOi8vd3d3Lm5jYmkubmxtLm5paC5nb3YvcHVibWVkLzMyMTkzNDc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M5MmUyZjJmLWVmMTAtNDVjNS1hMmMzLTAzMzhlNzkyMDM3Yy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zOC9zNDE0NjctMDIwLTE1MzE5LTQiLCJVcmlTdHJpbmciOiJodHRwczovL2RvaS5vcmcvMTAuMTAzOC9zNDE0NjctMDIwLTE1MzE5LT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ZGNhOWJlOGQtMzVjNS00ZjY2LWI5NzUtMDRmMWUwNTJiM2Q2IiwiTW9kaWZpZWRPbiI6IjIwMjEtMDgtMzFUMjI6NTE6NTM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MZW5vdm8iLCJDcmVhdGVkT24iOiIyMDIxLTA4LTMxVDIyOjUxOjUzIiwiTW9kaWZpZWRCeSI6Il9MZW5vdm8iLCJJZCI6Ijg3ZDEyNDY2LTZlNzMtNDhiNS04NzNjLThjMzU3MGY4NThjYS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WXVlIGV0IGFsLiAyMDIwKSJ9XX0sIlRhZyI6IkNpdGF2aVBsYWNlaG9sZGVyIzJjYmQ4OTY5LTFlZTItNDIxZC1hNzNiLWY5ZTkzNjRiNjRmNSIsIlRleHQiOiIoWXVlIGV0IGFsLiAyMDIwKSIsIldBSVZlcnNpb24iOiI2LjguMC4wIn0=}</w:instrText>
          </w:r>
          <w:r>
            <w:rPr>
              <w:rFonts w:ascii="Calibri" w:hAnsi="Calibri" w:cs="Calibri"/>
              <w:noProof/>
            </w:rPr>
            <w:fldChar w:fldCharType="separate"/>
          </w:r>
          <w:r w:rsidR="004A0A0E">
            <w:rPr>
              <w:rFonts w:ascii="Calibri" w:hAnsi="Calibri" w:cs="Calibri"/>
              <w:noProof/>
            </w:rPr>
            <w:t>(Yue et al. 2020)</w:t>
          </w:r>
          <w:r>
            <w:rPr>
              <w:rFonts w:ascii="Calibri" w:hAnsi="Calibri" w:cs="Calibri"/>
              <w:noProof/>
            </w:rPr>
            <w:fldChar w:fldCharType="end"/>
          </w:r>
        </w:sdtContent>
      </w:sdt>
      <w:r>
        <w:rPr>
          <w:rFonts w:ascii="Calibri" w:hAnsi="Calibri" w:cs="Calibri"/>
        </w:rPr>
        <w:t xml:space="preserve">, and prompts sustainable urban development </w:t>
      </w:r>
      <w:sdt>
        <w:sdtPr>
          <w:rPr>
            <w:rFonts w:ascii="Calibri" w:hAnsi="Calibri" w:cs="Calibri"/>
          </w:rPr>
          <w:alias w:val="To edit, see citavi.com/edit"/>
          <w:tag w:val="CitaviPlaceholder#e24a4861-2e3f-4076-8796-ecc5035f0375"/>
          <w:id w:val="-64964411"/>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YTk4YmQ1LTdjZTctNDJmYy05Y2VlLWEwOWIxZjI4ODYwMy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TI0YTQ4NjEtMmUzZi00MDc2LTg3OTYtZWNjNTAzNWYwMzc1IiwiVGV4dCI6IihXYW5nIGV0IGFsLiAyMDIxYikiLCJXQUlWZXJzaW9uIjoiNi44LjAuMCJ9}</w:instrText>
          </w:r>
          <w:r>
            <w:rPr>
              <w:rFonts w:ascii="Calibri" w:hAnsi="Calibri" w:cs="Calibri"/>
              <w:noProof/>
            </w:rPr>
            <w:fldChar w:fldCharType="separate"/>
          </w:r>
          <w:r w:rsidR="004A0A0E">
            <w:rPr>
              <w:rFonts w:ascii="Calibri" w:hAnsi="Calibri" w:cs="Calibri"/>
              <w:noProof/>
            </w:rPr>
            <w:t>(Wang et al. 2021b)</w:t>
          </w:r>
          <w:r>
            <w:rPr>
              <w:rFonts w:ascii="Calibri" w:hAnsi="Calibri" w:cs="Calibri"/>
              <w:noProof/>
            </w:rPr>
            <w:fldChar w:fldCharType="end"/>
          </w:r>
        </w:sdtContent>
      </w:sdt>
      <w:r>
        <w:rPr>
          <w:rFonts w:ascii="Calibri" w:hAnsi="Calibri" w:cs="Calibri"/>
        </w:rPr>
        <w:t xml:space="preserve">. </w:t>
      </w:r>
      <w:del w:id="6" w:author="JINZHU WANG" w:date="2021-09-13T16:45:00Z">
        <w:r w:rsidR="0003265C">
          <w:rPr>
            <w:rFonts w:ascii="Calibri" w:hAnsi="Calibri" w:cs="Calibri"/>
          </w:rPr>
          <w:delText xml:space="preserve">The </w:delText>
        </w:r>
        <w:r w:rsidR="00896FEC" w:rsidRPr="009E67B1">
          <w:rPr>
            <w:rFonts w:ascii="Calibri" w:hAnsi="Calibri" w:cs="Calibri"/>
          </w:rPr>
          <w:delText xml:space="preserve">Cellular Automata (CA) </w:delText>
        </w:r>
        <w:r w:rsidR="0003265C">
          <w:rPr>
            <w:rFonts w:ascii="Calibri" w:hAnsi="Calibri" w:cs="Calibri"/>
          </w:rPr>
          <w:delText xml:space="preserve">model </w:delText>
        </w:r>
        <w:r w:rsidR="00896FEC" w:rsidRPr="009E67B1">
          <w:rPr>
            <w:rFonts w:ascii="Calibri" w:hAnsi="Calibri" w:cs="Calibri"/>
          </w:rPr>
          <w:delText>ha</w:delText>
        </w:r>
        <w:r w:rsidR="0003265C">
          <w:rPr>
            <w:rFonts w:ascii="Calibri" w:hAnsi="Calibri" w:cs="Calibri"/>
          </w:rPr>
          <w:delText>s</w:delText>
        </w:r>
        <w:r w:rsidR="00896FEC" w:rsidRPr="009E67B1">
          <w:rPr>
            <w:rFonts w:ascii="Calibri" w:hAnsi="Calibri" w:cs="Calibri"/>
          </w:rPr>
          <w:delText xml:space="preserve"> been widely applied </w:delText>
        </w:r>
        <w:r w:rsidR="00E91350">
          <w:rPr>
            <w:rFonts w:ascii="Calibri" w:hAnsi="Calibri" w:cs="Calibri"/>
          </w:rPr>
          <w:delText>to simulate</w:delText>
        </w:r>
        <w:r w:rsidR="00896FEC" w:rsidRPr="009E67B1">
          <w:rPr>
            <w:rFonts w:ascii="Calibri" w:hAnsi="Calibri" w:cs="Calibri"/>
          </w:rPr>
          <w:delText xml:space="preserve"> urban land </w:delText>
        </w:r>
        <w:r w:rsidR="00E91350">
          <w:rPr>
            <w:rFonts w:ascii="Calibri" w:hAnsi="Calibri" w:cs="Calibri"/>
          </w:rPr>
          <w:delText>development</w:delText>
        </w:r>
        <w:r w:rsidR="0003265C">
          <w:rPr>
            <w:rFonts w:ascii="Calibri" w:hAnsi="Calibri" w:cs="Calibri"/>
          </w:rPr>
          <w:delText xml:space="preserve"> because it resembles </w:delText>
        </w:r>
        <w:r w:rsidR="00896FEC" w:rsidRPr="009E67B1">
          <w:rPr>
            <w:rFonts w:ascii="Calibri" w:hAnsi="Calibri" w:cs="Calibri"/>
          </w:rPr>
          <w:delText>the urban dynamics in the real world</w:delText>
        </w:r>
        <w:r w:rsidR="0003265C">
          <w:rPr>
            <w:rFonts w:ascii="Calibri" w:hAnsi="Calibri" w:cs="Calibri"/>
          </w:rPr>
          <w:delText xml:space="preserve"> </w:delText>
        </w:r>
      </w:del>
      <w:customXmlDelRangeStart w:id="7" w:author="JINZHU WANG" w:date="2021-09-13T16:45:00Z"/>
      <w:sdt>
        <w:sdtPr>
          <w:rPr>
            <w:rFonts w:ascii="Calibri" w:hAnsi="Calibri" w:cs="Calibri"/>
          </w:rPr>
          <w:alias w:val="To edit, see citavi.com/edit"/>
          <w:tag w:val="CitaviPlaceholder#427c02ab-407b-4394-86ae-435435ac3d97"/>
          <w:id w:val="-1077284729"/>
          <w:placeholder>
            <w:docPart w:val="64D250097FBB47559FA74F3159624FB7"/>
          </w:placeholder>
        </w:sdtPr>
        <w:sdtEndPr/>
        <w:sdtContent>
          <w:customXmlDelRangeEnd w:id="7"/>
          <w:del w:id="8" w:author="JINZHU WANG" w:date="2021-09-13T16:45:00Z">
            <w:r w:rsidR="0003265C">
              <w:rPr>
                <w:rFonts w:ascii="Calibri" w:hAnsi="Calibri" w:cs="Calibri"/>
                <w:noProof/>
              </w:rPr>
              <w:fldChar w:fldCharType="begin"/>
            </w:r>
          </w:del>
          <w:r w:rsidR="004A0A0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0VDEwOjIxOjU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NDI3YzAyYWItNDA3Yi00Mzk0LTg2YWUtNDM1NDM1YWMzZDk3IiwiVGV4dCI6IihUb25nIGFuZCBGZW5nIDIwMjA7IExpIGV0IGFsLiAyMDE3KSIsIldBSVZlcnNpb24iOiI2LjguMC4wIn0=}</w:instrText>
          </w:r>
          <w:del w:id="9" w:author="JINZHU WANG" w:date="2021-09-13T16:45:00Z">
            <w:r w:rsidR="0003265C">
              <w:rPr>
                <w:rFonts w:ascii="Calibri" w:hAnsi="Calibri" w:cs="Calibri"/>
                <w:noProof/>
              </w:rPr>
              <w:fldChar w:fldCharType="separate"/>
            </w:r>
          </w:del>
          <w:r w:rsidR="004A0A0E">
            <w:rPr>
              <w:rFonts w:ascii="Calibri" w:hAnsi="Calibri" w:cs="Calibri"/>
              <w:noProof/>
            </w:rPr>
            <w:t>(Tong and Feng 2020; Li et al. 2017)</w:t>
          </w:r>
          <w:del w:id="10" w:author="JINZHU WANG" w:date="2021-09-13T16:45:00Z">
            <w:r w:rsidR="0003265C">
              <w:rPr>
                <w:rFonts w:ascii="Calibri" w:hAnsi="Calibri" w:cs="Calibri"/>
                <w:noProof/>
              </w:rPr>
              <w:fldChar w:fldCharType="end"/>
            </w:r>
          </w:del>
          <w:customXmlDelRangeStart w:id="11" w:author="JINZHU WANG" w:date="2021-09-13T16:45:00Z"/>
        </w:sdtContent>
      </w:sdt>
      <w:customXmlDelRangeEnd w:id="11"/>
      <w:del w:id="12" w:author="JINZHU WANG" w:date="2021-09-13T16:45:00Z">
        <w:r w:rsidR="00896FEC" w:rsidRPr="009E67B1">
          <w:rPr>
            <w:rFonts w:ascii="Calibri" w:hAnsi="Calibri" w:cs="Calibri"/>
          </w:rPr>
          <w:delText xml:space="preserve">. CA models are </w:delText>
        </w:r>
        <w:r w:rsidR="006C4E0C">
          <w:rPr>
            <w:rFonts w:ascii="Calibri" w:hAnsi="Calibri" w:cs="Calibri"/>
          </w:rPr>
          <w:delText xml:space="preserve">primarily </w:delText>
        </w:r>
        <w:r w:rsidR="00896FEC" w:rsidRPr="009E67B1">
          <w:rPr>
            <w:rFonts w:ascii="Calibri" w:hAnsi="Calibri" w:cs="Calibri"/>
          </w:rPr>
          <w:delText xml:space="preserve">built on transition rules and neighborhood status, </w:delText>
        </w:r>
        <w:r w:rsidR="00CA5C07">
          <w:rPr>
            <w:rFonts w:ascii="Calibri" w:hAnsi="Calibri" w:cs="Calibri"/>
          </w:rPr>
          <w:delText>which</w:delText>
        </w:r>
      </w:del>
      <w:ins w:id="13" w:author="JINZHU WANG" w:date="2021-09-13T16:45:00Z">
        <w:r>
          <w:rPr>
            <w:rFonts w:ascii="Calibri" w:hAnsi="Calibri" w:cs="Calibri"/>
          </w:rPr>
          <w:t xml:space="preserve">Urbanization is </w:t>
        </w:r>
      </w:ins>
      <w:r w:rsidR="00DC4BE2">
        <w:rPr>
          <w:rFonts w:ascii="Calibri" w:hAnsi="Calibri" w:cs="Calibri"/>
        </w:rPr>
        <w:t>modelled</w:t>
      </w:r>
      <w:ins w:id="14" w:author="JINZHU WANG" w:date="2021-09-13T16:45:00Z">
        <w:r>
          <w:rPr>
            <w:rFonts w:ascii="Calibri" w:hAnsi="Calibri" w:cs="Calibri"/>
          </w:rPr>
          <w:t xml:space="preserve"> with two major objectives: the prediction models aim at creating future urban maps based on historical urban dynamics </w:t>
        </w:r>
      </w:ins>
      <w:customXmlInsRangeStart w:id="15" w:author="JINZHU WANG" w:date="2021-09-13T16:45:00Z"/>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customXmlInsRangeEnd w:id="15"/>
          <w:ins w:id="16" w:author="JINZHU WANG" w:date="2021-09-13T16:45:00Z">
            <w:r>
              <w:rPr>
                <w:rFonts w:ascii="Calibri" w:hAnsi="Calibri" w:cs="Calibri"/>
                <w:noProof/>
              </w:rPr>
              <w:fldChar w:fldCharType="begin"/>
            </w:r>
          </w:ins>
          <w:r w:rsidR="004A0A0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Sx7IiRpZCI6IjE1IiwiJHR5cGUiOiJTd2lzc0FjYWRlbWljLkNpdGF2aS5DaXRhdGlvbnMuV29yZFBsYWNlaG9sZGVyRW50cnksIFN3aXNzQWNhZGVtaWMuQ2l0YXZpIiwiSWQiOiI4ODU0YThhNy1hNGYxLTRkZTMtOGFmYS1lZjRmZjM4ZjQzYzUiLCJSYW5nZVN0YXJ0IjoyMSwiUmFuZ2VMZW5ndGgiOjM0LCJSZWZlcmVuY2VJZCI6ImU4ODhkYzUyLTljYWItNGQ0MS1hNGRkLWY4NTdjZTE3ZDBmZCI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hvc3NlaW4iLCJMYXN0TmFtZSI6IlNoYWZpemFkZWgtTW9naGFkYW0iLCJQcm90ZWN0ZWQiOmZhbHNlLCJTZXgiOjAsIkNyZWF0ZWRCeSI6Il9MZW5vdm8iLCJDcmVhdGVkT24iOiIyMDIxLTA5LTAyVDA2OjE3OjI4IiwiTW9kaWZpZWRCeSI6Il9MZW5vdm8iLCJJZCI6IjZmODEzNjEwLTNiNDMtNGIzMi05ZjM0LTBmYWI2YThlZTBmYyIsIk1vZGlmaWVkT24iOiIyMDIxLTA5LTAyVDA2OjE3OjI4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CIsIk1vZGlmaWVkQnkiOiJfTGVub3ZvIiwiSWQiOiI4ZWU1MWFiMC0wZWZjLTRjMzktOWRkNC0xODI0MTJlODJlMjciLCJNb2RpZmllZE9uIjoiMjAyMS0wOS0wMlQwNjoxNzoyOCIsIlByb2plY3QiOnsiJHJlZiI6IjUifX0seyIkaWQiOiIxOS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IwIiwiJHR5cGUiOiJTd2lzc0FjYWRlbWljLkNpdGF2aS5QZXJzb24sIFN3aXNzQWNhZGVtaWMuQ2l0YXZpIiwiRmlyc3ROYW1lIjoiTW9oYW1tYWQiLCJMYXN0TmFtZSI6IlRhbGVhaSIsIlByb3RlY3RlZCI6ZmFsc2UsIlNleCI6MiwiQ3JlYXRlZEJ5IjoiX0xlbm92byIsIkNyZWF0ZWRPbiI6IjIwMjEtMDktMDJUMDY6MTc6MjgiLCJNb2RpZmllZEJ5IjoiX0xlbm92byIsIklkIjoiZTQwMzc0OGEtMDhlNC00MTFmLWIyZTctNzZkZjk3YmNhYzQ4IiwiTW9kaWZpZWRPbiI6IjIwMjEtMDktMDJUMDY6MTc6Mjg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SIsIk1vZGlmaWVkQnkiOiJfTGVub3ZvIiwiSWQiOiI0ZDRmZmJjMi0zMDZlLTQyOWItOTU3MC0yNmE1NzBhOTIzZTIiLCJNb2RpZmllZE9uIjoiMjAyMS0wOS0wMlQwNjoxNzoyNSIsIlByb2plY3QiOnsiJHJlZiI6IjUifX1d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}</w:instrText>
          </w:r>
          <w:ins w:id="17" w:author="JINZHU WANG" w:date="2021-09-13T16:45:00Z">
            <w:r>
              <w:rPr>
                <w:rFonts w:ascii="Calibri" w:hAnsi="Calibri" w:cs="Calibri"/>
                <w:noProof/>
              </w:rPr>
              <w:fldChar w:fldCharType="separate"/>
            </w:r>
          </w:ins>
          <w:r w:rsidR="004A0A0E">
            <w:rPr>
              <w:rFonts w:ascii="Calibri" w:hAnsi="Calibri" w:cs="Calibri"/>
              <w:noProof/>
            </w:rPr>
            <w:t>(Gantumur et al. 2020; Shafizadeh-Moghadam et al. 2017)</w:t>
          </w:r>
          <w:ins w:id="18" w:author="JINZHU WANG" w:date="2021-09-13T16:45:00Z">
            <w:r>
              <w:rPr>
                <w:rFonts w:ascii="Calibri" w:hAnsi="Calibri" w:cs="Calibri"/>
                <w:noProof/>
              </w:rPr>
              <w:fldChar w:fldCharType="end"/>
            </w:r>
          </w:ins>
          <w:customXmlInsRangeStart w:id="19" w:author="JINZHU WANG" w:date="2021-09-13T16:45:00Z"/>
        </w:sdtContent>
      </w:sdt>
      <w:customXmlInsRangeEnd w:id="19"/>
      <w:ins w:id="20" w:author="JINZHU WANG" w:date="2021-09-13T16:45:00Z">
        <w:r>
          <w:rPr>
            <w:rFonts w:ascii="Calibri" w:hAnsi="Calibri" w:cs="Calibri"/>
          </w:rPr>
          <w:t xml:space="preserve">, and the participatory models focus on projecting stakeholders’ impacts to balance conflicting interests </w:t>
        </w:r>
      </w:ins>
      <w:customXmlInsRangeStart w:id="21" w:author="JINZHU WANG" w:date="2021-09-13T16:45:00Z"/>
      <w:sdt>
        <w:sdtPr>
          <w:rPr>
            <w:rFonts w:ascii="Calibri" w:hAnsi="Calibri" w:cs="Calibri"/>
          </w:rPr>
          <w:alias w:val="To edit, see citavi.com/edit"/>
          <w:tag w:val="CitaviPlaceholder#154afe96-1df9-4dfb-968c-fb1508696548"/>
          <w:id w:val="-1605260578"/>
          <w:placeholder>
            <w:docPart w:val="59F0541550AF4A3A8EB6A4A099422A27"/>
          </w:placeholder>
        </w:sdtPr>
        <w:sdtEndPr/>
        <w:sdtContent>
          <w:customXmlInsRangeEnd w:id="21"/>
          <w:ins w:id="22" w:author="JINZHU WANG" w:date="2021-09-13T16:45:00Z">
            <w:r>
              <w:rPr>
                <w:rFonts w:ascii="Calibri" w:hAnsi="Calibri" w:cs="Calibri"/>
                <w:noProof/>
              </w:rPr>
              <w:fldChar w:fldCharType="begin"/>
            </w:r>
          </w:ins>
          <w:r w:rsidR="004A0A0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mQ3MmM1MTBjLTMxM2MtNDEzOC1hZDg4LTgwZjRmNzVhOTgzMSIsIlJhbmdlU3RhcnQiOjI0LCJSYW5nZUxlbmd0aCI6MjEsIlJlZmVyZW5jZUlkIjoiMDhhMTViMTQtOGU1My00NDAxLWJhZDctZWM4YTdkOGE4Yzl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xhbmR1c2Vwb2wuMjAxOS4xMDQ0MTQiLCJVcmlTdHJpbmciOiJodHRwczovL2RvaS5vcmcvMTAuMTAxNi9qLmxhbmR1c2Vwb2wuMjAxOS4xMDQ0MT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BjMWQ1MTEtMTAwMC00NzI1LWEzMzYtMDNkZmVmMTZmYWFjIiwiTW9kaWZpZWRPbiI6IjIwMjEtMDgtMzFUMjI6NTE6NTM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k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1In19LCJVc2VOdW1iZXJpbmdUeXBlT2ZQYXJlbnREb2N1bWVudCI6ZmFsc2V9LHsiJGlkIjoiMjAiLCIkdHlwZSI6IlN3aXNzQWNhZGVtaWMuQ2l0YXZpLkNpdGF0aW9ucy5Xb3JkUGxhY2Vob2xkZXJFbnRyeSwgU3dpc3NBY2FkZW1pYy5DaXRhdmkiLCJJZCI6IjliZjA1M2ZjLTQ2NjgtNDAzMy05NWVmLTA0ZDljMzAzYzc5NyIsIlJhbmdlU3RhcnQiOjQ1LCJSYW5nZUxlbmd0aCI6MTksIlJlZmVyZW5jZUlkIjoiZmQ2MGM4MjMtOWUwYS00MTRjLThhY2EtMzVkNjk2NTQ4YjJm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yZWYiOiI1In19LHsiJGlkIjoiMjM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yNC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MjUiLCIkdHlwZSI6IlN3aXNzQWNhZGVtaWMuQ2l0YXZpLlBlcnNvbiwgU3dpc3NBY2FkZW1pYy5DaXRhdmkiLCJGaXJzdE5hbWUiOiJZaW5naHVpIiwiTGFzdE5hbWUiOiJMaXUiLCJQcm90ZWN0ZWQiOmZhbHNlLCJTZXgiOjAsIkNyZWF0ZWRCeSI6Il9MZW5vdm8iLCJDcmVhdGVkT24iOiIyMDIxLTA5LTAyVDAzOjIyOjE0IiwiTW9kaWZpZWRCeSI6Il9MZW5vdm8iLCJJZCI6ImQ2NTYxMzQ3LTk5M2ItNGNiMC1hZjAwLTY2OWZhNWI3MTI2YSIsIk1vZGlmaWVkT24iOiIyMDIxLTA5LTAyVDAzOjIyOjE0IiwiUHJvamVjdCI6eyIkcmVmIjoiNSJ9fSx7IiRpZCI6IjI2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I3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zE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E0VDEwOjIxOjUz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44LjAuMCJ9}</w:instrText>
          </w:r>
          <w:ins w:id="23" w:author="JINZHU WANG" w:date="2021-09-13T16:45:00Z">
            <w:r>
              <w:rPr>
                <w:rFonts w:ascii="Calibri" w:hAnsi="Calibri" w:cs="Calibri"/>
                <w:noProof/>
              </w:rPr>
              <w:fldChar w:fldCharType="separate"/>
            </w:r>
          </w:ins>
          <w:r w:rsidR="004A0A0E">
            <w:rPr>
              <w:rFonts w:ascii="Calibri" w:hAnsi="Calibri" w:cs="Calibri"/>
              <w:noProof/>
            </w:rPr>
            <w:t>(Clarke and Johnson 2020; Mansour et al. 2020; Peng et al. 2020)</w:t>
          </w:r>
          <w:ins w:id="24" w:author="JINZHU WANG" w:date="2021-09-13T16:45:00Z">
            <w:r>
              <w:rPr>
                <w:rFonts w:ascii="Calibri" w:hAnsi="Calibri" w:cs="Calibri"/>
                <w:noProof/>
              </w:rPr>
              <w:fldChar w:fldCharType="end"/>
            </w:r>
          </w:ins>
          <w:customXmlInsRangeStart w:id="25" w:author="JINZHU WANG" w:date="2021-09-13T16:45:00Z"/>
        </w:sdtContent>
      </w:sdt>
      <w:customXmlInsRangeEnd w:id="25"/>
      <w:ins w:id="26" w:author="JINZHU WANG" w:date="2021-09-13T16:45:00Z">
        <w:r>
          <w:rPr>
            <w:rFonts w:ascii="Calibri" w:hAnsi="Calibri" w:cs="Calibri"/>
          </w:rPr>
          <w:t xml:space="preserve">. The nuances between the prediction and participatory models lead to a diverging focus on parameter setups: the former takes regression tools or machine learning (ML) algorithms to create accurate projections for urban planning and decision-making; the latter ingest stakeholders’ interests and are calibrated with expert knowledge to inform the understanding for the urbanization mechanism. The Cellular Automata (CA) has been widely adopted in both models because of its mathematical resemblances to the real-world urban dynamics </w:t>
        </w:r>
      </w:ins>
      <w:customXmlInsRangeStart w:id="27" w:author="JINZHU WANG" w:date="2021-09-13T16:45:00Z"/>
      <w:sdt>
        <w:sdtPr>
          <w:rPr>
            <w:rFonts w:ascii="Calibri" w:hAnsi="Calibri" w:cs="Calibri"/>
          </w:rPr>
          <w:alias w:val="To edit, see citavi.com/edit"/>
          <w:tag w:val="CitaviPlaceholder#127f4570-f734-4f5b-b6cb-050dcdb97137"/>
          <w:id w:val="-921874553"/>
          <w:placeholder>
            <w:docPart w:val="2CD2984FD9E240F4A14E388867DC281B"/>
          </w:placeholder>
        </w:sdtPr>
        <w:sdtEndPr/>
        <w:sdtContent>
          <w:customXmlInsRangeEnd w:id="27"/>
          <w:ins w:id="28" w:author="JINZHU WANG" w:date="2021-09-13T16:45:00Z">
            <w:r>
              <w:rPr>
                <w:rFonts w:ascii="Calibri" w:hAnsi="Calibri" w:cs="Calibri"/>
                <w:noProof/>
              </w:rPr>
              <w:fldChar w:fldCharType="begin"/>
            </w:r>
          </w:ins>
          <w:r w:rsidR="004A0A0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0VDEwOjIxOjU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MTI3ZjQ1NzAtZjczNC00ZjViLWI2Y2ItMDUwZGNkYjk3MTM3IiwiVGV4dCI6IihUb25nIGFuZCBGZW5nIDIwMjA7IExpIGV0IGFsLiAyMDE3KSIsIldBSVZlcnNpb24iOiI2LjguMC4wIn0=}</w:instrText>
          </w:r>
          <w:ins w:id="29" w:author="JINZHU WANG" w:date="2021-09-13T16:45:00Z">
            <w:r>
              <w:rPr>
                <w:rFonts w:ascii="Calibri" w:hAnsi="Calibri" w:cs="Calibri"/>
                <w:noProof/>
              </w:rPr>
              <w:fldChar w:fldCharType="separate"/>
            </w:r>
          </w:ins>
          <w:r w:rsidR="004A0A0E">
            <w:rPr>
              <w:rFonts w:ascii="Calibri" w:hAnsi="Calibri" w:cs="Calibri"/>
              <w:noProof/>
            </w:rPr>
            <w:t>(Tong and Feng 2020; Li et al. 2017)</w:t>
          </w:r>
          <w:ins w:id="30" w:author="JINZHU WANG" w:date="2021-09-13T16:45:00Z">
            <w:r>
              <w:rPr>
                <w:rFonts w:ascii="Calibri" w:hAnsi="Calibri" w:cs="Calibri"/>
                <w:noProof/>
              </w:rPr>
              <w:fldChar w:fldCharType="end"/>
            </w:r>
          </w:ins>
          <w:customXmlInsRangeStart w:id="31" w:author="JINZHU WANG" w:date="2021-09-13T16:45:00Z"/>
        </w:sdtContent>
      </w:sdt>
      <w:customXmlInsRangeEnd w:id="31"/>
      <w:ins w:id="32" w:author="JINZHU WANG" w:date="2021-09-13T16:45:00Z">
        <w:r>
          <w:rPr>
            <w:rFonts w:ascii="Calibri" w:hAnsi="Calibri" w:cs="Calibri"/>
          </w:rPr>
          <w:t>. CA models are primarily built on transition rules and neighborhood status, which were combined to</w:t>
        </w:r>
      </w:ins>
      <w:r>
        <w:rPr>
          <w:rFonts w:ascii="Calibri" w:hAnsi="Calibri" w:cs="Calibri"/>
        </w:rPr>
        <w:t xml:space="preserve"> convert driving factors and their interactions to the probability of a cell to be urbanized in the future </w:t>
      </w:r>
      <w:sdt>
        <w:sdtPr>
          <w:rPr>
            <w:rFonts w:ascii="Calibri" w:hAnsi="Calibri" w:cs="Calibri"/>
          </w:rPr>
          <w:alias w:val="To edit, see citavi.com/edit"/>
          <w:tag w:val="CitaviPlaceholder#886851d0-b30d-4470-b78a-eb19b67860f9"/>
          <w:id w:val="562603882"/>
          <w:placeholder>
            <w:docPart w:val="263B558B928F4575869FF11B0A463863"/>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IwLCJSZWZlcmVuY2VJZCI6IjRhOGEzNmYxLTJkZjYtNDM4ZC05ZTU4LTZiYzQyNzNlMWY1YS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U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Ni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3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Jvb2Rwb3NodGkgZXQgYWwuIDIwMjA7IFdhbmcgZXQgYWwuIDIwMjFhKSJ9XX0sIlRhZyI6IkNpdGF2aVBsYWNlaG9sZGVyIzg4Njg1MWQwLWIzMGQtNDQ3MC1iNzhhLWViMTliNjc4NjBmOSIsIlRleHQiOiIoUm9vZHBvc2h0aSBldCBhbC4gMjAyMDsgV2FuZyBldCBhbC4gMjAyMWEpIiwiV0FJVmVyc2lvbiI6IjYuOC4wLjAifQ==}</w:instrText>
          </w:r>
          <w:r>
            <w:rPr>
              <w:rFonts w:ascii="Calibri" w:hAnsi="Calibri" w:cs="Calibri"/>
              <w:noProof/>
            </w:rPr>
            <w:fldChar w:fldCharType="separate"/>
          </w:r>
          <w:r w:rsidR="004A0A0E">
            <w:rPr>
              <w:rFonts w:ascii="Calibri" w:hAnsi="Calibri" w:cs="Calibri"/>
              <w:noProof/>
            </w:rPr>
            <w:t>(Roodposhti et al. 2020; Wang et al. 2021a)</w:t>
          </w:r>
          <w:r>
            <w:rPr>
              <w:rFonts w:ascii="Calibri" w:hAnsi="Calibri" w:cs="Calibri"/>
              <w:noProof/>
            </w:rPr>
            <w:fldChar w:fldCharType="end"/>
          </w:r>
        </w:sdtContent>
      </w:sdt>
      <w:r>
        <w:rPr>
          <w:rFonts w:ascii="Calibri" w:hAnsi="Calibri" w:cs="Calibri"/>
        </w:rPr>
        <w:t xml:space="preserve">. </w:t>
      </w:r>
      <w:del w:id="33" w:author="JINZHU WANG" w:date="2021-09-13T16:45:00Z">
        <w:r w:rsidR="009E4C20" w:rsidRPr="009E67B1">
          <w:rPr>
            <w:rFonts w:ascii="Calibri" w:hAnsi="Calibri" w:cs="Calibri"/>
          </w:rPr>
          <w:delText>Machine Learning (ML)</w:delText>
        </w:r>
        <w:r w:rsidR="009E4C20">
          <w:rPr>
            <w:rFonts w:ascii="Calibri" w:hAnsi="Calibri" w:cs="Calibri"/>
          </w:rPr>
          <w:delText xml:space="preserve"> algorithms and </w:delText>
        </w:r>
        <w:r w:rsidR="009E4C20" w:rsidRPr="009E67B1">
          <w:rPr>
            <w:rFonts w:ascii="Calibri" w:hAnsi="Calibri" w:cs="Calibri"/>
          </w:rPr>
          <w:delText xml:space="preserve">participatory </w:delText>
        </w:r>
        <w:r w:rsidR="002D5203">
          <w:rPr>
            <w:rFonts w:ascii="Calibri" w:hAnsi="Calibri" w:cs="Calibri"/>
          </w:rPr>
          <w:delText>methods</w:delText>
        </w:r>
        <w:r w:rsidR="009E4C20">
          <w:rPr>
            <w:rFonts w:ascii="Calibri" w:hAnsi="Calibri" w:cs="Calibri"/>
          </w:rPr>
          <w:delText xml:space="preserve"> </w:delText>
        </w:r>
        <w:r w:rsidR="00A01948">
          <w:rPr>
            <w:rFonts w:ascii="Calibri" w:hAnsi="Calibri" w:cs="Calibri"/>
          </w:rPr>
          <w:delText>are</w:delText>
        </w:r>
        <w:r w:rsidR="00896FEC" w:rsidRPr="009E67B1">
          <w:rPr>
            <w:rFonts w:ascii="Calibri" w:hAnsi="Calibri" w:cs="Calibri"/>
          </w:rPr>
          <w:delText xml:space="preserve"> </w:delText>
        </w:r>
        <w:r w:rsidR="009E4C20">
          <w:rPr>
            <w:rFonts w:ascii="Calibri" w:hAnsi="Calibri" w:cs="Calibri"/>
          </w:rPr>
          <w:delText xml:space="preserve">the two </w:delText>
        </w:r>
        <w:r w:rsidR="00CA1A0E">
          <w:rPr>
            <w:rFonts w:ascii="Calibri" w:hAnsi="Calibri" w:cs="Calibri"/>
          </w:rPr>
          <w:delText>commonly</w:delText>
        </w:r>
        <w:r w:rsidR="009E4C20">
          <w:rPr>
            <w:rFonts w:ascii="Calibri" w:hAnsi="Calibri" w:cs="Calibri"/>
          </w:rPr>
          <w:delText xml:space="preserve"> adopted </w:delText>
        </w:r>
        <w:r w:rsidR="002D5203">
          <w:rPr>
            <w:rFonts w:ascii="Calibri" w:hAnsi="Calibri" w:cs="Calibri"/>
          </w:rPr>
          <w:delText>approaches</w:delText>
        </w:r>
        <w:r w:rsidR="00896FEC" w:rsidRPr="009E67B1">
          <w:rPr>
            <w:rFonts w:ascii="Calibri" w:hAnsi="Calibri" w:cs="Calibri"/>
          </w:rPr>
          <w:delText xml:space="preserve"> to </w:delText>
        </w:r>
        <w:r w:rsidR="00814A7F">
          <w:rPr>
            <w:rFonts w:ascii="Calibri" w:hAnsi="Calibri" w:cs="Calibri"/>
          </w:rPr>
          <w:delText>create</w:delText>
        </w:r>
        <w:r w:rsidR="00A01948">
          <w:rPr>
            <w:rFonts w:ascii="Calibri" w:hAnsi="Calibri" w:cs="Calibri"/>
          </w:rPr>
          <w:delText xml:space="preserve"> transition</w:delText>
        </w:r>
        <w:r w:rsidR="00896FEC" w:rsidRPr="009E67B1">
          <w:rPr>
            <w:rFonts w:ascii="Calibri" w:hAnsi="Calibri" w:cs="Calibri"/>
          </w:rPr>
          <w:delText xml:space="preserve"> rules. The </w:delText>
        </w:r>
        <w:r w:rsidR="00CA1A0E">
          <w:rPr>
            <w:rFonts w:ascii="Calibri" w:hAnsi="Calibri" w:cs="Calibri"/>
          </w:rPr>
          <w:delText>ML methods</w:delText>
        </w:r>
        <w:r w:rsidR="003E5918">
          <w:rPr>
            <w:rFonts w:ascii="Calibri" w:hAnsi="Calibri" w:cs="Calibri"/>
          </w:rPr>
          <w:delText>, including algorithms such as</w:delText>
        </w:r>
      </w:del>
      <w:ins w:id="34" w:author="JINZHU WANG" w:date="2021-09-13T16:45:00Z">
        <w:r>
          <w:rPr>
            <w:rFonts w:ascii="Calibri" w:hAnsi="Calibri" w:cs="Calibri"/>
          </w:rPr>
          <w:t>The transition rules were retrieved using</w:t>
        </w:r>
      </w:ins>
      <w:r>
        <w:rPr>
          <w:rFonts w:ascii="Calibri" w:hAnsi="Calibri" w:cs="Calibri"/>
        </w:rPr>
        <w:t xml:space="preserve"> 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X0xlbm92byIsIkNyZWF0ZWRPbiI6IjIwMjEtMDgtMzFUMjI6NTE6NTMiLCJNb2RpZmllZEJ5IjoiX0xlbm92byIsIklkIjoiN2FiNzc1ZDItODc0OS00NjY4LTllMWYtMzE5NjgwNzk2YmEy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Pr>
              <w:rFonts w:ascii="Calibri" w:hAnsi="Calibri" w:cs="Calibri"/>
              <w:noProof/>
            </w:rPr>
            <w:fldChar w:fldCharType="separate"/>
          </w:r>
          <w:r w:rsidR="004A0A0E">
            <w:rPr>
              <w:rFonts w:ascii="Calibri" w:hAnsi="Calibri" w:cs="Calibri"/>
              <w:noProof/>
            </w:rPr>
            <w:t>(Mustafa et al. 2018)</w:t>
          </w:r>
          <w:r>
            <w:rPr>
              <w:rFonts w:ascii="Calibri" w:hAnsi="Calibri" w:cs="Calibri"/>
              <w:noProof/>
            </w:rPr>
            <w:fldChar w:fldCharType="end"/>
          </w:r>
        </w:sdtContent>
      </w:sdt>
      <w:r>
        <w:rPr>
          <w:rFonts w:ascii="Calibri" w:hAnsi="Calibri" w:cs="Calibri"/>
        </w:rPr>
        <w:t xml:space="preserve">, uncertainty quantifications </w:t>
      </w:r>
      <w:sdt>
        <w:sdtPr>
          <w:rPr>
            <w:rFonts w:ascii="Calibri" w:hAnsi="Calibri" w:cs="Calibri"/>
          </w:rPr>
          <w:alias w:val="To edit, see citavi.com/edit"/>
          <w:tag w:val="CitaviPlaceholder#666aa639-f8a3-4ba9-abd2-3cfd4a83ea5a"/>
          <w:id w:val="1894387877"/>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IwOGExNWIxNC04ZTUzLTQ0MDEtYmFkNy1lYzhhN2Q4YThj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GlkIjoiNSIsIiR0eXBlIjoiU3dpc3NBY2FkZW1pYy5DaXRhdmkuUHJvamVjdCwgU3dpc3NBY2FkZW1pYy5DaXRhdmkifX0seyIkaWQiOiI2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ciLCIkdHlwZSI6IlN3aXNzQWNhZGVtaWMuQ2l0YXZpLlBlcnNvbiwgU3dpc3NBY2FkZW1pYy5DaXRhdmkiLCJGaXJzdE5hbWUiOiJUYWxhbCIsIkxhc3ROYW1lIjoiQWwtQXdhZGhpIiwiUHJvdGVjdGVkIjpmYWxzZSwiU2V4IjowLCJDcmVhdGVkQnkiOiJfTGVub3ZvIiwiQ3JlYXRlZE9uIjoiMjAyMS0wOC0zMVQyMjo1MTo1MyIsIk1vZGlmaWVkQnkiOiJfTGVub3ZvIiwiSWQiOiJiYjg3OTgwNi1mZjMxLTQyMGUtYTMyNS1iNmEwNTY5MmUwZWMiLCJNb2RpZmllZE9uIjoiMjAyMS0wOC0zMVQyMjo1MTo1My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M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KE1hbnNvdXIgZXQgYWwuIDIwMjApIn1dfSwiVGFnIjoiQ2l0YXZpUGxhY2Vob2xkZXIjNjY2YWE2MzktZjhhMy00YmE5LWFiZDItM2NmZDRhODNlYTVhIiwiVGV4dCI6IihNYW5zb3VyIGV0IGFsLiAyMDIwKSIsIldBSVZlcnNpb24iOiI2LjguMC4wIn0=}</w:instrText>
          </w:r>
          <w:r>
            <w:rPr>
              <w:rFonts w:ascii="Calibri" w:hAnsi="Calibri" w:cs="Calibri"/>
              <w:noProof/>
            </w:rPr>
            <w:fldChar w:fldCharType="separate"/>
          </w:r>
          <w:r w:rsidR="004A0A0E">
            <w:rPr>
              <w:rFonts w:ascii="Calibri" w:hAnsi="Calibri" w:cs="Calibri"/>
              <w:noProof/>
            </w:rPr>
            <w:t>(Mansour et al. 2020)</w:t>
          </w:r>
          <w:r>
            <w:rPr>
              <w:rFonts w:ascii="Calibri" w:hAnsi="Calibri" w:cs="Calibri"/>
              <w:noProof/>
            </w:rPr>
            <w:fldChar w:fldCharType="end"/>
          </w:r>
        </w:sdtContent>
      </w:sdt>
      <w:r>
        <w:rPr>
          <w:rFonts w:ascii="Calibri" w:hAnsi="Calibri" w:cs="Calibri"/>
        </w:rPr>
        <w:t xml:space="preserve">, neuron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Pr>
              <w:rFonts w:ascii="Calibri" w:hAnsi="Calibri" w:cs="Calibri"/>
              <w:noProof/>
            </w:rPr>
            <w:fldChar w:fldCharType="separate"/>
          </w:r>
          <w:r w:rsidR="004A0A0E">
            <w:rPr>
              <w:rFonts w:ascii="Calibri" w:hAnsi="Calibri" w:cs="Calibri"/>
              <w:noProof/>
            </w:rPr>
            <w:t>(Gantumur et al. 2020)</w:t>
          </w:r>
          <w:r>
            <w:rPr>
              <w:rFonts w:ascii="Calibri" w:hAnsi="Calibri" w:cs="Calibri"/>
              <w:noProof/>
            </w:rPr>
            <w:fldChar w:fldCharType="end"/>
          </w:r>
        </w:sdtContent>
      </w:sdt>
      <w:r>
        <w:rPr>
          <w:rFonts w:ascii="Calibri" w:hAnsi="Calibri" w:cs="Calibri"/>
        </w:rPr>
        <w:t>,</w:t>
      </w:r>
      <w:del w:id="35" w:author="JINZHU WANG" w:date="2021-09-13T16:45:00Z">
        <w:r w:rsidR="003E5918">
          <w:rPr>
            <w:rFonts w:ascii="Calibri" w:hAnsi="Calibri" w:cs="Calibri"/>
          </w:rPr>
          <w:delText xml:space="preserve"> and</w:delText>
        </w:r>
      </w:del>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DYXJuZWlybyBhbmQgT2xpdmVpcmEgMjAxMykifV19LCJUYWciOiJDaXRhdmlQbGFjZWhvbGRlciM1Y2FkMjUxMC02NGJjLTRlOTgtYjk2NC1hYWFmYmVmNTllYzUiLCJUZXh0IjoiKENhcm5laXJvIGFuZCBPbGl2ZWlyYSAyMDEzKSIsIldBSVZlcnNpb24iOiI2LjguMC4wIn0=}</w:instrText>
          </w:r>
          <w:r>
            <w:rPr>
              <w:rFonts w:ascii="Calibri" w:hAnsi="Calibri" w:cs="Calibri"/>
              <w:noProof/>
            </w:rPr>
            <w:fldChar w:fldCharType="separate"/>
          </w:r>
          <w:r w:rsidR="004A0A0E">
            <w:rPr>
              <w:rFonts w:ascii="Calibri" w:hAnsi="Calibri" w:cs="Calibri"/>
              <w:noProof/>
            </w:rPr>
            <w:t>(Carneiro and Oliveira 2013)</w:t>
          </w:r>
          <w:r>
            <w:rPr>
              <w:rFonts w:ascii="Calibri" w:hAnsi="Calibri" w:cs="Calibri"/>
              <w:noProof/>
            </w:rPr>
            <w:fldChar w:fldCharType="end"/>
          </w:r>
        </w:sdtContent>
      </w:sdt>
      <w:r>
        <w:rPr>
          <w:rFonts w:ascii="Calibri" w:hAnsi="Calibri" w:cs="Calibri"/>
        </w:rPr>
        <w:t xml:space="preserve">, </w:t>
      </w:r>
      <w:del w:id="36" w:author="JINZHU WANG" w:date="2021-09-13T16:45:00Z">
        <w:r w:rsidR="00CA1A0E">
          <w:rPr>
            <w:rFonts w:ascii="Calibri" w:hAnsi="Calibri" w:cs="Calibri"/>
          </w:rPr>
          <w:delText>retrieve</w:delText>
        </w:r>
        <w:r w:rsidR="00CA1A0E" w:rsidRPr="009E67B1">
          <w:rPr>
            <w:rFonts w:ascii="Calibri" w:hAnsi="Calibri" w:cs="Calibri"/>
          </w:rPr>
          <w:delText xml:space="preserve"> transition potentials</w:delText>
        </w:r>
        <w:r w:rsidR="00CA1A0E">
          <w:rPr>
            <w:rFonts w:ascii="Calibri" w:hAnsi="Calibri" w:cs="Calibri"/>
          </w:rPr>
          <w:delText xml:space="preserve"> automatically</w:delText>
        </w:r>
        <w:r w:rsidR="00896FEC" w:rsidRPr="009E67B1">
          <w:rPr>
            <w:rFonts w:ascii="Calibri" w:hAnsi="Calibri" w:cs="Calibri"/>
          </w:rPr>
          <w:delText>.</w:delText>
        </w:r>
        <w:r w:rsidR="00CA1A0E">
          <w:rPr>
            <w:rFonts w:ascii="Calibri" w:hAnsi="Calibri" w:cs="Calibri"/>
          </w:rPr>
          <w:delText xml:space="preserve"> The </w:delText>
        </w:r>
        <w:r w:rsidR="00CA1A0E" w:rsidRPr="009E67B1">
          <w:rPr>
            <w:rFonts w:ascii="Calibri" w:hAnsi="Calibri" w:cs="Calibri"/>
          </w:rPr>
          <w:delText xml:space="preserve">participatory </w:delText>
        </w:r>
        <w:r w:rsidR="00CA1A0E">
          <w:rPr>
            <w:rFonts w:ascii="Calibri" w:hAnsi="Calibri" w:cs="Calibri"/>
          </w:rPr>
          <w:delText>methods</w:delText>
        </w:r>
        <w:r w:rsidR="00CA1A0E" w:rsidRPr="00CA1A0E">
          <w:rPr>
            <w:rFonts w:ascii="Calibri" w:hAnsi="Calibri" w:cs="Calibri"/>
          </w:rPr>
          <w:delText xml:space="preserve"> </w:delText>
        </w:r>
        <w:r w:rsidR="00F8746B">
          <w:rPr>
            <w:rFonts w:ascii="Calibri" w:hAnsi="Calibri" w:cs="Calibri"/>
          </w:rPr>
          <w:delText>emphasi</w:delText>
        </w:r>
        <w:r w:rsidR="005E537A">
          <w:rPr>
            <w:rFonts w:ascii="Calibri" w:hAnsi="Calibri" w:cs="Calibri"/>
          </w:rPr>
          <w:delText>ze</w:delText>
        </w:r>
        <w:r w:rsidR="00F8746B">
          <w:rPr>
            <w:rFonts w:ascii="Calibri" w:hAnsi="Calibri" w:cs="Calibri"/>
          </w:rPr>
          <w:delText xml:space="preserve"> the calibration process</w:delText>
        </w:r>
        <w:r w:rsidR="002718D4">
          <w:rPr>
            <w:rFonts w:ascii="Calibri" w:hAnsi="Calibri" w:cs="Calibri"/>
          </w:rPr>
          <w:delText xml:space="preserve">, such as </w:delText>
        </w:r>
        <w:r w:rsidR="006C5194">
          <w:rPr>
            <w:rFonts w:ascii="Calibri" w:hAnsi="Calibri" w:cs="Calibri"/>
          </w:rPr>
          <w:delText>adjusting</w:delText>
        </w:r>
        <w:r w:rsidR="002718D4">
          <w:rPr>
            <w:rFonts w:ascii="Calibri" w:hAnsi="Calibri" w:cs="Calibri"/>
          </w:rPr>
          <w:delText xml:space="preserve"> </w:delText>
        </w:r>
        <w:r w:rsidR="006C5194">
          <w:rPr>
            <w:rFonts w:ascii="Calibri" w:hAnsi="Calibri" w:cs="Calibri"/>
          </w:rPr>
          <w:delText xml:space="preserve">the </w:delText>
        </w:r>
        <w:r w:rsidR="00CC2C34">
          <w:rPr>
            <w:rFonts w:ascii="Calibri" w:hAnsi="Calibri" w:cs="Calibri"/>
          </w:rPr>
          <w:delText>neighborhood sizes</w:delText>
        </w:r>
        <w:r w:rsidR="00CC2C34" w:rsidRPr="003C0400">
          <w:rPr>
            <w:rFonts w:ascii="Calibri" w:hAnsi="Calibri" w:cs="Calibri"/>
          </w:rPr>
          <w:delText xml:space="preserve"> </w:delText>
        </w:r>
        <w:r w:rsidR="00CC2C34">
          <w:rPr>
            <w:rFonts w:ascii="Calibri" w:hAnsi="Calibri" w:cs="Calibri"/>
          </w:rPr>
          <w:delText xml:space="preserve">and the </w:delText>
        </w:r>
        <w:r w:rsidR="002718D4" w:rsidRPr="003C0400">
          <w:rPr>
            <w:rFonts w:ascii="Calibri" w:hAnsi="Calibri" w:cs="Calibri"/>
          </w:rPr>
          <w:delText xml:space="preserve">decay </w:delText>
        </w:r>
        <w:r w:rsidR="002718D4">
          <w:rPr>
            <w:rFonts w:ascii="Calibri" w:hAnsi="Calibri" w:cs="Calibri"/>
          </w:rPr>
          <w:delText xml:space="preserve">effect of driving factors, </w:delText>
        </w:r>
        <w:r w:rsidR="00F8746B">
          <w:rPr>
            <w:rFonts w:ascii="Calibri" w:hAnsi="Calibri" w:cs="Calibri"/>
          </w:rPr>
          <w:delText xml:space="preserve"> </w:delText>
        </w:r>
        <w:r w:rsidR="005F583C">
          <w:rPr>
            <w:rFonts w:ascii="Calibri" w:hAnsi="Calibri" w:cs="Calibri"/>
          </w:rPr>
          <w:delText>to creat</w:delText>
        </w:r>
        <w:r w:rsidR="00CC2C34">
          <w:rPr>
            <w:rFonts w:ascii="Calibri" w:hAnsi="Calibri" w:cs="Calibri"/>
          </w:rPr>
          <w:delText>e</w:delText>
        </w:r>
        <w:r w:rsidR="00352949">
          <w:rPr>
            <w:rFonts w:ascii="Calibri" w:hAnsi="Calibri" w:cs="Calibri"/>
          </w:rPr>
          <w:delText xml:space="preserve"> </w:delText>
        </w:r>
        <w:r w:rsidR="00EC0964">
          <w:rPr>
            <w:rFonts w:ascii="Calibri" w:hAnsi="Calibri" w:cs="Calibri"/>
          </w:rPr>
          <w:delText>neighborhood rules</w:delText>
        </w:r>
        <w:r w:rsidR="006D0B8A">
          <w:rPr>
            <w:rFonts w:ascii="Calibri" w:hAnsi="Calibri" w:cs="Calibri"/>
          </w:rPr>
          <w:delText xml:space="preserve"> </w:delText>
        </w:r>
        <w:r w:rsidR="00EC0964">
          <w:rPr>
            <w:rFonts w:ascii="Calibri" w:hAnsi="Calibri" w:cs="Calibri"/>
          </w:rPr>
          <w:delText xml:space="preserve">that </w:delText>
        </w:r>
        <w:r w:rsidR="005F69EE">
          <w:rPr>
            <w:rFonts w:ascii="Calibri" w:hAnsi="Calibri" w:cs="Calibri"/>
          </w:rPr>
          <w:delText xml:space="preserve">use </w:delText>
        </w:r>
        <w:r w:rsidR="00EC0964">
          <w:rPr>
            <w:rFonts w:ascii="Calibri" w:hAnsi="Calibri" w:cs="Calibri"/>
          </w:rPr>
          <w:delText xml:space="preserve">expert knowledge </w:delText>
        </w:r>
        <w:r w:rsidR="00352949">
          <w:rPr>
            <w:rFonts w:ascii="Calibri" w:hAnsi="Calibri" w:cs="Calibri"/>
          </w:rPr>
          <w:delText>to shape future urban development</w:delText>
        </w:r>
        <w:r w:rsidR="001E0638">
          <w:rPr>
            <w:rFonts w:ascii="Calibri" w:hAnsi="Calibri" w:cs="Calibri"/>
          </w:rPr>
          <w:delText xml:space="preserve"> </w:delText>
        </w:r>
      </w:del>
      <w:customXmlDelRangeStart w:id="37" w:author="JINZHU WANG" w:date="2021-09-13T16:45:00Z"/>
      <w:sdt>
        <w:sdtPr>
          <w:rPr>
            <w:rFonts w:ascii="Calibri" w:hAnsi="Calibri" w:cs="Calibri"/>
          </w:rPr>
          <w:alias w:val="To edit, see citavi.com/edit"/>
          <w:tag w:val="CitaviPlaceholder#9222b903-65d8-4f6e-860b-899f512a935c"/>
          <w:id w:val="320095324"/>
          <w:placeholder>
            <w:docPart w:val="64D250097FBB47559FA74F3159624FB7"/>
          </w:placeholder>
        </w:sdtPr>
        <w:sdtEndPr/>
        <w:sdtContent>
          <w:customXmlDelRangeEnd w:id="37"/>
          <w:del w:id="38" w:author="JINZHU WANG" w:date="2021-09-13T16:45:00Z">
            <w:r w:rsidR="001E0638">
              <w:rPr>
                <w:rFonts w:ascii="Calibri" w:hAnsi="Calibri" w:cs="Calibri"/>
                <w:noProof/>
              </w:rPr>
              <w:fldChar w:fldCharType="begin"/>
            </w:r>
            <w:r w:rsidR="00B41D1E">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mM4OWMxLTEyZWItNDNiOC1hZDllLTVjZGVmOTM2NDFhYy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M5MjIyYjkwMy02NWQ4LTRmNmUtODYwYi04OTlmNTEyYTkzNWMiLCJUZXh0IjoiKFJvb2Rwb3NodGkgZXQgYWwuIDIwMjApIiwiV0FJVmVyc2lvbiI6IjYuOC4wLjAifQ==}</w:delInstrText>
            </w:r>
            <w:r w:rsidR="001E0638">
              <w:rPr>
                <w:rFonts w:ascii="Calibri" w:hAnsi="Calibri" w:cs="Calibri"/>
                <w:noProof/>
              </w:rPr>
              <w:fldChar w:fldCharType="separate"/>
            </w:r>
          </w:del>
          <w:r w:rsidR="004A0A0E">
            <w:rPr>
              <w:rFonts w:ascii="Calibri" w:hAnsi="Calibri" w:cs="Calibri"/>
              <w:noProof/>
            </w:rPr>
            <w:t>(Roodposhti et al. 2020)</w:t>
          </w:r>
          <w:del w:id="39" w:author="JINZHU WANG" w:date="2021-09-13T16:45:00Z">
            <w:r w:rsidR="001E0638">
              <w:rPr>
                <w:rFonts w:ascii="Calibri" w:hAnsi="Calibri" w:cs="Calibri"/>
                <w:noProof/>
              </w:rPr>
              <w:fldChar w:fldCharType="end"/>
            </w:r>
          </w:del>
          <w:customXmlDelRangeStart w:id="40" w:author="JINZHU WANG" w:date="2021-09-13T16:45:00Z"/>
        </w:sdtContent>
      </w:sdt>
      <w:customXmlDelRangeEnd w:id="40"/>
      <w:del w:id="41" w:author="JINZHU WANG" w:date="2021-09-13T16:45:00Z">
        <w:r w:rsidR="00352949">
          <w:rPr>
            <w:rFonts w:ascii="Calibri" w:hAnsi="Calibri" w:cs="Calibri"/>
          </w:rPr>
          <w:delText>.</w:delText>
        </w:r>
        <w:r w:rsidR="00EC0964">
          <w:rPr>
            <w:rFonts w:ascii="Calibri" w:hAnsi="Calibri" w:cs="Calibri"/>
          </w:rPr>
          <w:delText xml:space="preserve"> </w:delText>
        </w:r>
        <w:commentRangeEnd w:id="1"/>
        <w:r w:rsidR="008A3195">
          <w:rPr>
            <w:rStyle w:val="CommentReference"/>
          </w:rPr>
          <w:commentReference w:id="1"/>
        </w:r>
      </w:del>
      <w:ins w:id="42" w:author="JINZHU WANG" w:date="2021-09-13T16:45:00Z">
        <w:r>
          <w:rPr>
            <w:rFonts w:ascii="Calibri" w:hAnsi="Calibri" w:cs="Calibri"/>
          </w:rPr>
          <w:t>or decay functions proposed by experts</w:t>
        </w:r>
      </w:ins>
      <w:ins w:id="43" w:author="JINZHU WANG" w:date="2021-09-14T09:50:00Z">
        <w:r w:rsidR="00B80C9E">
          <w:rPr>
            <w:rFonts w:ascii="Calibri" w:hAnsi="Calibri" w:cs="Calibri"/>
          </w:rPr>
          <w:t xml:space="preserve"> </w:t>
        </w:r>
      </w:ins>
      <w:customXmlInsRangeStart w:id="44" w:author="JINZHU WANG" w:date="2021-09-14T09:50:00Z"/>
      <w:sdt>
        <w:sdtPr>
          <w:rPr>
            <w:rFonts w:ascii="Calibri" w:hAnsi="Calibri" w:cs="Calibri"/>
          </w:rPr>
          <w:alias w:val="To edit, see citavi.com/edit"/>
          <w:tag w:val="CitaviPlaceholder#ab4ce91d-bca9-420a-99dc-ea7441b0b1b7"/>
          <w:id w:val="-81223440"/>
          <w:placeholder>
            <w:docPart w:val="DefaultPlaceholder_-1854013440"/>
          </w:placeholder>
        </w:sdtPr>
        <w:sdtEndPr/>
        <w:sdtContent>
          <w:customXmlInsRangeEnd w:id="44"/>
          <w:ins w:id="45" w:author="JINZHU WANG" w:date="2021-09-14T09:50:00Z">
            <w:r w:rsidR="00B80C9E">
              <w:rPr>
                <w:rFonts w:ascii="Calibri" w:hAnsi="Calibri" w:cs="Calibri"/>
                <w:noProof/>
              </w:rPr>
              <w:fldChar w:fldCharType="begin"/>
            </w:r>
          </w:ins>
          <w:r w:rsidR="00B80C9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N2U0Nzc1LWZlYzctNDQ4OS1iYjJjLWIwZmRlZTI2YjA4Yi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NhYjRjZTkxZC1iY2E5LTQyMGEtOTlkYy1lYTc0NDFiMGIxYjciLCJUZXh0IjoiKFJvb2Rwb3NodGkgZXQgYWwuIDIwMjApIiwiV0FJVmVyc2lvbiI6IjYuOC4wLjAifQ==}</w:instrText>
          </w:r>
          <w:r w:rsidR="00B80C9E">
            <w:rPr>
              <w:rFonts w:ascii="Calibri" w:hAnsi="Calibri" w:cs="Calibri"/>
              <w:noProof/>
            </w:rPr>
            <w:fldChar w:fldCharType="separate"/>
          </w:r>
          <w:r w:rsidR="004A0A0E">
            <w:rPr>
              <w:rFonts w:ascii="Calibri" w:hAnsi="Calibri" w:cs="Calibri"/>
              <w:noProof/>
            </w:rPr>
            <w:t>(Roodposhti et al. 2020)</w:t>
          </w:r>
          <w:ins w:id="46" w:author="JINZHU WANG" w:date="2021-09-14T09:50:00Z">
            <w:r w:rsidR="00B80C9E">
              <w:rPr>
                <w:rFonts w:ascii="Calibri" w:hAnsi="Calibri" w:cs="Calibri"/>
                <w:noProof/>
              </w:rPr>
              <w:fldChar w:fldCharType="end"/>
            </w:r>
          </w:ins>
          <w:customXmlInsRangeStart w:id="47" w:author="JINZHU WANG" w:date="2021-09-14T09:50:00Z"/>
        </w:sdtContent>
      </w:sdt>
      <w:customXmlInsRangeEnd w:id="47"/>
      <w:ins w:id="48" w:author="JINZHU WANG" w:date="2021-09-13T16:45:00Z">
        <w:r>
          <w:rPr>
            <w:rFonts w:ascii="Calibri" w:hAnsi="Calibri" w:cs="Calibri"/>
          </w:rPr>
          <w:t>. The neighborhood status was identified according to different structures, sizes, and weights</w:t>
        </w:r>
      </w:ins>
      <w:ins w:id="49" w:author="JINZHU WANG" w:date="2021-09-14T09:52:00Z">
        <w:r w:rsidR="00E8754F">
          <w:rPr>
            <w:rFonts w:ascii="Calibri" w:hAnsi="Calibri" w:cs="Calibri"/>
          </w:rPr>
          <w:t xml:space="preserve"> </w:t>
        </w:r>
      </w:ins>
      <w:customXmlInsRangeStart w:id="50" w:author="JINZHU WANG" w:date="2021-09-14T09:52:00Z"/>
      <w:sdt>
        <w:sdtPr>
          <w:rPr>
            <w:rFonts w:ascii="Calibri" w:hAnsi="Calibri" w:cs="Calibri"/>
          </w:rPr>
          <w:alias w:val="To edit, see citavi.com/edit"/>
          <w:tag w:val="CitaviPlaceholder#0be4780d-5ee5-4288-a110-08cd44ebde19"/>
          <w:id w:val="138848301"/>
          <w:placeholder>
            <w:docPart w:val="DefaultPlaceholder_-1854013440"/>
          </w:placeholder>
        </w:sdtPr>
        <w:sdtEndPr/>
        <w:sdtContent>
          <w:customXmlInsRangeEnd w:id="50"/>
          <w:ins w:id="51" w:author="JINZHU WANG" w:date="2021-09-14T09:52:00Z">
            <w:r w:rsidR="00E8754F">
              <w:rPr>
                <w:rFonts w:ascii="Calibri" w:hAnsi="Calibri" w:cs="Calibri"/>
                <w:noProof/>
              </w:rPr>
              <w:fldChar w:fldCharType="begin"/>
            </w:r>
          </w:ins>
          <w:r w:rsidR="004A0A0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xNFQxMDoyMTo1My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jEiLCJDb3VudCI6MSwiVGV4dFVuaXRzIjpbeyIkaWQiOiIyMiIsIkZvbnRTdHlsZSI6eyIkaWQiOiIyMyIsIk5ldXRyYWwiOnRydWV9LCJSZWFkaW5nT3JkZXIiOjEsIlRleHQiOiIoWXUgZXQgYWwuIDIwMjE7IFJvb2Rwb3NodGkgZXQgYWwuIDIwMjApIn1dfSwiVGFnIjoiQ2l0YXZpUGxhY2Vob2xkZXIjMGJlNDc4MGQtNWVlNS00Mjg4LWExMTAtMDhjZDQ0ZWJkZTE5IiwiVGV4dCI6IihZdSBldCBhbC4gMjAyMTsgUm9vZHBvc2h0aSBldCBhbC4gMjAyMCkiLCJXQUlWZXJzaW9uIjoiNi44LjAuMCJ9}</w:instrText>
          </w:r>
          <w:r w:rsidR="00E8754F">
            <w:rPr>
              <w:rFonts w:ascii="Calibri" w:hAnsi="Calibri" w:cs="Calibri"/>
              <w:noProof/>
            </w:rPr>
            <w:fldChar w:fldCharType="separate"/>
          </w:r>
          <w:r w:rsidR="004A0A0E">
            <w:rPr>
              <w:rFonts w:ascii="Calibri" w:hAnsi="Calibri" w:cs="Calibri"/>
              <w:noProof/>
            </w:rPr>
            <w:t>(Yu et al. 2021; Roodposhti et al. 2020)</w:t>
          </w:r>
          <w:ins w:id="52" w:author="JINZHU WANG" w:date="2021-09-14T09:52:00Z">
            <w:r w:rsidR="00E8754F">
              <w:rPr>
                <w:rFonts w:ascii="Calibri" w:hAnsi="Calibri" w:cs="Calibri"/>
                <w:noProof/>
              </w:rPr>
              <w:fldChar w:fldCharType="end"/>
            </w:r>
          </w:ins>
          <w:customXmlInsRangeStart w:id="53" w:author="JINZHU WANG" w:date="2021-09-14T09:52:00Z"/>
        </w:sdtContent>
      </w:sdt>
      <w:customXmlInsRangeEnd w:id="53"/>
      <w:ins w:id="54" w:author="JINZHU WANG" w:date="2021-09-13T16:45:00Z">
        <w:r>
          <w:rPr>
            <w:rFonts w:ascii="Calibri" w:hAnsi="Calibri" w:cs="Calibri"/>
          </w:rPr>
          <w:t xml:space="preserve">. Although CA models are flexible with a large array of combinations given various transition rules and neighborhood status, the sophisticated urbanization process still poses challenges to urban </w:t>
        </w:r>
      </w:ins>
      <w:ins w:id="55" w:author="JINZHU WANG" w:date="2021-09-14T09:51:00Z">
        <w:r w:rsidR="00AB444D">
          <w:rPr>
            <w:rFonts w:ascii="Calibri" w:hAnsi="Calibri" w:cs="Calibri"/>
          </w:rPr>
          <w:t>modelling</w:t>
        </w:r>
      </w:ins>
      <w:ins w:id="56" w:author="JINZHU WANG" w:date="2021-09-13T16:45:00Z">
        <w:r>
          <w:rPr>
            <w:rFonts w:ascii="Calibri" w:hAnsi="Calibri" w:cs="Calibri"/>
          </w:rPr>
          <w:t>.</w:t>
        </w:r>
      </w:ins>
    </w:p>
    <w:p w14:paraId="6F8958C5" w14:textId="1C681D0C" w:rsidR="006C7461" w:rsidRDefault="006C7461" w:rsidP="000A4B47">
      <w:pPr>
        <w:rPr>
          <w:rFonts w:ascii="Calibri" w:hAnsi="Calibri" w:cs="Calibri"/>
        </w:rPr>
      </w:pPr>
      <w:r>
        <w:rPr>
          <w:rFonts w:ascii="Calibri" w:hAnsi="Calibri" w:cs="Calibri"/>
        </w:rPr>
        <w:t xml:space="preserve">Urbanization is a complex process associated with social, cultural, economic, geographical, and political factors </w:t>
      </w:r>
      <w:sdt>
        <w:sdtPr>
          <w:rPr>
            <w:rFonts w:ascii="Calibri" w:hAnsi="Calibri" w:cs="Calibri"/>
          </w:rPr>
          <w:alias w:val="To edit, see citavi.com/edit"/>
          <w:tag w:val="CitaviPlaceholder#cadd931c-fa54-4f73-a9df-cf618e2037ea"/>
          <w:id w:val="1113101861"/>
          <w:placeholder>
            <w:docPart w:val="F6FBE9BF87B64A1B9BCC3BF710539B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3MTYyMzVlZC05NGVmLTQ3NTAtOTQzMy05NDU5Yzg4YWIw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jA5MDMzNTAiLCJVcmlTdHJpbmciOiJodHRwczovL2RvaS5vcmcvMTAuMTE3Ny8wMzA5MTMyNTIwOTAzMzU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zYmY5NzEwLWZiYmQtNDVhMS1iOGUxLTc3MTRmODAxZjRlN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UE1DODAzMzQzOCIsIlVyaVN0cmluZyI6Imh0dHBzOi8vd3d3Lm5jYmkubmxtLm5paC5nb3YvcG1jL2FydGljbGVzL1BNQzgwMzM0M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gtMzFUMjI6NTE6NTMiLCJNb2RpZmllZEJ5IjoiX0xlbm92byIsIklkIjoiZDllMjBkNzUtZTM5MS00ZjRmLWI1MDAtMmQ3OGUxOWYxYmFjIiwiTW9kaWZpZWRPbiI6IjIwMjEtMDgtMzFUMjI6NTE6NT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instrText>
          </w:r>
          <w:r>
            <w:rPr>
              <w:rFonts w:ascii="Calibri" w:hAnsi="Calibri" w:cs="Calibri"/>
              <w:noProof/>
            </w:rPr>
            <w:fldChar w:fldCharType="separate"/>
          </w:r>
          <w:r w:rsidR="004A0A0E">
            <w:rPr>
              <w:rFonts w:ascii="Calibri" w:hAnsi="Calibri" w:cs="Calibri"/>
              <w:noProof/>
            </w:rPr>
            <w:t>(Tzaninis et al. 2021)</w:t>
          </w:r>
          <w:r>
            <w:rPr>
              <w:rFonts w:ascii="Calibri" w:hAnsi="Calibri" w:cs="Calibri"/>
              <w:noProof/>
            </w:rPr>
            <w:fldChar w:fldCharType="end"/>
          </w:r>
        </w:sdtContent>
      </w:sdt>
      <w:r>
        <w:rPr>
          <w:rFonts w:ascii="Calibri" w:hAnsi="Calibri" w:cs="Calibri"/>
        </w:rPr>
        <w:t xml:space="preserve">. </w:t>
      </w:r>
      <w:commentRangeStart w:id="57"/>
      <w:del w:id="58" w:author="JINZHU WANG" w:date="2021-09-13T16:45:00Z">
        <w:r w:rsidR="005E537A" w:rsidRPr="54A15CE7">
          <w:rPr>
            <w:rFonts w:ascii="Calibri" w:hAnsi="Calibri" w:cs="Calibri"/>
          </w:rPr>
          <w:delText xml:space="preserve">This process exhibits universal </w:delText>
        </w:r>
        <w:r w:rsidR="001D1C68" w:rsidRPr="54A15CE7">
          <w:rPr>
            <w:rFonts w:ascii="Calibri" w:hAnsi="Calibri" w:cs="Calibri"/>
          </w:rPr>
          <w:delText>macro-</w:delText>
        </w:r>
        <w:r w:rsidR="005E537A" w:rsidRPr="54A15CE7">
          <w:rPr>
            <w:rFonts w:ascii="Calibri" w:hAnsi="Calibri" w:cs="Calibri"/>
          </w:rPr>
          <w:delText xml:space="preserve">patterns such as areas near urban are more prone to be urbanized than farther lands </w:delText>
        </w:r>
      </w:del>
      <w:customXmlDelRangeStart w:id="59" w:author="JINZHU WANG" w:date="2021-09-13T16:45:00Z"/>
      <w:sdt>
        <w:sdtPr>
          <w:rPr>
            <w:rFonts w:ascii="Calibri" w:hAnsi="Calibri" w:cs="Calibri"/>
          </w:rPr>
          <w:alias w:val="To edit, see citavi.com/edit"/>
          <w:tag w:val="CitaviPlaceholder#099e2f62-3249-4539-adbd-9351dffc404e"/>
          <w:id w:val="1122203839"/>
          <w:placeholder>
            <w:docPart w:val="64D250097FBB47559FA74F3159624FB7"/>
          </w:placeholder>
        </w:sdtPr>
        <w:sdtEndPr/>
        <w:sdtContent>
          <w:customXmlDelRangeEnd w:id="59"/>
          <w:del w:id="60"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Dk5ZTJmNjItMzI0OS00NTM5LWFkYmQtOTM1MWRmZmM0MDRlIiwiVGV4dCI6IihUb2JsZXIgMTk3MCkiLCJXQUlWZXJzaW9uIjoiNi44LjAuMCJ9}</w:delInstrText>
            </w:r>
            <w:r w:rsidR="002976D6" w:rsidRPr="54A15CE7">
              <w:rPr>
                <w:rFonts w:ascii="Calibri" w:hAnsi="Calibri" w:cs="Calibri"/>
                <w:noProof/>
              </w:rPr>
              <w:fldChar w:fldCharType="separate"/>
            </w:r>
          </w:del>
          <w:r w:rsidR="004A0A0E">
            <w:rPr>
              <w:rFonts w:ascii="Calibri" w:hAnsi="Calibri" w:cs="Calibri"/>
              <w:noProof/>
            </w:rPr>
            <w:t>(Tobler 1970)</w:t>
          </w:r>
          <w:del w:id="61" w:author="JINZHU WANG" w:date="2021-09-13T16:45:00Z">
            <w:r w:rsidR="002976D6" w:rsidRPr="54A15CE7">
              <w:rPr>
                <w:rFonts w:ascii="Calibri" w:hAnsi="Calibri" w:cs="Calibri"/>
                <w:noProof/>
              </w:rPr>
              <w:fldChar w:fldCharType="end"/>
            </w:r>
          </w:del>
          <w:customXmlDelRangeStart w:id="62" w:author="JINZHU WANG" w:date="2021-09-13T16:45:00Z"/>
        </w:sdtContent>
      </w:sdt>
      <w:customXmlDelRangeEnd w:id="62"/>
      <w:del w:id="63" w:author="JINZHU WANG" w:date="2021-09-13T16:45:00Z">
        <w:r w:rsidR="001D1C68" w:rsidRPr="54A15CE7">
          <w:rPr>
            <w:rFonts w:ascii="Calibri" w:hAnsi="Calibri" w:cs="Calibri"/>
          </w:rPr>
          <w:delText xml:space="preserve">, and cities are likely to be connected by large transportation infrastructures </w:delText>
        </w:r>
      </w:del>
      <w:customXmlDelRangeStart w:id="64" w:author="JINZHU WANG" w:date="2021-09-13T16:45:00Z"/>
      <w:sdt>
        <w:sdtPr>
          <w:rPr>
            <w:rFonts w:ascii="Calibri" w:hAnsi="Calibri" w:cs="Calibri"/>
          </w:rPr>
          <w:alias w:val="To edit, see citavi.com/edit"/>
          <w:tag w:val="CitaviPlaceholder#e134476c-fa76-4b68-9920-afdddf491661"/>
          <w:id w:val="1849390308"/>
          <w:placeholder>
            <w:docPart w:val="64D250097FBB47559FA74F3159624FB7"/>
          </w:placeholder>
        </w:sdtPr>
        <w:sdtEndPr/>
        <w:sdtContent>
          <w:customXmlDelRangeEnd w:id="64"/>
          <w:del w:id="65"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TGVub3ZvIiwiQ3JlYXRlZE9uIjoiMjAyMS0wOC0zMVQyMjo1MTo1MyIsIk1vZGlmaWVkQnkiOiJfTGVub3ZvIiwiSWQiOiIxNWQ2M2U1Yy0yMzYwLTRlYmMtODEzNS00MjVjOWIwYWUyYjIiLCJNb2RpZmllZE9uIjoiMjAyMS0wOC0zMVQyMjo1MTo1My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MiLCJNb2RpZmllZEJ5IjoiX0xlbm92byIsIklkIjoiODUzZjE3MmUtZDVkMi00NzI0LWI3MDgtNDljZWNkMzEyNDkw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RaXUgMjAyMCkifV19LCJUYWciOiJDaXRhdmlQbGFjZWhvbGRlciNlMTM0NDc2Yy1mYTc2LTRiNjgtOTkyMC1hZmRkZGY0OTE2NjEiLCJUZXh0IjoiKFFpdSAyMDIwKSIsIldBSVZlcnNpb24iOiI2LjguMC4wIn0=}</w:delInstrText>
            </w:r>
            <w:r w:rsidR="002976D6" w:rsidRPr="54A15CE7">
              <w:rPr>
                <w:rFonts w:ascii="Calibri" w:hAnsi="Calibri" w:cs="Calibri"/>
                <w:noProof/>
              </w:rPr>
              <w:fldChar w:fldCharType="separate"/>
            </w:r>
          </w:del>
          <w:r w:rsidR="004A0A0E">
            <w:rPr>
              <w:rFonts w:ascii="Calibri" w:hAnsi="Calibri" w:cs="Calibri"/>
              <w:noProof/>
            </w:rPr>
            <w:t>(Qiu 2020)</w:t>
          </w:r>
          <w:del w:id="66" w:author="JINZHU WANG" w:date="2021-09-13T16:45:00Z">
            <w:r w:rsidR="002976D6" w:rsidRPr="54A15CE7">
              <w:rPr>
                <w:rFonts w:ascii="Calibri" w:hAnsi="Calibri" w:cs="Calibri"/>
                <w:noProof/>
              </w:rPr>
              <w:fldChar w:fldCharType="end"/>
            </w:r>
          </w:del>
          <w:customXmlDelRangeStart w:id="67" w:author="JINZHU WANG" w:date="2021-09-13T16:45:00Z"/>
        </w:sdtContent>
      </w:sdt>
      <w:customXmlDelRangeEnd w:id="67"/>
      <w:del w:id="68" w:author="JINZHU WANG" w:date="2021-09-13T16:45:00Z">
        <w:r w:rsidR="001D1C68" w:rsidRPr="54A15CE7">
          <w:rPr>
            <w:rFonts w:ascii="Calibri" w:hAnsi="Calibri" w:cs="Calibri"/>
          </w:rPr>
          <w:delText xml:space="preserve">.  Meanwhile, the urban evolvements at a small scale </w:delText>
        </w:r>
        <w:r w:rsidR="00436805" w:rsidRPr="54A15CE7">
          <w:rPr>
            <w:rFonts w:ascii="Calibri" w:hAnsi="Calibri" w:cs="Calibri"/>
          </w:rPr>
          <w:delText>are</w:delText>
        </w:r>
        <w:r w:rsidR="001D1C68" w:rsidRPr="54A15CE7">
          <w:rPr>
            <w:rFonts w:ascii="Calibri" w:hAnsi="Calibri" w:cs="Calibri"/>
          </w:rPr>
          <w:delText xml:space="preserve"> </w:delText>
        </w:r>
        <w:r w:rsidR="00AC7170" w:rsidRPr="54A15CE7">
          <w:rPr>
            <w:rFonts w:ascii="Calibri" w:hAnsi="Calibri" w:cs="Calibri"/>
          </w:rPr>
          <w:delText xml:space="preserve">more </w:delText>
        </w:r>
        <w:r w:rsidR="00816013" w:rsidRPr="54A15CE7">
          <w:rPr>
            <w:rFonts w:ascii="Calibri" w:hAnsi="Calibri" w:cs="Calibri"/>
          </w:rPr>
          <w:delText>variant</w:delText>
        </w:r>
        <w:r w:rsidR="00AC7170" w:rsidRPr="54A15CE7">
          <w:rPr>
            <w:rFonts w:ascii="Calibri" w:hAnsi="Calibri" w:cs="Calibri"/>
          </w:rPr>
          <w:delText xml:space="preserve"> </w:delText>
        </w:r>
      </w:del>
      <w:customXmlDelRangeStart w:id="69" w:author="JINZHU WANG" w:date="2021-09-13T16:45:00Z"/>
      <w:sdt>
        <w:sdtPr>
          <w:rPr>
            <w:rFonts w:ascii="Calibri" w:hAnsi="Calibri" w:cs="Calibri"/>
          </w:rPr>
          <w:alias w:val="To edit, see citavi.com/edit"/>
          <w:tag w:val="CitaviPlaceholder#40fdd24d-65c3-4a46-a652-440345ae2cbd"/>
          <w:id w:val="610555349"/>
          <w:placeholder>
            <w:docPart w:val="64D250097FBB47559FA74F3159624FB7"/>
          </w:placeholder>
        </w:sdtPr>
        <w:sdtEndPr/>
        <w:sdtContent>
          <w:customXmlDelRangeEnd w:id="69"/>
          <w:del w:id="70"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NDBmZGQyNGQtNjVjMy00YTQ2LWE2NTItNDQwMzQ1YWUyY2JkIiwiVGV4dCI6IihHb29kY2hpbGQgMjAwNCkiLCJXQUlWZXJzaW9uIjoiNi44LjAuMCJ9}</w:delInstrText>
            </w:r>
            <w:r w:rsidR="002976D6" w:rsidRPr="54A15CE7">
              <w:rPr>
                <w:rFonts w:ascii="Calibri" w:hAnsi="Calibri" w:cs="Calibri"/>
                <w:noProof/>
              </w:rPr>
              <w:fldChar w:fldCharType="separate"/>
            </w:r>
          </w:del>
          <w:r w:rsidR="004A0A0E">
            <w:rPr>
              <w:rFonts w:ascii="Calibri" w:hAnsi="Calibri" w:cs="Calibri"/>
              <w:noProof/>
            </w:rPr>
            <w:t>(Goodchild 2004)</w:t>
          </w:r>
          <w:del w:id="71" w:author="JINZHU WANG" w:date="2021-09-13T16:45:00Z">
            <w:r w:rsidR="002976D6" w:rsidRPr="54A15CE7">
              <w:rPr>
                <w:rFonts w:ascii="Calibri" w:hAnsi="Calibri" w:cs="Calibri"/>
                <w:noProof/>
              </w:rPr>
              <w:fldChar w:fldCharType="end"/>
            </w:r>
          </w:del>
          <w:customXmlDelRangeStart w:id="72" w:author="JINZHU WANG" w:date="2021-09-13T16:45:00Z"/>
        </w:sdtContent>
      </w:sdt>
      <w:customXmlDelRangeEnd w:id="72"/>
      <w:del w:id="73" w:author="JINZHU WANG" w:date="2021-09-13T16:45:00Z">
        <w:r w:rsidR="00AC7170" w:rsidRPr="54A15CE7">
          <w:rPr>
            <w:rFonts w:ascii="Calibri" w:hAnsi="Calibri" w:cs="Calibri"/>
          </w:rPr>
          <w:delText xml:space="preserve">. </w:delText>
        </w:r>
        <w:r w:rsidR="003012B8" w:rsidRPr="54A15CE7">
          <w:rPr>
            <w:rFonts w:ascii="Calibri" w:hAnsi="Calibri" w:cs="Calibri"/>
          </w:rPr>
          <w:delText>The</w:delText>
        </w:r>
        <w:r w:rsidR="00AC7170" w:rsidRPr="54A15CE7">
          <w:rPr>
            <w:rFonts w:ascii="Calibri" w:hAnsi="Calibri" w:cs="Calibri"/>
          </w:rPr>
          <w:delText xml:space="preserve"> macro-universal and micro-varian</w:delText>
        </w:r>
        <w:r w:rsidR="00B45A09" w:rsidRPr="54A15CE7">
          <w:rPr>
            <w:rFonts w:ascii="Calibri" w:hAnsi="Calibri" w:cs="Calibri"/>
          </w:rPr>
          <w:delText>t</w:delText>
        </w:r>
        <w:r w:rsidR="00946764" w:rsidRPr="54A15CE7">
          <w:rPr>
            <w:rFonts w:ascii="Calibri" w:hAnsi="Calibri" w:cs="Calibri"/>
          </w:rPr>
          <w:delText xml:space="preserve"> </w:delText>
        </w:r>
        <w:r w:rsidR="00AC7170" w:rsidRPr="54A15CE7">
          <w:rPr>
            <w:rFonts w:ascii="Calibri" w:hAnsi="Calibri" w:cs="Calibri"/>
          </w:rPr>
          <w:delText xml:space="preserve">patterns (i.e., the first and second law of the geography) </w:delText>
        </w:r>
        <w:r w:rsidR="003012B8" w:rsidRPr="54A15CE7">
          <w:rPr>
            <w:rFonts w:ascii="Calibri" w:hAnsi="Calibri" w:cs="Calibri"/>
          </w:rPr>
          <w:delText xml:space="preserve">were combined to simulate urban development in many studies. </w:delText>
        </w:r>
        <w:commentRangeEnd w:id="57"/>
        <w:r w:rsidR="00B24B72">
          <w:rPr>
            <w:rStyle w:val="CommentReference"/>
          </w:rPr>
          <w:commentReference w:id="57"/>
        </w:r>
      </w:del>
      <w:ins w:id="74" w:author="JINZHU WANG" w:date="2021-09-13T16:45:00Z">
        <w:r>
          <w:rPr>
            <w:rFonts w:ascii="Calibri" w:hAnsi="Calibri" w:cs="Calibri"/>
          </w:rPr>
          <w:t xml:space="preserve">This process follows some universal rules as urban development must conform to physical constraints that regulate human exploitation on lands, meanwhile, stochasticity also drives urban development because to build or not depends on specific local conditions. The first law of geography abstracts such universal rules as geographical correlations: “everything is related to everything else, but near things are more related to each other” </w:t>
        </w:r>
      </w:ins>
      <w:customXmlInsRangeStart w:id="75" w:author="JINZHU WANG" w:date="2021-09-13T16:45:00Z"/>
      <w:sdt>
        <w:sdtPr>
          <w:rPr>
            <w:rFonts w:ascii="Calibri" w:hAnsi="Calibri" w:cs="Calibri"/>
          </w:rPr>
          <w:alias w:val="To edit, see citavi.com/edit"/>
          <w:tag w:val="CitaviPlaceholder#332b023a-a6ad-4387-9933-51386d728b27"/>
          <w:id w:val="-548531008"/>
          <w:placeholder>
            <w:docPart w:val="59F0541550AF4A3A8EB6A4A099422A27"/>
          </w:placeholder>
        </w:sdtPr>
        <w:sdtEndPr/>
        <w:sdtContent>
          <w:customXmlInsRangeEnd w:id="75"/>
          <w:ins w:id="76"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YmQ4N2ZjLTU5OWItNDMyZC04MDM1LWNmYjYyZDFjZmJmZ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zMyYjAyM2EtYTZhZC00Mzg3LTk5MzMtNTEzODZkNzI4YjI3IiwiVGV4dCI6IihUb2JsZXIgMTk3MCkiLCJXQUlWZXJzaW9uIjoiNi44LjAuMCJ9}</w:instrText>
            </w:r>
            <w:r>
              <w:rPr>
                <w:rFonts w:ascii="Calibri" w:hAnsi="Calibri" w:cs="Calibri"/>
                <w:noProof/>
              </w:rPr>
              <w:fldChar w:fldCharType="separate"/>
            </w:r>
          </w:ins>
          <w:r w:rsidR="004A0A0E">
            <w:rPr>
              <w:rFonts w:ascii="Calibri" w:hAnsi="Calibri" w:cs="Calibri"/>
              <w:noProof/>
            </w:rPr>
            <w:t>(Tobler 1970)</w:t>
          </w:r>
          <w:ins w:id="77" w:author="JINZHU WANG" w:date="2021-09-13T16:45:00Z">
            <w:r>
              <w:rPr>
                <w:rFonts w:ascii="Calibri" w:hAnsi="Calibri" w:cs="Calibri"/>
                <w:noProof/>
              </w:rPr>
              <w:fldChar w:fldCharType="end"/>
            </w:r>
          </w:ins>
          <w:customXmlInsRangeStart w:id="78" w:author="JINZHU WANG" w:date="2021-09-13T16:45:00Z"/>
        </w:sdtContent>
      </w:sdt>
      <w:customXmlInsRangeEnd w:id="78"/>
      <w:ins w:id="79" w:author="JINZHU WANG" w:date="2021-09-13T16:45:00Z">
        <w:r>
          <w:rPr>
            <w:rFonts w:ascii="Calibri" w:hAnsi="Calibri" w:cs="Calibri"/>
          </w:rPr>
          <w:t>. The second law of geography describes the local stochasticity as “</w:t>
        </w:r>
        <w:r>
          <w:t>geographic variables exhibit uncontrolled variance</w:t>
        </w:r>
        <w:r>
          <w:rPr>
            <w:rFonts w:ascii="Calibri" w:hAnsi="Calibri" w:cs="Calibri"/>
          </w:rPr>
          <w:t xml:space="preserve">” </w:t>
        </w:r>
      </w:ins>
      <w:customXmlInsRangeStart w:id="80" w:author="JINZHU WANG" w:date="2021-09-13T16:45:00Z"/>
      <w:sdt>
        <w:sdtPr>
          <w:rPr>
            <w:rFonts w:ascii="Calibri" w:hAnsi="Calibri" w:cs="Calibri"/>
          </w:rPr>
          <w:alias w:val="To edit, see citavi.com/edit"/>
          <w:tag w:val="CitaviPlaceholder#3b3be746-f50a-43ad-ad13-b2d1b195169d"/>
          <w:id w:val="593978614"/>
          <w:placeholder>
            <w:docPart w:val="59F0541550AF4A3A8EB6A4A099422A27"/>
          </w:placeholder>
        </w:sdtPr>
        <w:sdtEndPr/>
        <w:sdtContent>
          <w:customXmlInsRangeEnd w:id="80"/>
          <w:ins w:id="81"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jBjZDg3LWU4NjAtNDQ2Ni04YjM4LTFhZjM0YmY5NTcxNi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M2IzYmU3NDYtZjUwYS00M2FkLWFkMTMtYjJkMWIxOTUxNjlkIiwiVGV4dCI6IihHb29kY2hpbGQgMjAwNCkiLCJXQUlWZXJzaW9uIjoiNi44LjAuMCJ9}</w:instrText>
            </w:r>
            <w:r>
              <w:rPr>
                <w:rFonts w:ascii="Calibri" w:hAnsi="Calibri" w:cs="Calibri"/>
                <w:noProof/>
              </w:rPr>
              <w:fldChar w:fldCharType="separate"/>
            </w:r>
          </w:ins>
          <w:r w:rsidR="004A0A0E">
            <w:rPr>
              <w:rFonts w:ascii="Calibri" w:hAnsi="Calibri" w:cs="Calibri"/>
              <w:noProof/>
            </w:rPr>
            <w:t>(Goodchild 2004)</w:t>
          </w:r>
          <w:ins w:id="82" w:author="JINZHU WANG" w:date="2021-09-13T16:45:00Z">
            <w:r>
              <w:rPr>
                <w:rFonts w:ascii="Calibri" w:hAnsi="Calibri" w:cs="Calibri"/>
                <w:noProof/>
              </w:rPr>
              <w:fldChar w:fldCharType="end"/>
            </w:r>
          </w:ins>
          <w:customXmlInsRangeStart w:id="83" w:author="JINZHU WANG" w:date="2021-09-13T16:45:00Z"/>
        </w:sdtContent>
      </w:sdt>
      <w:customXmlInsRangeEnd w:id="83"/>
      <w:ins w:id="84" w:author="JINZHU WANG" w:date="2021-09-13T16:45:00Z">
        <w:r>
          <w:rPr>
            <w:rFonts w:ascii="Calibri" w:hAnsi="Calibri" w:cs="Calibri"/>
          </w:rPr>
          <w:t xml:space="preserve">. These two laws were combined to form the foundation of CA models. </w:t>
        </w:r>
      </w:ins>
      <w:r>
        <w:rPr>
          <w:rFonts w:ascii="Calibri" w:hAnsi="Calibri" w:cs="Calibri"/>
        </w:rPr>
        <w:t xml:space="preserve">For example, some CA models assign the central pixel with a higher weight than surround cells upon </w:t>
      </w:r>
      <w:r>
        <w:rPr>
          <w:rFonts w:ascii="Calibri" w:hAnsi="Calibri" w:cs="Calibri"/>
        </w:rPr>
        <w:lastRenderedPageBreak/>
        <w:t xml:space="preserve">creating transition rules to mimic the first geography law </w:t>
      </w:r>
      <w:sdt>
        <w:sdtPr>
          <w:rPr>
            <w:rFonts w:ascii="Calibri" w:hAnsi="Calibri" w:cs="Calibri"/>
          </w:rPr>
          <w:alias w:val="To edit, see citavi.com/edit"/>
          <w:tag w:val="CitaviPlaceholder#504f18ca-3489-473f-b5c0-0b34c987b890"/>
          <w:id w:val="1664442813"/>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jNhOGNlZGI2LWQzMDAtNGQ3OS1hYzdhLWE4OTU5ZmU1NGZiMSIsIlJhbmdlU3RhcnQiOjI0LCJSYW5nZUxlbmd0aCI6MTYsIlJlZmVyZW5jZUlkIjoiY2EzYzBmYzQtMjBhZC00NGJlLWIxZmMtMjhkMzlmOTg1ZTNm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R3VuYXdhbiIsIkxhc3ROYW1lIjoiUHJheWl0bm8iLCJQcm90ZWN0ZWQiOmZhbHNlLCJTZXgiOjAsIkNyZWF0ZWRCeSI6Il9MZW5vdm8iLCJDcmVhdGVkT24iOiIyMDIxLTA4LTMxVDIyOjUxOjUzIiwiTW9kaWZpZWRCeSI6Il9MZW5vdm8iLCJJZCI6ImZmMWVkYWM4LWExODktNDRjNS1iMjM0LWQ0MDExNjY0YzRjZiIsIk1vZGlmaWVkT24iOiIyMDIxLTA4LTMxVDIyOjUxOjUzIiwiUHJvamVjdCI6eyIkcmVmIjoiNSJ9fV0sIkNpdGF0aW9uS2V5VXBkYXRlVHlwZSI6MCwiQ29sbGFib3JhdG9ycyI6W10sIkRvaSI6IjEwLjIxNjYwLzIwMjAuNjUuNDE3Mzg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yMTY2MC8yMDIwLjY1LjQxNzM4IiwiVXJpU3RyaW5nIjoiaHR0cHM6Ly9kb2kub3JnLzEwLjIxNjYwLzIwMjAuNjUuNDE3Mz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ihDbGFya2UgYW5kIEpvaG5zb24gMjAyMDsgUHJheWl0bm8gMjAyMCkifV19LCJUYWciOiJDaXRhdmlQbGFjZWhvbGRlciM1MDRmMThjYS0zNDg5LTQ3M2YtYjVjMC0wYjM0Yzk4N2I4OTAiLCJUZXh0IjoiKENsYXJrZSBhbmQgSm9obnNvbiAyMDIwOyBQcmF5aXRubyAyMDIwKSIsIldBSVZlcnNpb24iOiI2LjguMC4wIn0=}</w:instrText>
          </w:r>
          <w:r>
            <w:rPr>
              <w:rFonts w:ascii="Calibri" w:hAnsi="Calibri" w:cs="Calibri"/>
              <w:noProof/>
            </w:rPr>
            <w:fldChar w:fldCharType="separate"/>
          </w:r>
          <w:r w:rsidR="004A0A0E">
            <w:rPr>
              <w:rFonts w:ascii="Calibri" w:hAnsi="Calibri" w:cs="Calibri"/>
              <w:noProof/>
            </w:rPr>
            <w:t>(Clarke and Johnson 2020; Prayitno 2020)</w:t>
          </w:r>
          <w:r>
            <w:rPr>
              <w:rFonts w:ascii="Calibri" w:hAnsi="Calibri" w:cs="Calibri"/>
              <w:noProof/>
            </w:rPr>
            <w:fldChar w:fldCharType="end"/>
          </w:r>
        </w:sdtContent>
      </w:sdt>
      <w:r>
        <w:rPr>
          <w:rFonts w:ascii="Calibri" w:hAnsi="Calibri" w:cs="Calibri"/>
        </w:rPr>
        <w:t xml:space="preserve">. Many studies incorporate the shape index and texture information to </w:t>
      </w:r>
      <w:del w:id="85" w:author="JINZHU WANG" w:date="2021-09-13T16:45:00Z">
        <w:r w:rsidR="00946764" w:rsidRPr="54A15CE7">
          <w:rPr>
            <w:rFonts w:ascii="Calibri" w:hAnsi="Calibri" w:cs="Calibri"/>
          </w:rPr>
          <w:delText>construct transition</w:delText>
        </w:r>
        <w:r w:rsidR="00436805" w:rsidRPr="54A15CE7">
          <w:rPr>
            <w:rFonts w:ascii="Calibri" w:hAnsi="Calibri" w:cs="Calibri"/>
          </w:rPr>
          <w:delText xml:space="preserve"> rules</w:delText>
        </w:r>
        <w:r w:rsidR="00946764" w:rsidRPr="54A15CE7">
          <w:rPr>
            <w:rFonts w:ascii="Calibri" w:hAnsi="Calibri" w:cs="Calibri"/>
          </w:rPr>
          <w:delText xml:space="preserve"> </w:delText>
        </w:r>
        <w:r w:rsidR="00DC6B44" w:rsidRPr="54A15CE7">
          <w:rPr>
            <w:rFonts w:ascii="Calibri" w:hAnsi="Calibri" w:cs="Calibri"/>
          </w:rPr>
          <w:delText>to</w:delText>
        </w:r>
        <w:r w:rsidR="00436805" w:rsidRPr="54A15CE7">
          <w:rPr>
            <w:rFonts w:ascii="Calibri" w:hAnsi="Calibri" w:cs="Calibri"/>
          </w:rPr>
          <w:delText xml:space="preserve"> </w:delText>
        </w:r>
      </w:del>
      <w:r>
        <w:rPr>
          <w:rFonts w:ascii="Calibri" w:hAnsi="Calibri" w:cs="Calibri"/>
        </w:rPr>
        <w:t xml:space="preserve">reflect the </w:t>
      </w:r>
      <w:del w:id="86" w:author="JINZHU WANG" w:date="2021-09-13T16:45:00Z">
        <w:r w:rsidR="00436805" w:rsidRPr="54A15CE7">
          <w:rPr>
            <w:rFonts w:ascii="Calibri" w:hAnsi="Calibri" w:cs="Calibri"/>
          </w:rPr>
          <w:delText>micro-variance</w:delText>
        </w:r>
      </w:del>
      <w:ins w:id="87" w:author="JINZHU WANG" w:date="2021-09-13T16:45:00Z">
        <w:r>
          <w:rPr>
            <w:rFonts w:ascii="Calibri" w:hAnsi="Calibri" w:cs="Calibri"/>
          </w:rPr>
          <w:t>second law</w:t>
        </w:r>
      </w:ins>
      <w:r>
        <w:rPr>
          <w:rFonts w:ascii="Calibri" w:hAnsi="Calibri" w:cs="Calibri"/>
        </w:rPr>
        <w:t xml:space="preserve"> of </w:t>
      </w:r>
      <w:del w:id="88" w:author="JINZHU WANG" w:date="2021-09-13T16:45:00Z">
        <w:r w:rsidR="00A334D2" w:rsidRPr="54A15CE7">
          <w:rPr>
            <w:rFonts w:ascii="Calibri" w:hAnsi="Calibri" w:cs="Calibri"/>
          </w:rPr>
          <w:delText>urban development</w:delText>
        </w:r>
      </w:del>
      <w:ins w:id="89" w:author="JINZHU WANG" w:date="2021-09-13T16:45:00Z">
        <w:r>
          <w:rPr>
            <w:rFonts w:ascii="Calibri" w:hAnsi="Calibri" w:cs="Calibri"/>
          </w:rPr>
          <w:t>geography</w:t>
        </w:r>
      </w:ins>
      <w:r>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5MTIyOWI0OC1kZmY2LTRkZTYtYWNjNy02MTMyOGIyY2VkOGY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AvMDE0MzExNjEuMjAxNy4xMzk1OTY4IiwiVXJpU3RyaW5nIjoiaHR0cHM6Ly9kb2kub3JnLzEwLjEwODAvMDE0MzExNjEuMjAxNy4xMzk1OTY4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2ZmYyMzBkLTFiZjYtNGFhZS1iMDhkLWM1MmU2MGEzMmJkMSIsIk1vZGlmaWVkT24iOiIyMDIxLTA4LTMxVDIyOjUxOjUz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}</w:instrText>
          </w:r>
          <w:r>
            <w:rPr>
              <w:rFonts w:ascii="Calibri" w:hAnsi="Calibri" w:cs="Calibri"/>
              <w:noProof/>
            </w:rPr>
            <w:fldChar w:fldCharType="separate"/>
          </w:r>
          <w:r w:rsidR="004A0A0E">
            <w:rPr>
              <w:rFonts w:ascii="Calibri" w:hAnsi="Calibri" w:cs="Calibri"/>
              <w:noProof/>
            </w:rPr>
            <w:t>(Zhai et al. 2020; Ruiz Hernandez and Shi 2018)</w:t>
          </w:r>
          <w:r>
            <w:rPr>
              <w:rFonts w:ascii="Calibri" w:hAnsi="Calibri" w:cs="Calibri"/>
              <w:noProof/>
            </w:rPr>
            <w:fldChar w:fldCharType="end"/>
          </w:r>
        </w:sdtContent>
      </w:sdt>
      <w:r>
        <w:rPr>
          <w:rFonts w:ascii="Calibri" w:hAnsi="Calibri" w:cs="Calibri"/>
        </w:rPr>
        <w:t xml:space="preserve">. Some studies tried to balance </w:t>
      </w:r>
      <w:del w:id="90" w:author="JINZHU WANG" w:date="2021-09-13T16:45:00Z">
        <w:r w:rsidR="00946764" w:rsidRPr="54A15CE7">
          <w:rPr>
            <w:rFonts w:ascii="Calibri" w:hAnsi="Calibri" w:cs="Calibri"/>
          </w:rPr>
          <w:delText>the first and second law of the geography</w:delText>
        </w:r>
      </w:del>
      <w:ins w:id="91" w:author="JINZHU WANG" w:date="2021-09-13T16:45:00Z">
        <w:r>
          <w:rPr>
            <w:rFonts w:ascii="Calibri" w:hAnsi="Calibri" w:cs="Calibri"/>
          </w:rPr>
          <w:t>these two laws</w:t>
        </w:r>
      </w:ins>
      <w:r>
        <w:rPr>
          <w:rFonts w:ascii="Calibri" w:hAnsi="Calibri" w:cs="Calibri"/>
        </w:rPr>
        <w:t xml:space="preserve"> by </w:t>
      </w:r>
      <w:proofErr w:type="spellStart"/>
      <w:r>
        <w:rPr>
          <w:rFonts w:ascii="Calibri" w:hAnsi="Calibri" w:cs="Calibri"/>
        </w:rPr>
        <w:t>subsetting</w:t>
      </w:r>
      <w:proofErr w:type="spellEnd"/>
      <w:r>
        <w:rPr>
          <w:rFonts w:ascii="Calibri" w:hAnsi="Calibri" w:cs="Calibri"/>
        </w:rPr>
        <w:t xml:space="preserve"> the study area into separate zones, allowing independent transition rule sets to be constructed to align with the unique condition in each zone </w:t>
      </w:r>
      <w:sdt>
        <w:sdtPr>
          <w:rPr>
            <w:rFonts w:ascii="Calibri" w:hAnsi="Calibri" w:cs="Calibri"/>
          </w:rPr>
          <w:alias w:val="To edit, see citavi.com/edit"/>
          <w:tag w:val="CitaviPlaceholder#3968ee26-0636-422d-9093-cdd1727a59f0"/>
          <w:id w:val="574854103"/>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5NjE5ZWVkZS1iZGU2LTQzMzgtYTExNy0xNTc1YzQzMjE1MmM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TGVub3ZvIiwiQ3JlYXRlZE9uIjoiMjAyMS0wOC0zMVQyMjo1MTo1MyIsIk1vZGlmaWVkQnkiOiJfTGVub3ZvIiwiSWQiOiI4MDA2MjlhYS0xZTk3LTQ5MzctOWU0YS1iNjQ5MTA5YmRiZDAiLCJNb2RpZmllZE9uIjoiMjAyMS0wOC0zMVQyMjo1MTo1MyIsIlByb2plY3QiOnsiJHJlZiI6IjUifX0seyIkaWQiOiIy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V0sIkNpdGF0aW9uS2V5VXBkYXRlVHlwZSI6MCwiQ29sbGFib3JhdG9ycyI6W10sIkRvaSI6IjEwLjEwODAvMTU0ODE2MDMuMjAyMS4xOTMzNzE0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4MC8xNTQ4MTYwMy4yMDIxLjE5MzM3MTQiLCJVcmlTdHJpbmciOiJodHRwczovL2RvaS5vcmcvMTAuMTA4MC8xNTQ4MTYwMy4yMDIxLjE5MzM3MTQ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JlNTM5MmQtY2FiOS00OThiLWFjNjAtOTA4MWJmMzE5MmQ1IiwiTW9kaWZpZWRPbiI6IjIwMjEtMDgtMzFUMjI6NTE6NTM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}</w:instrText>
          </w:r>
          <w:r>
            <w:rPr>
              <w:rFonts w:ascii="Calibri" w:hAnsi="Calibri" w:cs="Calibri"/>
              <w:noProof/>
            </w:rPr>
            <w:fldChar w:fldCharType="separate"/>
          </w:r>
          <w:r w:rsidR="004A0A0E">
            <w:rPr>
              <w:rFonts w:ascii="Calibri" w:hAnsi="Calibri" w:cs="Calibri"/>
              <w:noProof/>
            </w:rPr>
            <w:t>(Qian et al. 2020; Xia and Zhang 2021)</w:t>
          </w:r>
          <w:r>
            <w:rPr>
              <w:rFonts w:ascii="Calibri" w:hAnsi="Calibri" w:cs="Calibri"/>
              <w:noProof/>
            </w:rPr>
            <w:fldChar w:fldCharType="end"/>
          </w:r>
        </w:sdtContent>
      </w:sdt>
      <w:r>
        <w:rPr>
          <w:rFonts w:ascii="Calibri" w:hAnsi="Calibri" w:cs="Calibri"/>
        </w:rPr>
        <w:t xml:space="preserve">. </w:t>
      </w:r>
      <w:del w:id="92" w:author="JINZHU WANG" w:date="2021-09-13T16:45:00Z">
        <w:r w:rsidR="00D1788D" w:rsidRPr="54A15CE7">
          <w:rPr>
            <w:rFonts w:ascii="Calibri" w:hAnsi="Calibri" w:cs="Calibri"/>
          </w:rPr>
          <w:delText>Although t</w:delText>
        </w:r>
        <w:r w:rsidR="00A07BEA" w:rsidRPr="54A15CE7">
          <w:rPr>
            <w:rFonts w:ascii="Calibri" w:hAnsi="Calibri" w:cs="Calibri"/>
          </w:rPr>
          <w:delText xml:space="preserve">hese studies </w:delText>
        </w:r>
        <w:r w:rsidR="00333C67" w:rsidRPr="54A15CE7">
          <w:rPr>
            <w:rFonts w:ascii="Calibri" w:hAnsi="Calibri" w:cs="Calibri"/>
          </w:rPr>
          <w:delText>ha</w:delText>
        </w:r>
        <w:r w:rsidR="00F77970" w:rsidRPr="54A15CE7">
          <w:rPr>
            <w:rFonts w:ascii="Calibri" w:hAnsi="Calibri" w:cs="Calibri"/>
          </w:rPr>
          <w:delText xml:space="preserve">ve </w:delText>
        </w:r>
        <w:r w:rsidR="00D00C08" w:rsidRPr="54A15CE7">
          <w:rPr>
            <w:rFonts w:ascii="Calibri" w:hAnsi="Calibri" w:cs="Calibri"/>
          </w:rPr>
          <w:delText xml:space="preserve">successfully </w:delText>
        </w:r>
        <w:r w:rsidR="00F36962" w:rsidRPr="54A15CE7">
          <w:rPr>
            <w:rFonts w:ascii="Calibri" w:hAnsi="Calibri" w:cs="Calibri"/>
          </w:rPr>
          <w:delText>constructed transition rules</w:delText>
        </w:r>
        <w:r w:rsidR="00111370" w:rsidRPr="54A15CE7">
          <w:rPr>
            <w:rFonts w:ascii="Calibri" w:hAnsi="Calibri" w:cs="Calibri"/>
          </w:rPr>
          <w:delText xml:space="preserve"> </w:delText>
        </w:r>
        <w:r w:rsidR="007741C5" w:rsidRPr="54A15CE7">
          <w:rPr>
            <w:rFonts w:ascii="Calibri" w:hAnsi="Calibri" w:cs="Calibri"/>
          </w:rPr>
          <w:delText>within</w:delText>
        </w:r>
        <w:r w:rsidR="00D00C08" w:rsidRPr="54A15CE7">
          <w:rPr>
            <w:rFonts w:ascii="Calibri" w:hAnsi="Calibri" w:cs="Calibri"/>
          </w:rPr>
          <w:delText xml:space="preserve"> </w:delText>
        </w:r>
        <w:r w:rsidR="009C43E8" w:rsidRPr="54A15CE7">
          <w:rPr>
            <w:rFonts w:ascii="Calibri" w:hAnsi="Calibri" w:cs="Calibri"/>
          </w:rPr>
          <w:delText xml:space="preserve">the </w:delText>
        </w:r>
        <w:r w:rsidR="00D00C08" w:rsidRPr="54A15CE7">
          <w:rPr>
            <w:rFonts w:ascii="Calibri" w:hAnsi="Calibri" w:cs="Calibri"/>
          </w:rPr>
          <w:delText>neighborhood</w:delText>
        </w:r>
        <w:r w:rsidR="008423FC" w:rsidRPr="54A15CE7">
          <w:rPr>
            <w:rFonts w:ascii="Calibri" w:hAnsi="Calibri" w:cs="Calibri"/>
          </w:rPr>
          <w:delText xml:space="preserve"> scope</w:delText>
        </w:r>
        <w:r w:rsidR="00F14CE3" w:rsidRPr="54A15CE7">
          <w:rPr>
            <w:rFonts w:ascii="Calibri" w:hAnsi="Calibri" w:cs="Calibri"/>
          </w:rPr>
          <w:delText>, they</w:delText>
        </w:r>
        <w:r w:rsidR="007D160E" w:rsidRPr="54A15CE7">
          <w:rPr>
            <w:rFonts w:ascii="Calibri" w:hAnsi="Calibri" w:cs="Calibri"/>
          </w:rPr>
          <w:delText xml:space="preserve"> </w:delText>
        </w:r>
        <w:r w:rsidR="00D01BB4" w:rsidRPr="54A15CE7">
          <w:rPr>
            <w:rFonts w:ascii="Calibri" w:hAnsi="Calibri" w:cs="Calibri"/>
          </w:rPr>
          <w:delText>oversimplified</w:delText>
        </w:r>
        <w:r w:rsidR="00F324E0" w:rsidRPr="54A15CE7">
          <w:rPr>
            <w:rFonts w:ascii="Calibri" w:hAnsi="Calibri" w:cs="Calibri"/>
          </w:rPr>
          <w:delText xml:space="preserve"> the </w:delText>
        </w:r>
        <w:r w:rsidR="00147273" w:rsidRPr="54A15CE7">
          <w:rPr>
            <w:rFonts w:ascii="Calibri" w:hAnsi="Calibri" w:cs="Calibri"/>
          </w:rPr>
          <w:delText>macro-universal pattern</w:delText>
        </w:r>
        <w:r w:rsidR="001E6776" w:rsidRPr="54A15CE7">
          <w:rPr>
            <w:rFonts w:ascii="Calibri" w:hAnsi="Calibri" w:cs="Calibri"/>
          </w:rPr>
          <w:delText>.</w:delText>
        </w:r>
        <w:r w:rsidR="005B581A" w:rsidRPr="54A15CE7">
          <w:rPr>
            <w:rFonts w:ascii="Calibri" w:hAnsi="Calibri" w:cs="Calibri"/>
          </w:rPr>
          <w:delText xml:space="preserve"> For example,</w:delText>
        </w:r>
        <w:r w:rsidR="001E6776" w:rsidRPr="54A15CE7">
          <w:rPr>
            <w:rFonts w:ascii="Calibri" w:hAnsi="Calibri" w:cs="Calibri"/>
          </w:rPr>
          <w:delText xml:space="preserve"> </w:delText>
        </w:r>
        <w:r w:rsidR="00057673" w:rsidRPr="54A15CE7">
          <w:rPr>
            <w:rFonts w:ascii="Calibri" w:hAnsi="Calibri" w:cs="Calibri"/>
          </w:rPr>
          <w:delText xml:space="preserve">the impacts of </w:delText>
        </w:r>
        <w:r w:rsidR="00D55956" w:rsidRPr="54A15CE7">
          <w:rPr>
            <w:rFonts w:ascii="Calibri" w:hAnsi="Calibri" w:cs="Calibri"/>
          </w:rPr>
          <w:delText>persisting</w:delText>
        </w:r>
        <w:r w:rsidR="00057673" w:rsidRPr="54A15CE7">
          <w:rPr>
            <w:rFonts w:ascii="Calibri" w:hAnsi="Calibri" w:cs="Calibri"/>
          </w:rPr>
          <w:delText xml:space="preserve"> urban</w:delText>
        </w:r>
        <w:r w:rsidR="00717499" w:rsidRPr="54A15CE7">
          <w:rPr>
            <w:rFonts w:ascii="Calibri" w:hAnsi="Calibri" w:cs="Calibri"/>
          </w:rPr>
          <w:delText xml:space="preserve"> areas </w:delText>
        </w:r>
        <w:r w:rsidR="00D8655E" w:rsidRPr="54A15CE7">
          <w:rPr>
            <w:rFonts w:ascii="Calibri" w:hAnsi="Calibri" w:cs="Calibri"/>
          </w:rPr>
          <w:delText>to</w:delText>
        </w:r>
        <w:r w:rsidR="00C564DA" w:rsidRPr="54A15CE7">
          <w:rPr>
            <w:rFonts w:ascii="Calibri" w:hAnsi="Calibri" w:cs="Calibri"/>
          </w:rPr>
          <w:delText xml:space="preserve"> </w:delText>
        </w:r>
        <w:r w:rsidR="00A6699C" w:rsidRPr="54A15CE7">
          <w:rPr>
            <w:rFonts w:ascii="Calibri" w:hAnsi="Calibri" w:cs="Calibri"/>
          </w:rPr>
          <w:delText xml:space="preserve">nearby </w:delText>
        </w:r>
        <w:r w:rsidR="00E143B8" w:rsidRPr="54A15CE7">
          <w:rPr>
            <w:rFonts w:ascii="Calibri" w:hAnsi="Calibri" w:cs="Calibri"/>
          </w:rPr>
          <w:delText xml:space="preserve">non-urban lands </w:delText>
        </w:r>
        <w:r w:rsidR="00717499" w:rsidRPr="54A15CE7">
          <w:rPr>
            <w:rFonts w:ascii="Calibri" w:hAnsi="Calibri" w:cs="Calibri"/>
          </w:rPr>
          <w:delText xml:space="preserve">are </w:delText>
        </w:r>
        <w:r w:rsidR="004E4969" w:rsidRPr="54A15CE7">
          <w:rPr>
            <w:rFonts w:ascii="Calibri" w:hAnsi="Calibri" w:cs="Calibri"/>
          </w:rPr>
          <w:delText>measure</w:delText>
        </w:r>
        <w:r w:rsidR="00E143B8" w:rsidRPr="54A15CE7">
          <w:rPr>
            <w:rFonts w:ascii="Calibri" w:hAnsi="Calibri" w:cs="Calibri"/>
          </w:rPr>
          <w:delText>d</w:delText>
        </w:r>
        <w:r w:rsidR="004E4969" w:rsidRPr="54A15CE7">
          <w:rPr>
            <w:rFonts w:ascii="Calibri" w:hAnsi="Calibri" w:cs="Calibri"/>
          </w:rPr>
          <w:delText xml:space="preserve"> </w:delText>
        </w:r>
        <w:r w:rsidR="00FD51CC" w:rsidRPr="54A15CE7">
          <w:rPr>
            <w:rFonts w:ascii="Calibri" w:hAnsi="Calibri" w:cs="Calibri"/>
          </w:rPr>
          <w:delText xml:space="preserve">as </w:delText>
        </w:r>
        <w:r w:rsidR="0043146D" w:rsidRPr="54A15CE7">
          <w:rPr>
            <w:rFonts w:ascii="Calibri" w:hAnsi="Calibri" w:cs="Calibri"/>
          </w:rPr>
          <w:delText xml:space="preserve">decayed </w:delText>
        </w:r>
        <w:r w:rsidR="00FD51CC" w:rsidRPr="54A15CE7">
          <w:rPr>
            <w:rFonts w:ascii="Calibri" w:hAnsi="Calibri" w:cs="Calibri"/>
          </w:rPr>
          <w:delText>distance</w:delText>
        </w:r>
        <w:r w:rsidR="00AD1EF9" w:rsidRPr="54A15CE7">
          <w:rPr>
            <w:rFonts w:ascii="Calibri" w:hAnsi="Calibri" w:cs="Calibri"/>
          </w:rPr>
          <w:delText>s</w:delText>
        </w:r>
        <w:r w:rsidR="00586918" w:rsidRPr="54A15CE7">
          <w:rPr>
            <w:rFonts w:ascii="Calibri" w:hAnsi="Calibri" w:cs="Calibri"/>
          </w:rPr>
          <w:delText>;</w:delText>
        </w:r>
        <w:r w:rsidR="0043146D" w:rsidRPr="54A15CE7">
          <w:rPr>
            <w:rFonts w:ascii="Calibri" w:hAnsi="Calibri" w:cs="Calibri"/>
          </w:rPr>
          <w:delText xml:space="preserve"> </w:delText>
        </w:r>
        <w:r w:rsidR="00586918" w:rsidRPr="54A15CE7">
          <w:rPr>
            <w:rFonts w:ascii="Calibri" w:hAnsi="Calibri" w:cs="Calibri"/>
          </w:rPr>
          <w:delText xml:space="preserve">however, </w:delText>
        </w:r>
        <w:r w:rsidR="00D762C7" w:rsidRPr="54A15CE7">
          <w:rPr>
            <w:rFonts w:ascii="Calibri" w:hAnsi="Calibri" w:cs="Calibri"/>
          </w:rPr>
          <w:delText>the spatial configuration</w:delText>
        </w:r>
        <w:r w:rsidR="00C45E92" w:rsidRPr="54A15CE7">
          <w:rPr>
            <w:rFonts w:ascii="Calibri" w:hAnsi="Calibri" w:cs="Calibri"/>
          </w:rPr>
          <w:delText>s</w:delText>
        </w:r>
        <w:r w:rsidR="00D762C7" w:rsidRPr="54A15CE7">
          <w:rPr>
            <w:rFonts w:ascii="Calibri" w:hAnsi="Calibri" w:cs="Calibri"/>
          </w:rPr>
          <w:delText xml:space="preserve"> such as </w:delText>
        </w:r>
        <w:r w:rsidR="00C45E92" w:rsidRPr="54A15CE7">
          <w:rPr>
            <w:rFonts w:ascii="Calibri" w:hAnsi="Calibri" w:cs="Calibri"/>
          </w:rPr>
          <w:delText xml:space="preserve">the shapes and arrangements of </w:delText>
        </w:r>
        <w:r w:rsidR="00F0742A" w:rsidRPr="54A15CE7">
          <w:rPr>
            <w:rFonts w:ascii="Calibri" w:hAnsi="Calibri" w:cs="Calibri"/>
          </w:rPr>
          <w:delText xml:space="preserve">existing urban </w:delText>
        </w:r>
        <w:r w:rsidR="001B52EC" w:rsidRPr="54A15CE7">
          <w:rPr>
            <w:rFonts w:ascii="Calibri" w:hAnsi="Calibri" w:cs="Calibri"/>
          </w:rPr>
          <w:delText>lands</w:delText>
        </w:r>
        <w:r w:rsidR="00F0742A" w:rsidRPr="54A15CE7">
          <w:rPr>
            <w:rFonts w:ascii="Calibri" w:hAnsi="Calibri" w:cs="Calibri"/>
          </w:rPr>
          <w:delText xml:space="preserve"> </w:delText>
        </w:r>
        <w:r w:rsidR="007F5A19" w:rsidRPr="54A15CE7">
          <w:rPr>
            <w:rFonts w:ascii="Calibri" w:hAnsi="Calibri" w:cs="Calibri"/>
          </w:rPr>
          <w:delText>are</w:delText>
        </w:r>
        <w:r w:rsidR="00BB49F4" w:rsidRPr="54A15CE7">
          <w:rPr>
            <w:rFonts w:ascii="Calibri" w:hAnsi="Calibri" w:cs="Calibri"/>
          </w:rPr>
          <w:delText xml:space="preserve"> </w:delText>
        </w:r>
        <w:r w:rsidR="006C3A66" w:rsidRPr="54A15CE7">
          <w:rPr>
            <w:rFonts w:ascii="Calibri" w:hAnsi="Calibri" w:cs="Calibri"/>
          </w:rPr>
          <w:delText>rarely considered in the urban development simulation</w:delText>
        </w:r>
      </w:del>
      <w:ins w:id="93" w:author="JINZHU WANG" w:date="2021-09-13T16:45:00Z">
        <w:r>
          <w:rPr>
            <w:rFonts w:ascii="Calibri" w:hAnsi="Calibri" w:cs="Calibri"/>
          </w:rPr>
          <w:t>Despite having successfully constructed transition rules within the neighborhood scope, these studies presented mismatches comparing to real-world urbanization: 1) prediction models oversimplified the spatial heterogeneity of driving factors, and 2) participatory models introduced subjectivities upon constructing the transition rules and determined neighborhood status</w:t>
        </w:r>
        <w:r>
          <w:t xml:space="preserve">. Distances and spatial configurations </w:t>
        </w:r>
        <w:r>
          <w:rPr>
            <w:rFonts w:ascii="Calibri" w:hAnsi="Calibri" w:cs="Calibri"/>
          </w:rPr>
          <w:t xml:space="preserve">of geographical factors are key to urban development in the real world. However, the participatory models measure the impacts of these factors with decay functions developed by experts, and subjectivities are inevitably raised given the gap between human knowledge and real-world urban dynamics. The prediction models, although retrieve the transition rules automatically to avoid subjectivity, underestimate the spatial heterogeneity of the urbanization process: the complex spatial configuration within a neighborhood is represented by a single shape index, which hardly captures the pattern information of geographical drivers. A shared problem of prediction and participatory models is overlooking the large-scale features of driving factors. The optimum neighborhood sizes of these models were usually small (&lt; 20), but the large-scale configurations, </w:t>
        </w:r>
      </w:ins>
      <w:ins w:id="94" w:author="JINZHU WANG" w:date="2021-09-14T09:55:00Z">
        <w:r w:rsidR="00C171D0">
          <w:rPr>
            <w:rFonts w:ascii="Calibri" w:hAnsi="Calibri" w:cs="Calibri"/>
          </w:rPr>
          <w:t>e.g.</w:t>
        </w:r>
      </w:ins>
      <w:ins w:id="95" w:author="JINZHU WANG" w:date="2021-09-13T16:45:00Z">
        <w:r>
          <w:rPr>
            <w:rFonts w:ascii="Calibri" w:hAnsi="Calibri" w:cs="Calibri"/>
          </w:rPr>
          <w:t>, the shape of the built city, influence the urban development as well. Therefore, the advances for existing urban simulation models should be 1) capturing the large-scale spatial heterogeneity of driving factors, and 2) assimilating geographical variables automatically to reduce subjectivity</w:t>
        </w:r>
      </w:ins>
      <w:r>
        <w:rPr>
          <w:rFonts w:ascii="Calibri" w:hAnsi="Calibri" w:cs="Calibri"/>
        </w:rPr>
        <w:t>.</w:t>
      </w:r>
    </w:p>
    <w:p w14:paraId="031F65A5" w14:textId="3FD3654A" w:rsidR="006C7461" w:rsidRDefault="006C7461" w:rsidP="006C7461">
      <w:pPr>
        <w:spacing w:line="276" w:lineRule="auto"/>
        <w:rPr>
          <w:rFonts w:ascii="Calibri" w:hAnsi="Calibri" w:cs="Calibri"/>
        </w:rPr>
      </w:pPr>
      <w:commentRangeStart w:id="96"/>
      <w:r>
        <w:rPr>
          <w:rFonts w:ascii="Calibri" w:hAnsi="Calibri" w:cs="Calibri"/>
        </w:rPr>
        <w:t xml:space="preserve">The advanced Deep Learning (DL) technology enables the spatial configurations, rather than proxied variables like decay distances, of driving factors to be integrated </w:t>
      </w:r>
      <w:ins w:id="97" w:author="JINZHU WANG" w:date="2021-09-14T09:56:00Z">
        <w:r w:rsidR="00A52CD5">
          <w:rPr>
            <w:rFonts w:ascii="Calibri" w:hAnsi="Calibri" w:cs="Calibri" w:hint="eastAsia"/>
          </w:rPr>
          <w:t>dir</w:t>
        </w:r>
        <w:r w:rsidR="00A52CD5">
          <w:rPr>
            <w:rFonts w:ascii="Calibri" w:hAnsi="Calibri" w:cs="Calibri"/>
          </w:rPr>
          <w:t xml:space="preserve">ectly </w:t>
        </w:r>
      </w:ins>
      <w:r>
        <w:rPr>
          <w:rFonts w:ascii="Calibri" w:hAnsi="Calibri" w:cs="Calibri"/>
        </w:rPr>
        <w:t xml:space="preserve">into urban development simulation. </w:t>
      </w:r>
      <w:del w:id="98" w:author="JINZHU WANG" w:date="2021-09-13T16:45:00Z">
        <w:r w:rsidR="002D0475" w:rsidRPr="009E67B1">
          <w:rPr>
            <w:rFonts w:ascii="Calibri" w:hAnsi="Calibri" w:cs="Calibri"/>
          </w:rPr>
          <w:delText xml:space="preserve">The Convolutional Neuron Network </w:delText>
        </w:r>
        <w:r w:rsidR="002D0475">
          <w:rPr>
            <w:rFonts w:ascii="Calibri" w:hAnsi="Calibri" w:cs="Calibri"/>
          </w:rPr>
          <w:delText xml:space="preserve">(CNN) </w:delText>
        </w:r>
        <w:r w:rsidR="002D0475" w:rsidRPr="009E67B1">
          <w:rPr>
            <w:rFonts w:ascii="Calibri" w:hAnsi="Calibri" w:cs="Calibri"/>
          </w:rPr>
          <w:delText xml:space="preserve">is a typical DL </w:delText>
        </w:r>
        <w:r w:rsidR="002D0475">
          <w:rPr>
            <w:rFonts w:ascii="Calibri" w:hAnsi="Calibri" w:cs="Calibri"/>
          </w:rPr>
          <w:delText>component</w:delText>
        </w:r>
        <w:r w:rsidR="002D0475" w:rsidRPr="009E67B1">
          <w:rPr>
            <w:rFonts w:ascii="Calibri" w:hAnsi="Calibri" w:cs="Calibri"/>
          </w:rPr>
          <w:delText xml:space="preserve"> to extract</w:delText>
        </w:r>
        <w:r w:rsidR="002D0475">
          <w:rPr>
            <w:rFonts w:ascii="Calibri" w:hAnsi="Calibri" w:cs="Calibri"/>
          </w:rPr>
          <w:delText xml:space="preserve"> spatial</w:delText>
        </w:r>
        <w:r w:rsidR="002D0475" w:rsidRPr="009E67B1">
          <w:rPr>
            <w:rFonts w:ascii="Calibri" w:hAnsi="Calibri" w:cs="Calibri"/>
          </w:rPr>
          <w:delText xml:space="preserve"> features and </w:delText>
        </w:r>
        <w:r w:rsidR="00F53875">
          <w:rPr>
            <w:rFonts w:ascii="Calibri" w:hAnsi="Calibri" w:cs="Calibri"/>
          </w:rPr>
          <w:delText>simulates</w:delText>
        </w:r>
        <w:r w:rsidR="002D0475" w:rsidRPr="00692F39">
          <w:rPr>
            <w:rFonts w:ascii="Calibri" w:hAnsi="Calibri" w:cs="Calibri"/>
          </w:rPr>
          <w:delText xml:space="preserve"> land</w:delText>
        </w:r>
        <w:r w:rsidR="002D0475">
          <w:rPr>
            <w:rFonts w:ascii="Calibri" w:hAnsi="Calibri" w:cs="Calibri"/>
          </w:rPr>
          <w:delText>-</w:delText>
        </w:r>
        <w:r w:rsidR="002D0475" w:rsidRPr="00692F39">
          <w:rPr>
            <w:rFonts w:ascii="Calibri" w:hAnsi="Calibri" w:cs="Calibri"/>
          </w:rPr>
          <w:delText>use changes.</w:delText>
        </w:r>
      </w:del>
      <w:customXmlInsRangeStart w:id="99" w:author="JINZHU WANG" w:date="2021-09-13T16:45:00Z"/>
      <w:sdt>
        <w:sdtPr>
          <w:rPr>
            <w:rFonts w:ascii="Calibri" w:hAnsi="Calibri" w:cs="Calibri"/>
          </w:rPr>
          <w:alias w:val="To edit, see citavi.com/edit"/>
          <w:tag w:val="CitaviPlaceholder#39a25f64-9b48-4f1b-b2f4-d5dc3327902f"/>
          <w:id w:val="1641528439"/>
          <w:placeholder>
            <w:docPart w:val="59F0541550AF4A3A8EB6A4A099422A27"/>
          </w:placeholder>
        </w:sdtPr>
        <w:sdtEndPr/>
        <w:sdtContent>
          <w:customXmlInsRangeEnd w:id="99"/>
          <w:ins w:id="100" w:author="JINZHU WANG" w:date="2021-09-13T16:45:00Z">
            <w:r>
              <w:rPr>
                <w:rFonts w:ascii="Calibri" w:hAnsi="Calibri" w:cs="Calibri"/>
                <w:noProof/>
              </w:rPr>
              <w:fldChar w:fldCharType="begin"/>
            </w:r>
          </w:ins>
          <w:r w:rsidR="004A0A0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VhMThjYTFiLWM4MDktNGViNi05MjE1LThhZWZkYjBmOTg1YiIsIkVudHJpZXMiOlt7IiRpZCI6IjIiLCIkdHlwZSI6IlN3aXNzQWNhZGVtaWMuQ2l0YXZpLkNpdGF0aW9ucy5Xb3JkUGxhY2Vob2xkZXJFbnRyeSwgU3dpc3NBY2FkZW1pYy5DaXRhdmkiLCJJZCI6IjRkZDRhNDE1LTQ3M2YtNGFhYy1iMWQ4LTM3ZWMzYWZiYWM0MSIsIlJhbmdlTGVuZ3RoIjoyNywiUmVmZXJlbmNlSWQiOiIzNTUyMzAxZS1mZDVlLTRhODUtYjFiZC1hMzU2NjU2NDY3Yj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Q0NDk2MTciLCJVcmlTdHJpbmciOiJodHRwOi8vd3d3Lm5jYmkubmxtLm5paC5nb3YvcHVibWVkLzE0NDQ5Nj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TJUMDc6MzI6NTkiLCJNb2RpZmllZEJ5IjoiX0xlbm92byIsIklkIjoiNmNmZWI1ZDUtODdkMy00ZGRjLWIxN2ItZjFhNWNjNGRkODZhIiwiTW9kaWZpZWRPbiI6IjIwMjEtMDktMTJUMDc6MzI6NTk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EzL2pwaHlzaW9sLjE5NjIuc3AwMDY4MzciLCJVcmlTdHJpbmciOiJodHRwczovL2RvaS5vcmcvMTAuMTExMy9qcGh5c2lvbC4xOTYyLnNwMDA2ODM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3OjMyOjU1IiwiTW9kaWZpZWRCeSI6Il9MZW5vdm8iLCJJZCI6IjBkMjY1YWQ5LTg1NTAtNGVkNS04ODk3LTMzNzg5YzcxOGVjOSIsIk1vZGlmaWVkT24iOiIyMDIxLTA5LTEyVDA3OjMyOjU1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UE1DMTM1OTUyMyIsIlVyaVN0cmluZyI6Imh0dHBzOi8vd3d3Lm5jYmkubmxtLm5paC5nb3YvcG1jL2FydGljbGVzL1BNQzEzNTk1Mj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}</w:instrText>
          </w:r>
          <w:ins w:id="101" w:author="JINZHU WANG" w:date="2021-09-13T16:45:00Z">
            <w:r>
              <w:rPr>
                <w:rFonts w:ascii="Calibri" w:hAnsi="Calibri" w:cs="Calibri"/>
                <w:noProof/>
              </w:rPr>
              <w:fldChar w:fldCharType="separate"/>
            </w:r>
          </w:ins>
          <w:r w:rsidR="004A0A0E">
            <w:rPr>
              <w:rFonts w:ascii="Calibri" w:hAnsi="Calibri" w:cs="Calibri"/>
              <w:noProof/>
            </w:rPr>
            <w:t>Hubel and Torsten N. Wiesel</w:t>
          </w:r>
          <w:ins w:id="102" w:author="JINZHU WANG" w:date="2021-09-13T16:45:00Z">
            <w:r>
              <w:rPr>
                <w:rFonts w:ascii="Calibri" w:hAnsi="Calibri" w:cs="Calibri"/>
                <w:noProof/>
              </w:rPr>
              <w:fldChar w:fldCharType="end"/>
            </w:r>
          </w:ins>
          <w:customXmlInsRangeStart w:id="103" w:author="JINZHU WANG" w:date="2021-09-13T16:45:00Z"/>
        </w:sdtContent>
      </w:sdt>
      <w:customXmlInsRangeEnd w:id="103"/>
      <w:ins w:id="104" w:author="JINZHU WANG" w:date="2021-09-13T16:45:00Z">
        <w:r>
          <w:rPr>
            <w:rFonts w:ascii="Calibri" w:hAnsi="Calibri" w:cs="Calibri"/>
          </w:rPr>
          <w:t xml:space="preserve"> </w:t>
        </w:r>
      </w:ins>
      <w:customXmlInsRangeStart w:id="105" w:author="JINZHU WANG" w:date="2021-09-13T16:45:00Z"/>
      <w:sdt>
        <w:sdtPr>
          <w:rPr>
            <w:rFonts w:ascii="Calibri" w:hAnsi="Calibri" w:cs="Calibri"/>
          </w:rPr>
          <w:alias w:val="To edit, see citavi.com/edit"/>
          <w:tag w:val="CitaviPlaceholder#5a18ca1b-c809-4eb6-9215-8aefdb0f985b"/>
          <w:id w:val="81422840"/>
          <w:placeholder>
            <w:docPart w:val="59F0541550AF4A3A8EB6A4A099422A27"/>
          </w:placeholder>
        </w:sdtPr>
        <w:sdtEndPr/>
        <w:sdtContent>
          <w:customXmlInsRangeEnd w:id="105"/>
          <w:ins w:id="106" w:author="JINZHU WANG" w:date="2021-09-13T16:45:00Z">
            <w:r>
              <w:rPr>
                <w:rFonts w:ascii="Calibri" w:hAnsi="Calibri" w:cs="Calibri"/>
                <w:noProof/>
              </w:rPr>
              <w:fldChar w:fldCharType="begin"/>
            </w:r>
          </w:ins>
          <w:r w:rsidR="004A0A0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5YTI1ZjY0LTliNDgtNGYxYi1iMmY0LWQ1ZGMzMzI3OTAyZiIsIkVudHJpZXMiOlt7IiRpZCI6IjIiLCIkdHlwZSI6IlN3aXNzQWNhZGVtaWMuQ2l0YXZpLkNpdGF0aW9ucy5Xb3JkUGxhY2Vob2xkZXJFbnRyeSwgU3dpc3NBY2FkZW1pYy5DaXRhdmkiLCJJZCI6IjEzZjc0MDk2LTRkMGQtNDBlZi05MTRjLTEyNGNmZmNhYzY3OSIsIlJhbmdlTGVuZ3RoIjo2LCJSZWZlcmVuY2VJZCI6IjM1NTIzMDFlLWZkNWUtNGE4NS1iMWJkLWEzNTY2NTY0Njdi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0NDQ5NjE3IiwiVXJpU3RyaW5nIjoiaHR0cDovL3d3dy5uY2JpLm5sbS5uaWguZ292L3B1Ym1lZC8xNDQ0OTY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EyVDA3OjMyOjU5IiwiTW9kaWZpZWRCeSI6Il9MZW5vdm8iLCJJZCI6IjZjZmViNWQ1LTg3ZDMtNGRkYy1iMTdiLWYxYTVjYzRkZDg2YSIsIk1vZGlmaWVkT24iOiIyMDIxLTA5LTEyVDA3OjMyOjU5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xMy9qcGh5c2lvbC4xOTYyLnNwMDA2ODM3IiwiVXJpU3RyaW5nIjoiaHR0cHM6Ly9kb2kub3JnLzEwLjExMTMvanBoeXNpb2wuMTk2Mi5zcDAwNjgz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NzozMjo1NSIsIk1vZGlmaWVkQnkiOiJfTGVub3ZvIiwiSWQiOiIwZDI2NWFkOS04NTUwLTRlZDUtODg5Ny0zMzc4OWM3MThlYzkiLCJNb2RpZmllZE9uIjoiMjAyMS0wOS0xMlQwNzozMjo1N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lBNQzEzNTk1MjMiLCJVcmlTdHJpbmciOiJodHRwczovL3d3dy5uY2JpLm5sbS5uaWguZ292L3BtYy9hcnRpY2xlcy9QTUMxMzU5NTI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Tk2MikifV19LCJUYWciOiJDaXRhdmlQbGFjZWhvbGRlciM1YTE4Y2ExYi1jODA5LTRlYjYtOTIxNS04YWVmZGIwZjk4NWIiLCJUZXh0IjoiKDE5NjIpIiwiV0FJVmVyc2lvbiI6IjYuOC4wLjAifQ==}</w:instrText>
          </w:r>
          <w:ins w:id="107" w:author="JINZHU WANG" w:date="2021-09-13T16:45:00Z">
            <w:r>
              <w:rPr>
                <w:rFonts w:ascii="Calibri" w:hAnsi="Calibri" w:cs="Calibri"/>
                <w:noProof/>
              </w:rPr>
              <w:fldChar w:fldCharType="separate"/>
            </w:r>
          </w:ins>
          <w:r w:rsidR="004A0A0E">
            <w:rPr>
              <w:rFonts w:ascii="Calibri" w:hAnsi="Calibri" w:cs="Calibri"/>
              <w:noProof/>
            </w:rPr>
            <w:t>(1962)</w:t>
          </w:r>
          <w:ins w:id="108" w:author="JINZHU WANG" w:date="2021-09-13T16:45:00Z">
            <w:r>
              <w:rPr>
                <w:rFonts w:ascii="Calibri" w:hAnsi="Calibri" w:cs="Calibri"/>
                <w:noProof/>
              </w:rPr>
              <w:fldChar w:fldCharType="end"/>
            </w:r>
          </w:ins>
          <w:customXmlInsRangeStart w:id="109" w:author="JINZHU WANG" w:date="2021-09-13T16:45:00Z"/>
        </w:sdtContent>
      </w:sdt>
      <w:customXmlInsRangeEnd w:id="109"/>
      <w:ins w:id="110" w:author="JINZHU WANG" w:date="2021-09-13T16:45:00Z">
        <w:r>
          <w:rPr>
            <w:rFonts w:ascii="Calibri" w:hAnsi="Calibri" w:cs="Calibri"/>
          </w:rPr>
          <w:t xml:space="preserve"> found that different cells in the cat’s cortex responding to different simple stimulations such as light, orientation, and movement, and the neuron system integrated these stimulations to high-level visuals. The Convolutional Neuron Network (CNN) is a computation mimic to such vision systems that extract and assimilate low-level spatial features into high-level patterns </w:t>
        </w:r>
      </w:ins>
      <w:customXmlInsRangeStart w:id="111" w:author="JINZHU WANG" w:date="2021-09-13T16:45:00Z"/>
      <w:sdt>
        <w:sdtPr>
          <w:rPr>
            <w:rFonts w:ascii="Calibri" w:hAnsi="Calibri" w:cs="Calibri"/>
          </w:rPr>
          <w:alias w:val="To edit, see citavi.com/edit"/>
          <w:tag w:val="CitaviPlaceholder#a478d225-c240-446d-bca2-07d517dbfa1c"/>
          <w:id w:val="168991059"/>
          <w:placeholder>
            <w:docPart w:val="59F0541550AF4A3A8EB6A4A099422A27"/>
          </w:placeholder>
        </w:sdtPr>
        <w:sdtEndPr/>
        <w:sdtContent>
          <w:customXmlInsRangeEnd w:id="111"/>
          <w:ins w:id="112" w:author="JINZHU WANG" w:date="2021-09-13T16:45:00Z">
            <w:r>
              <w:rPr>
                <w:rFonts w:ascii="Calibri" w:hAnsi="Calibri" w:cs="Calibri"/>
                <w:noProof/>
              </w:rPr>
              <w:fldChar w:fldCharType="begin"/>
            </w:r>
          </w:ins>
          <w:r w:rsidR="004A0A0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xNFQxMDoyMTo1My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guMC4wIn0=}</w:instrText>
          </w:r>
          <w:ins w:id="113" w:author="JINZHU WANG" w:date="2021-09-13T16:45:00Z">
            <w:r>
              <w:rPr>
                <w:rFonts w:ascii="Calibri" w:hAnsi="Calibri" w:cs="Calibri"/>
                <w:noProof/>
              </w:rPr>
              <w:fldChar w:fldCharType="separate"/>
            </w:r>
          </w:ins>
          <w:r w:rsidR="004A0A0E">
            <w:rPr>
              <w:rFonts w:ascii="Calibri" w:hAnsi="Calibri" w:cs="Calibri"/>
              <w:noProof/>
            </w:rPr>
            <w:t>(Krizhevsky et al. 2017)</w:t>
          </w:r>
          <w:ins w:id="114" w:author="JINZHU WANG" w:date="2021-09-13T16:45:00Z">
            <w:r>
              <w:rPr>
                <w:rFonts w:ascii="Calibri" w:hAnsi="Calibri" w:cs="Calibri"/>
                <w:noProof/>
              </w:rPr>
              <w:fldChar w:fldCharType="end"/>
            </w:r>
          </w:ins>
          <w:customXmlInsRangeStart w:id="115" w:author="JINZHU WANG" w:date="2021-09-13T16:45:00Z"/>
        </w:sdtContent>
      </w:sdt>
      <w:customXmlInsRangeEnd w:id="115"/>
      <w:ins w:id="116" w:author="JINZHU WANG" w:date="2021-09-13T16:45:00Z">
        <w:r>
          <w:rPr>
            <w:rFonts w:ascii="Calibri" w:hAnsi="Calibri" w:cs="Calibri"/>
          </w:rPr>
          <w:t>,  and it has been introduced to CA models to simulate urban development.</w:t>
        </w:r>
      </w:ins>
      <w:r>
        <w:rPr>
          <w:rFonts w:ascii="Calibri" w:hAnsi="Calibri" w:cs="Calibri"/>
        </w:rPr>
        <w:t xml:space="preserve"> 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lpoYWkgZXQgYWwuIn1dfSwiVGFnIjoiQ2l0YXZpUGxhY2Vob2xkZXIjNGEwYTY2MDgtOTliNi00MzYwLTk3ZDgtYTA2NDNhNTY4YTZjIiwiVGV4dCI6IlpoYWkgZXQgYWwuIiwiV0FJVmVyc2lvbiI6IjYuOC4wLjAifQ==}</w:instrText>
          </w:r>
          <w:r>
            <w:rPr>
              <w:rFonts w:ascii="Calibri" w:hAnsi="Calibri" w:cs="Calibri"/>
              <w:noProof/>
            </w:rPr>
            <w:fldChar w:fldCharType="separate"/>
          </w:r>
          <w:r w:rsidR="004A0A0E">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NmQyNDg4ZGMtMDVkYS00YzM1LTg5MWQtOWUxZmIwNDI4MGM0IiwiVGV4dCI6IigyMDIwKSIsIldBSVZlcnNpb24iOiI2LjguMC4wIn0=}</w:instrText>
          </w:r>
          <w:r>
            <w:rPr>
              <w:rFonts w:ascii="Calibri" w:hAnsi="Calibri" w:cs="Calibri"/>
              <w:noProof/>
            </w:rPr>
            <w:fldChar w:fldCharType="separate"/>
          </w:r>
          <w:r w:rsidR="004A0A0E">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extract the spatial features from driving factors within a neighborhood and improved the performances of urban development simulation.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xNyIsIkNvdW50IjoxLCJUZXh0VW5pdHMiOlt7IiRpZCI6IjE4IiwiRm9udFN0eWxlIjp7IiRpZCI6IjE5IiwiTmV1dHJhbCI6dHJ1ZX0sIlJlYWRpbmdPcmRlciI6MSwiVGV4dCI6IlFpYW4gZXQgYWwuIn1dfSwiVGFnIjoiQ2l0YXZpUGxhY2Vob2xkZXIjMzY0ODMyMjAtZWQ4ZC00NTRhLWE3NGMtMzM5MjI0NWNhYWZiIiwiVGV4dCI6IlFpYW4gZXQgYWwuIiwiV0FJVmVyc2lvbiI6IjYuOC4wLjAifQ==}</w:instrText>
          </w:r>
          <w:r>
            <w:rPr>
              <w:rFonts w:ascii="Calibri" w:hAnsi="Calibri" w:cs="Calibri"/>
              <w:noProof/>
            </w:rPr>
            <w:fldChar w:fldCharType="separate"/>
          </w:r>
          <w:r w:rsidR="004A0A0E">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NGQwMzFhNjgtNmYyNi00ZmU4LWJkMzktNjAwZDM4OTFhMmEzIiwiVGV4dCI6IigyMDIwKSIsIldBSVZlcnNpb24iOiI2LjguMC4wIn0=}</w:instrText>
          </w:r>
          <w:r>
            <w:rPr>
              <w:rFonts w:ascii="Calibri" w:hAnsi="Calibri" w:cs="Calibri"/>
              <w:noProof/>
            </w:rPr>
            <w:fldChar w:fldCharType="separate"/>
          </w:r>
          <w:r w:rsidR="004A0A0E">
            <w:rPr>
              <w:rFonts w:ascii="Calibri" w:hAnsi="Calibri" w:cs="Calibri"/>
              <w:noProof/>
            </w:rPr>
            <w:t>(2020)</w:t>
          </w:r>
          <w:r>
            <w:rPr>
              <w:rFonts w:ascii="Calibri" w:hAnsi="Calibri" w:cs="Calibri"/>
              <w:noProof/>
            </w:rPr>
            <w:fldChar w:fldCharType="end"/>
          </w:r>
        </w:sdtContent>
      </w:sdt>
      <w:r>
        <w:rPr>
          <w:rFonts w:ascii="Calibri" w:hAnsi="Calibri" w:cs="Calibri"/>
        </w:rPr>
        <w:t xml:space="preserve"> proposed a 3-D CNN model that coupled historical urban dynamics with CNN and found it outperformed conventional CA models. </w:t>
      </w:r>
      <w:del w:id="117" w:author="JINZHU WANG" w:date="2021-09-13T16:45:00Z">
        <w:r w:rsidR="00520464">
          <w:rPr>
            <w:rFonts w:ascii="Calibri" w:hAnsi="Calibri" w:cs="Calibri"/>
          </w:rPr>
          <w:delText>A</w:delText>
        </w:r>
        <w:r w:rsidR="00DD7A50">
          <w:rPr>
            <w:rFonts w:ascii="Calibri" w:hAnsi="Calibri" w:cs="Calibri"/>
          </w:rPr>
          <w:delText>lthough</w:delText>
        </w:r>
        <w:r w:rsidR="00A406F5">
          <w:rPr>
            <w:rFonts w:ascii="Calibri" w:hAnsi="Calibri" w:cs="Calibri"/>
          </w:rPr>
          <w:delText xml:space="preserve"> </w:delText>
        </w:r>
        <w:r w:rsidR="00A72594">
          <w:rPr>
            <w:rFonts w:ascii="Calibri" w:hAnsi="Calibri" w:cs="Calibri"/>
          </w:rPr>
          <w:delText>different scholars</w:delText>
        </w:r>
        <w:r w:rsidR="00431580">
          <w:rPr>
            <w:rFonts w:ascii="Calibri" w:hAnsi="Calibri" w:cs="Calibri"/>
          </w:rPr>
          <w:delText xml:space="preserve"> </w:delText>
        </w:r>
        <w:r w:rsidR="00D82B67">
          <w:rPr>
            <w:rFonts w:ascii="Calibri" w:hAnsi="Calibri" w:cs="Calibri"/>
          </w:rPr>
          <w:delText xml:space="preserve">have adopted </w:delText>
        </w:r>
        <w:r w:rsidR="00060A2E">
          <w:rPr>
            <w:rFonts w:ascii="Calibri" w:hAnsi="Calibri" w:cs="Calibri"/>
          </w:rPr>
          <w:delText>CNN</w:delText>
        </w:r>
        <w:r w:rsidR="00CD1ADB">
          <w:rPr>
            <w:rFonts w:ascii="Calibri" w:hAnsi="Calibri" w:cs="Calibri"/>
          </w:rPr>
          <w:delText xml:space="preserve"> or other DL models to </w:delText>
        </w:r>
        <w:r w:rsidR="002730EE">
          <w:rPr>
            <w:rFonts w:ascii="Calibri" w:hAnsi="Calibri" w:cs="Calibri"/>
          </w:rPr>
          <w:delText xml:space="preserve">incorporate </w:delText>
        </w:r>
        <w:r w:rsidR="006D5126">
          <w:rPr>
            <w:rFonts w:ascii="Calibri" w:hAnsi="Calibri" w:cs="Calibri"/>
          </w:rPr>
          <w:delText>spatial features</w:delText>
        </w:r>
        <w:r w:rsidR="00CD1ADB">
          <w:rPr>
            <w:rFonts w:ascii="Calibri" w:hAnsi="Calibri" w:cs="Calibri"/>
          </w:rPr>
          <w:delText xml:space="preserve"> </w:delText>
        </w:r>
        <w:r w:rsidR="006D5126">
          <w:rPr>
            <w:rFonts w:ascii="Calibri" w:hAnsi="Calibri" w:cs="Calibri"/>
          </w:rPr>
          <w:delText>on</w:delText>
        </w:r>
        <w:r w:rsidR="00CD1ADB">
          <w:rPr>
            <w:rFonts w:ascii="Calibri" w:hAnsi="Calibri" w:cs="Calibri"/>
          </w:rPr>
          <w:delText xml:space="preserve"> </w:delText>
        </w:r>
        <w:r w:rsidR="00883275">
          <w:rPr>
            <w:rFonts w:ascii="Calibri" w:hAnsi="Calibri" w:cs="Calibri"/>
          </w:rPr>
          <w:delText>urban simulation,</w:delText>
        </w:r>
        <w:r w:rsidR="00C26AB5">
          <w:rPr>
            <w:rFonts w:ascii="Calibri" w:hAnsi="Calibri" w:cs="Calibri"/>
          </w:rPr>
          <w:delText xml:space="preserve"> the</w:delText>
        </w:r>
        <w:r w:rsidR="00A72594">
          <w:rPr>
            <w:rFonts w:ascii="Calibri" w:hAnsi="Calibri" w:cs="Calibri"/>
          </w:rPr>
          <w:delText>ir</w:delText>
        </w:r>
        <w:r w:rsidR="00C26AB5">
          <w:rPr>
            <w:rFonts w:ascii="Calibri" w:hAnsi="Calibri" w:cs="Calibri"/>
          </w:rPr>
          <w:delText xml:space="preserve"> primary goal </w:delText>
        </w:r>
        <w:r w:rsidR="00A72594">
          <w:rPr>
            <w:rFonts w:ascii="Calibri" w:hAnsi="Calibri" w:cs="Calibri"/>
          </w:rPr>
          <w:delText>was</w:delText>
        </w:r>
        <w:r w:rsidR="00C26AB5">
          <w:rPr>
            <w:rFonts w:ascii="Calibri" w:hAnsi="Calibri" w:cs="Calibri"/>
          </w:rPr>
          <w:delText xml:space="preserve"> to </w:delText>
        </w:r>
        <w:r w:rsidR="007D160E">
          <w:rPr>
            <w:rFonts w:ascii="Calibri" w:hAnsi="Calibri" w:cs="Calibri"/>
          </w:rPr>
          <w:delText>better exploit these features within a neighborhood scope</w:delText>
        </w:r>
        <w:r w:rsidR="00CC38D4">
          <w:rPr>
            <w:rFonts w:ascii="Calibri" w:hAnsi="Calibri" w:cs="Calibri"/>
          </w:rPr>
          <w:delText xml:space="preserve">. </w:delText>
        </w:r>
        <w:r w:rsidR="00A82831">
          <w:rPr>
            <w:rFonts w:ascii="Calibri" w:hAnsi="Calibri" w:cs="Calibri"/>
          </w:rPr>
          <w:delText xml:space="preserve">A </w:delText>
        </w:r>
        <w:r w:rsidR="00ED1E9E">
          <w:rPr>
            <w:rFonts w:ascii="Calibri" w:hAnsi="Calibri" w:cs="Calibri"/>
          </w:rPr>
          <w:delText xml:space="preserve">rarely answered </w:delText>
        </w:r>
        <w:r w:rsidR="00A82831">
          <w:rPr>
            <w:rFonts w:ascii="Calibri" w:hAnsi="Calibri" w:cs="Calibri"/>
          </w:rPr>
          <w:delText xml:space="preserve">question </w:delText>
        </w:r>
        <w:r w:rsidR="00ED1E9E">
          <w:rPr>
            <w:rFonts w:ascii="Calibri" w:hAnsi="Calibri" w:cs="Calibri"/>
          </w:rPr>
          <w:delText>is</w:delText>
        </w:r>
        <w:r w:rsidR="007D160E">
          <w:rPr>
            <w:rFonts w:ascii="Calibri" w:hAnsi="Calibri" w:cs="Calibri"/>
          </w:rPr>
          <w:delText>,</w:delText>
        </w:r>
        <w:r w:rsidR="00ED1E9E">
          <w:rPr>
            <w:rFonts w:ascii="Calibri" w:hAnsi="Calibri" w:cs="Calibri"/>
          </w:rPr>
          <w:delText xml:space="preserve"> </w:delText>
        </w:r>
        <w:r w:rsidR="00EC0EF0">
          <w:rPr>
            <w:rFonts w:ascii="Calibri" w:hAnsi="Calibri" w:cs="Calibri"/>
          </w:rPr>
          <w:delText>could the spatial configuration</w:delText>
        </w:r>
        <w:r w:rsidR="00833203">
          <w:rPr>
            <w:rFonts w:ascii="Calibri" w:hAnsi="Calibri" w:cs="Calibri"/>
          </w:rPr>
          <w:delText>s</w:delText>
        </w:r>
        <w:r w:rsidR="005E6CD5">
          <w:rPr>
            <w:rFonts w:ascii="Calibri" w:hAnsi="Calibri" w:cs="Calibri"/>
          </w:rPr>
          <w:delText xml:space="preserve"> of driving factors</w:delText>
        </w:r>
        <w:r w:rsidR="00EC0EF0">
          <w:rPr>
            <w:rFonts w:ascii="Calibri" w:hAnsi="Calibri" w:cs="Calibri"/>
          </w:rPr>
          <w:delText xml:space="preserve"> </w:delText>
        </w:r>
        <w:r w:rsidR="006F5731">
          <w:rPr>
            <w:rFonts w:ascii="Calibri" w:hAnsi="Calibri" w:cs="Calibri"/>
          </w:rPr>
          <w:delText>at large</w:delText>
        </w:r>
        <w:r w:rsidR="00B07C4C">
          <w:rPr>
            <w:rFonts w:ascii="Calibri" w:hAnsi="Calibri" w:cs="Calibri"/>
          </w:rPr>
          <w:delText>r</w:delText>
        </w:r>
        <w:r w:rsidR="006F5731">
          <w:rPr>
            <w:rFonts w:ascii="Calibri" w:hAnsi="Calibri" w:cs="Calibri"/>
          </w:rPr>
          <w:delText xml:space="preserve"> </w:delText>
        </w:r>
        <w:r w:rsidR="002C2039">
          <w:rPr>
            <w:rFonts w:ascii="Calibri" w:hAnsi="Calibri" w:cs="Calibri"/>
          </w:rPr>
          <w:delText>scale</w:delText>
        </w:r>
        <w:r w:rsidR="000578F9">
          <w:rPr>
            <w:rFonts w:ascii="Calibri" w:hAnsi="Calibri" w:cs="Calibri"/>
          </w:rPr>
          <w:delText>s</w:delText>
        </w:r>
        <w:r w:rsidR="00EC0EF0">
          <w:rPr>
            <w:rFonts w:ascii="Calibri" w:hAnsi="Calibri" w:cs="Calibri"/>
          </w:rPr>
          <w:delText xml:space="preserve"> </w:delText>
        </w:r>
        <w:r w:rsidR="008F72C9">
          <w:rPr>
            <w:rFonts w:ascii="Calibri" w:hAnsi="Calibri" w:cs="Calibri"/>
          </w:rPr>
          <w:delText>affect</w:delText>
        </w:r>
        <w:r w:rsidR="00A2503A">
          <w:rPr>
            <w:rFonts w:ascii="Calibri" w:hAnsi="Calibri" w:cs="Calibri"/>
          </w:rPr>
          <w:delText xml:space="preserve"> the simulation?</w:delText>
        </w:r>
        <w:r w:rsidR="00E2752A">
          <w:rPr>
            <w:rFonts w:ascii="Calibri" w:hAnsi="Calibri" w:cs="Calibri"/>
          </w:rPr>
          <w:delText xml:space="preserve"> </w:delText>
        </w:r>
        <w:commentRangeEnd w:id="96"/>
        <w:r w:rsidR="00010B56">
          <w:rPr>
            <w:rStyle w:val="CommentReference"/>
          </w:rPr>
          <w:commentReference w:id="96"/>
        </w:r>
      </w:del>
      <w:ins w:id="118" w:author="JINZHU WANG" w:date="2021-09-13T16:45:00Z">
        <w:r>
          <w:rPr>
            <w:rFonts w:ascii="Calibri" w:hAnsi="Calibri" w:cs="Calibri"/>
          </w:rPr>
          <w:t xml:space="preserve">Although the spatial features introduced by CNN improved the simulation performance, the conventional CA models, built on regression or ML algorithms to create transition rules in a neighborhood scope, were incapable of processing these features into high-level patterns. Therefore, more advanced DL structures that fully take advantage of CNN’s pattern </w:t>
        </w:r>
        <w:r>
          <w:rPr>
            <w:rFonts w:ascii="Calibri" w:hAnsi="Calibri" w:cs="Calibri"/>
          </w:rPr>
          <w:lastRenderedPageBreak/>
          <w:t xml:space="preserve">recognition ability, i.e., integrate low-level spatial features to high-level patterns, are required to simulate urban development. </w:t>
        </w:r>
      </w:ins>
    </w:p>
    <w:p w14:paraId="668B29F4" w14:textId="3614C873" w:rsidR="006C7461" w:rsidRPr="00971910" w:rsidRDefault="006C7461" w:rsidP="006C7461">
      <w:pPr>
        <w:spacing w:line="276" w:lineRule="auto"/>
        <w:rPr>
          <w:rFonts w:ascii="Calibri" w:hAnsi="Calibri"/>
        </w:rPr>
      </w:pPr>
      <w:commentRangeStart w:id="119"/>
      <w:r w:rsidRPr="00971910">
        <w:rPr>
          <w:rFonts w:ascii="Calibri" w:hAnsi="Calibri"/>
        </w:rPr>
        <w:t xml:space="preserve">We </w:t>
      </w:r>
      <w:del w:id="120" w:author="JINZHU WANG" w:date="2021-09-13T16:45:00Z">
        <w:r w:rsidR="00750FDE">
          <w:rPr>
            <w:rFonts w:ascii="Calibri" w:hAnsi="Calibri" w:cs="Calibri"/>
            <w:lang w:val="en-US"/>
          </w:rPr>
          <w:delText>adopt</w:delText>
        </w:r>
      </w:del>
      <w:ins w:id="121" w:author="JINZHU WANG" w:date="2021-09-13T16:45:00Z">
        <w:r>
          <w:rPr>
            <w:rFonts w:ascii="Calibri" w:hAnsi="Calibri" w:cs="Calibri"/>
          </w:rPr>
          <w:t>adopted</w:t>
        </w:r>
      </w:ins>
      <w:r w:rsidRPr="00971910">
        <w:rPr>
          <w:rFonts w:ascii="Calibri" w:hAnsi="Calibri"/>
        </w:rPr>
        <w:t xml:space="preserve"> the UNET to </w:t>
      </w:r>
      <w:del w:id="122" w:author="JINZHU WANG" w:date="2021-09-13T16:45:00Z">
        <w:r w:rsidR="009850DD">
          <w:rPr>
            <w:rFonts w:ascii="Calibri" w:hAnsi="Calibri" w:cs="Calibri"/>
            <w:lang w:val="en-US"/>
          </w:rPr>
          <w:delText>introduce</w:delText>
        </w:r>
        <w:r w:rsidR="00750FDE">
          <w:rPr>
            <w:rFonts w:ascii="Calibri" w:hAnsi="Calibri" w:cs="Calibri"/>
            <w:lang w:val="en-US"/>
          </w:rPr>
          <w:delText xml:space="preserve"> </w:delText>
        </w:r>
        <w:r w:rsidR="007B2A59">
          <w:rPr>
            <w:rFonts w:ascii="Calibri" w:hAnsi="Calibri" w:cs="Calibri"/>
            <w:lang w:val="en-US"/>
          </w:rPr>
          <w:delText xml:space="preserve">spatial configurations </w:delText>
        </w:r>
        <w:r w:rsidR="001B07F5">
          <w:rPr>
            <w:rFonts w:ascii="Calibri" w:hAnsi="Calibri" w:cs="Calibri"/>
            <w:lang w:val="en-US"/>
          </w:rPr>
          <w:delText>at</w:delText>
        </w:r>
        <w:r w:rsidR="007B2A59">
          <w:rPr>
            <w:rFonts w:ascii="Calibri" w:hAnsi="Calibri" w:cs="Calibri"/>
            <w:lang w:val="en-US"/>
          </w:rPr>
          <w:delText xml:space="preserve"> large </w:delText>
        </w:r>
        <w:r w:rsidR="00C9078A">
          <w:rPr>
            <w:rFonts w:ascii="Calibri" w:hAnsi="Calibri" w:cs="Calibri"/>
            <w:lang w:val="en-US"/>
          </w:rPr>
          <w:delText>scales</w:delText>
        </w:r>
        <w:r w:rsidR="007B2A59">
          <w:rPr>
            <w:rFonts w:ascii="Calibri" w:hAnsi="Calibri" w:cs="Calibri"/>
            <w:lang w:val="en-US"/>
          </w:rPr>
          <w:delText xml:space="preserve"> </w:delText>
        </w:r>
        <w:r w:rsidR="001B07F5">
          <w:rPr>
            <w:rFonts w:ascii="Calibri" w:hAnsi="Calibri" w:cs="Calibri"/>
            <w:lang w:val="en-US"/>
          </w:rPr>
          <w:delText>to</w:delText>
        </w:r>
        <w:r w:rsidR="008B0A46">
          <w:rPr>
            <w:rFonts w:ascii="Calibri" w:hAnsi="Calibri" w:cs="Calibri"/>
            <w:lang w:val="en-US"/>
          </w:rPr>
          <w:delText xml:space="preserve"> construct</w:delText>
        </w:r>
      </w:del>
      <w:ins w:id="123" w:author="JINZHU WANG" w:date="2021-09-13T16:45:00Z">
        <w:r>
          <w:rPr>
            <w:rFonts w:ascii="Calibri" w:hAnsi="Calibri" w:cs="Calibri"/>
          </w:rPr>
          <w:t>mimic</w:t>
        </w:r>
      </w:ins>
      <w:r w:rsidRPr="00971910">
        <w:rPr>
          <w:rFonts w:ascii="Calibri" w:hAnsi="Calibri"/>
        </w:rPr>
        <w:t xml:space="preserve"> the </w:t>
      </w:r>
      <w:del w:id="124" w:author="JINZHU WANG" w:date="2021-09-13T16:45:00Z">
        <w:r w:rsidR="008B0A46">
          <w:rPr>
            <w:rFonts w:ascii="Calibri" w:hAnsi="Calibri" w:cs="Calibri"/>
            <w:lang w:val="en-US"/>
          </w:rPr>
          <w:delText>transition rules</w:delText>
        </w:r>
      </w:del>
      <w:ins w:id="125" w:author="JINZHU WANG" w:date="2021-09-13T16:45:00Z">
        <w:r>
          <w:rPr>
            <w:rFonts w:ascii="Calibri" w:hAnsi="Calibri" w:cs="Calibri"/>
          </w:rPr>
          <w:t>urbanization process in this study</w:t>
        </w:r>
      </w:ins>
      <w:r w:rsidRPr="00971910">
        <w:rPr>
          <w:rFonts w:ascii="Calibri" w:hAnsi="Calibri"/>
        </w:rPr>
        <w:t xml:space="preserve">. UNET is a DL structure that was first introduced for biomedical image segmentation and the unique design </w:t>
      </w:r>
      <w:del w:id="126" w:author="JINZHU WANG" w:date="2021-09-13T16:45:00Z">
        <w:r w:rsidR="009850DD">
          <w:rPr>
            <w:rFonts w:ascii="Calibri" w:hAnsi="Calibri" w:cs="Calibri"/>
            <w:lang w:val="en-US"/>
          </w:rPr>
          <w:delText>allows</w:delText>
        </w:r>
      </w:del>
      <w:ins w:id="127" w:author="JINZHU WANG" w:date="2021-09-13T16:45:00Z">
        <w:r>
          <w:rPr>
            <w:rFonts w:ascii="Calibri" w:hAnsi="Calibri" w:cs="Calibri"/>
          </w:rPr>
          <w:t>allowing</w:t>
        </w:r>
      </w:ins>
      <w:r w:rsidRPr="00971910">
        <w:rPr>
          <w:rFonts w:ascii="Calibri" w:hAnsi="Calibri"/>
        </w:rPr>
        <w:t xml:space="preserve"> it to extract and assimilate spatial features at different levels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r w:rsidRPr="00971910">
            <w:rPr>
              <w:rFonts w:ascii="Calibri" w:hAnsi="Calibri"/>
            </w:rPr>
            <w:fldChar w:fldCharType="begin"/>
          </w:r>
          <w:r w:rsidRPr="00971910">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zVlM2UyZDg5LTlkYWUtNGUzZC05MGUxLTNhZGQ2ZWFjOTNhZCIsIlRleHQiOiIoUm9ubmViZXJnZXIgZXQgYWwuIDIwMTUpIiwiV0FJVmVyc2lvbiI6IjYuOC4wLjAifQ==}</w:instrText>
          </w:r>
          <w:r w:rsidRPr="00971910">
            <w:rPr>
              <w:rFonts w:ascii="Calibri" w:hAnsi="Calibri"/>
            </w:rPr>
            <w:fldChar w:fldCharType="separate"/>
          </w:r>
          <w:r w:rsidR="004A0A0E">
            <w:rPr>
              <w:rFonts w:ascii="Calibri" w:hAnsi="Calibri"/>
            </w:rPr>
            <w:t>(</w:t>
          </w:r>
          <w:proofErr w:type="spellStart"/>
          <w:r w:rsidR="004A0A0E">
            <w:rPr>
              <w:rFonts w:ascii="Calibri" w:hAnsi="Calibri"/>
            </w:rPr>
            <w:t>Ronneberger</w:t>
          </w:r>
          <w:proofErr w:type="spellEnd"/>
          <w:r w:rsidR="004A0A0E">
            <w:rPr>
              <w:rFonts w:ascii="Calibri" w:hAnsi="Calibri"/>
            </w:rPr>
            <w:t xml:space="preserve"> et al. 2015)</w:t>
          </w:r>
          <w:r w:rsidRPr="00971910">
            <w:rPr>
              <w:rFonts w:ascii="Calibri" w:hAnsi="Calibri"/>
            </w:rPr>
            <w:fldChar w:fldCharType="end"/>
          </w:r>
        </w:sdtContent>
      </w:sdt>
      <w:r w:rsidRPr="00971910">
        <w:rPr>
          <w:rFonts w:ascii="Calibri" w:hAnsi="Calibri"/>
        </w:rPr>
        <w:t xml:space="preserve">. </w:t>
      </w:r>
      <w:ins w:id="128" w:author="JINZHU WANG" w:date="2021-09-13T16:45:00Z">
        <w:r>
          <w:rPr>
            <w:rFonts w:ascii="Calibri" w:hAnsi="Calibri" w:cs="Calibri"/>
          </w:rPr>
          <w:t xml:space="preserve">The robust segmentation performance enables UNET to be used in multiple fields such as geography </w:t>
        </w:r>
      </w:ins>
      <w:customXmlInsRangeStart w:id="129" w:author="JINZHU WANG" w:date="2021-09-13T16:45:00Z"/>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customXmlInsRangeEnd w:id="129"/>
          <w:ins w:id="130"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N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}</w:instrText>
            </w:r>
            <w:r>
              <w:rPr>
                <w:rFonts w:ascii="Calibri" w:hAnsi="Calibri" w:cs="Calibri"/>
                <w:noProof/>
              </w:rPr>
              <w:fldChar w:fldCharType="separate"/>
            </w:r>
          </w:ins>
          <w:r w:rsidR="004A0A0E">
            <w:rPr>
              <w:rFonts w:ascii="Calibri" w:hAnsi="Calibri" w:cs="Calibri"/>
              <w:noProof/>
            </w:rPr>
            <w:t>(Singh et al.)</w:t>
          </w:r>
          <w:ins w:id="131" w:author="JINZHU WANG" w:date="2021-09-13T16:45:00Z">
            <w:r>
              <w:rPr>
                <w:rFonts w:ascii="Calibri" w:hAnsi="Calibri" w:cs="Calibri"/>
                <w:noProof/>
              </w:rPr>
              <w:fldChar w:fldCharType="end"/>
            </w:r>
          </w:ins>
          <w:customXmlInsRangeStart w:id="132" w:author="JINZHU WANG" w:date="2021-09-13T16:45:00Z"/>
        </w:sdtContent>
      </w:sdt>
      <w:customXmlInsRangeEnd w:id="132"/>
      <w:ins w:id="133" w:author="JINZHU WANG" w:date="2021-09-13T16:45:00Z">
        <w:r>
          <w:rPr>
            <w:rFonts w:ascii="Calibri" w:hAnsi="Calibri" w:cs="Calibri"/>
          </w:rPr>
          <w:t xml:space="preserve">, environmental engineering </w:t>
        </w:r>
      </w:ins>
      <w:customXmlInsRangeStart w:id="134" w:author="JINZHU WANG" w:date="2021-09-13T16:45:00Z"/>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customXmlInsRangeEnd w:id="134"/>
          <w:ins w:id="135"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N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KSJ9XX0sIlRhZyI6IkNpdGF2aVBsYWNlaG9sZGVyIzdjYjhlZmZlLTNjMjYtNGRmNi04M2RiLTJhYzgxZTI0ZWU2MyIsIlRleHQiOiIoTmV6bGEgZXQgYWwuKSIsIldBSVZlcnNpb24iOiI2LjguMC4wIn0=}</w:instrText>
            </w:r>
            <w:r>
              <w:rPr>
                <w:rFonts w:ascii="Calibri" w:hAnsi="Calibri" w:cs="Calibri"/>
                <w:noProof/>
              </w:rPr>
              <w:fldChar w:fldCharType="separate"/>
            </w:r>
          </w:ins>
          <w:r w:rsidR="004A0A0E">
            <w:rPr>
              <w:rFonts w:ascii="Calibri" w:hAnsi="Calibri" w:cs="Calibri"/>
              <w:noProof/>
            </w:rPr>
            <w:t>(Nezla et al.)</w:t>
          </w:r>
          <w:ins w:id="136" w:author="JINZHU WANG" w:date="2021-09-13T16:45:00Z">
            <w:r>
              <w:rPr>
                <w:rFonts w:ascii="Calibri" w:hAnsi="Calibri" w:cs="Calibri"/>
                <w:noProof/>
              </w:rPr>
              <w:fldChar w:fldCharType="end"/>
            </w:r>
          </w:ins>
          <w:customXmlInsRangeStart w:id="137" w:author="JINZHU WANG" w:date="2021-09-13T16:45:00Z"/>
        </w:sdtContent>
      </w:sdt>
      <w:customXmlInsRangeEnd w:id="137"/>
      <w:ins w:id="138" w:author="JINZHU WANG" w:date="2021-09-13T16:45:00Z">
        <w:r>
          <w:rPr>
            <w:rFonts w:ascii="Calibri" w:hAnsi="Calibri" w:cs="Calibri"/>
          </w:rPr>
          <w:t xml:space="preserve">, remote sensing </w:t>
        </w:r>
      </w:ins>
      <w:customXmlInsRangeStart w:id="139" w:author="JINZHU WANG" w:date="2021-09-13T16:45:00Z"/>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customXmlInsRangeEnd w:id="139"/>
          <w:ins w:id="140" w:author="JINZHU WANG" w:date="2021-09-13T16:45:00Z">
            <w:r>
              <w:rPr>
                <w:rFonts w:ascii="Calibri" w:hAnsi="Calibri" w:cs="Calibri"/>
                <w:noProof/>
              </w:rPr>
              <w:fldChar w:fldCharType="begin"/>
            </w:r>
          </w:ins>
          <w:r w:rsidR="004A0A0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}</w:instrText>
          </w:r>
          <w:ins w:id="141" w:author="JINZHU WANG" w:date="2021-09-13T16:45:00Z">
            <w:r>
              <w:rPr>
                <w:rFonts w:ascii="Calibri" w:hAnsi="Calibri" w:cs="Calibri"/>
                <w:noProof/>
              </w:rPr>
              <w:fldChar w:fldCharType="separate"/>
            </w:r>
          </w:ins>
          <w:r w:rsidR="004A0A0E">
            <w:rPr>
              <w:rFonts w:ascii="Calibri" w:hAnsi="Calibri" w:cs="Calibri"/>
              <w:noProof/>
            </w:rPr>
            <w:t>(Ji et al. 2019)</w:t>
          </w:r>
          <w:ins w:id="142" w:author="JINZHU WANG" w:date="2021-09-13T16:45:00Z">
            <w:r>
              <w:rPr>
                <w:rFonts w:ascii="Calibri" w:hAnsi="Calibri" w:cs="Calibri"/>
                <w:noProof/>
              </w:rPr>
              <w:fldChar w:fldCharType="end"/>
            </w:r>
          </w:ins>
          <w:customXmlInsRangeStart w:id="143" w:author="JINZHU WANG" w:date="2021-09-13T16:45:00Z"/>
        </w:sdtContent>
      </w:sdt>
      <w:customXmlInsRangeEnd w:id="143"/>
      <w:ins w:id="144" w:author="JINZHU WANG" w:date="2021-09-13T16:45:00Z">
        <w:r>
          <w:rPr>
            <w:rFonts w:ascii="Calibri" w:hAnsi="Calibri" w:cs="Calibri"/>
          </w:rPr>
          <w:t xml:space="preserve">, etc. More variations of the UNET were developed to better suit different purposes. For example, pixel-wise regression </w:t>
        </w:r>
      </w:ins>
      <w:ins w:id="145" w:author="JINZHU WANG" w:date="2021-09-14T09:59:00Z">
        <w:r w:rsidR="00B61B2E">
          <w:rPr>
            <w:rFonts w:ascii="Calibri" w:hAnsi="Calibri" w:cs="Calibri"/>
          </w:rPr>
          <w:t xml:space="preserve">UNET </w:t>
        </w:r>
      </w:ins>
      <w:ins w:id="146" w:author="JINZHU WANG" w:date="2021-09-13T16:45:00Z">
        <w:r>
          <w:rPr>
            <w:rFonts w:ascii="Calibri" w:hAnsi="Calibri" w:cs="Calibri"/>
          </w:rPr>
          <w:t xml:space="preserve">was applied to sharpen images </w:t>
        </w:r>
      </w:ins>
      <w:customXmlInsRangeStart w:id="147" w:author="JINZHU WANG" w:date="2021-09-13T16:45:00Z"/>
      <w:sdt>
        <w:sdtPr>
          <w:rPr>
            <w:rFonts w:ascii="Calibri" w:hAnsi="Calibri" w:cs="Calibri"/>
          </w:rPr>
          <w:alias w:val="To edit, see citavi.com/edit"/>
          <w:tag w:val="CitaviPlaceholder#b451dd94-ee43-4032-b2e1-822476408690"/>
          <w:id w:val="1968463882"/>
          <w:placeholder>
            <w:docPart w:val="59F0541550AF4A3A8EB6A4A099422A27"/>
          </w:placeholder>
        </w:sdtPr>
        <w:sdtEndPr/>
        <w:sdtContent>
          <w:customXmlInsRangeEnd w:id="147"/>
          <w:ins w:id="148" w:author="JINZHU WANG" w:date="2021-09-13T16:45:00Z">
            <w:r>
              <w:rPr>
                <w:rFonts w:ascii="Calibri" w:hAnsi="Calibri" w:cs="Calibri"/>
                <w:noProof/>
              </w:rPr>
              <w:fldChar w:fldCharType="begin"/>
            </w:r>
          </w:ins>
          <w:r w:rsidR="004A0A0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ZDdjMGUyLTI2MDMtNGNhNS05MjViLTA5NTU3OTlhYWVmOCIsIlJhbmdlTGVuZ3RoIjoxNywiUmVmZXJlbmNlSWQiOiIyNmRmNzI5Ny1jMjM2LTQ5ZjktYjhiYy1hMjUzZjQwOWYxMm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mV1Y29tLjIwMTguMDUuMTAzIiwiVXJpU3RyaW5nIjoiaHR0cHM6Ly9kb2kub3JnLzEwLjEwMTYvai5uZXVjb20uMjAxOC4wNS4x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}</w:instrText>
          </w:r>
          <w:ins w:id="149" w:author="JINZHU WANG" w:date="2021-09-13T16:45:00Z">
            <w:r>
              <w:rPr>
                <w:rFonts w:ascii="Calibri" w:hAnsi="Calibri" w:cs="Calibri"/>
                <w:noProof/>
              </w:rPr>
              <w:fldChar w:fldCharType="separate"/>
            </w:r>
          </w:ins>
          <w:r w:rsidR="004A0A0E">
            <w:rPr>
              <w:rFonts w:ascii="Calibri" w:hAnsi="Calibri" w:cs="Calibri"/>
              <w:noProof/>
            </w:rPr>
            <w:t>(Yao et al. 2018)</w:t>
          </w:r>
          <w:ins w:id="150" w:author="JINZHU WANG" w:date="2021-09-13T16:45:00Z">
            <w:r>
              <w:rPr>
                <w:rFonts w:ascii="Calibri" w:hAnsi="Calibri" w:cs="Calibri"/>
                <w:noProof/>
              </w:rPr>
              <w:fldChar w:fldCharType="end"/>
            </w:r>
          </w:ins>
          <w:customXmlInsRangeStart w:id="151" w:author="JINZHU WANG" w:date="2021-09-13T16:45:00Z"/>
        </w:sdtContent>
      </w:sdt>
      <w:customXmlInsRangeEnd w:id="151"/>
      <w:ins w:id="152" w:author="JINZHU WANG" w:date="2021-09-13T16:45:00Z">
        <w:r>
          <w:rPr>
            <w:rFonts w:ascii="Calibri" w:hAnsi="Calibri" w:cs="Calibri"/>
          </w:rPr>
          <w:t xml:space="preserve">, 3-D UNET was proposed to segment volumetric images </w:t>
        </w:r>
      </w:ins>
      <w:customXmlInsRangeStart w:id="153" w:author="JINZHU WANG" w:date="2021-09-13T16:45:00Z"/>
      <w:sdt>
        <w:sdtPr>
          <w:rPr>
            <w:rFonts w:ascii="Calibri" w:hAnsi="Calibri" w:cs="Calibri"/>
          </w:rPr>
          <w:alias w:val="To edit, see citavi.com/edit"/>
          <w:tag w:val="CitaviPlaceholder#d13e9c32-a6cd-4a0e-9103-3d94c28addd1"/>
          <w:id w:val="691349754"/>
          <w:placeholder>
            <w:docPart w:val="59F0541550AF4A3A8EB6A4A099422A27"/>
          </w:placeholder>
        </w:sdtPr>
        <w:sdtEndPr/>
        <w:sdtContent>
          <w:customXmlInsRangeEnd w:id="153"/>
          <w:ins w:id="154" w:author="JINZHU WANG" w:date="2021-09-13T16:45:00Z">
            <w:r>
              <w:rPr>
                <w:rFonts w:ascii="Calibri" w:hAnsi="Calibri" w:cs="Calibri"/>
                <w:noProof/>
              </w:rPr>
              <w:fldChar w:fldCharType="begin"/>
            </w:r>
          </w:ins>
          <w:r w:rsidR="004A0A0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XSwiQ2l0YXRpb25LZXlVcGRhdGVUeXBlIjowLCJDb2xsYWJvcmF0b3JzIjpbXSwiRGF0ZSI6IjYvMjIvMjAxNi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2MDYuMDY2NTB2MSIsIlVyaVN0cmluZyI6Imh0dHA6Ly9hcnhpdi5vcmcvYWJzLzE2MDYuMDY2NT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wODo0OSIsIk1vZGlmaWVkQnkiOiJfTGVub3ZvIiwiSWQiOiJmMjY3YTFmMC0zMjQzLTQzOTEtODAzZi1hYTIxNTk5MmVlOTAiLCJNb2RpZmllZE9uIjoiMjAyMS0wOS0xM1QwMzowODo0O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2MDYuMDY2NTB2MSIsIlVyaVN0cmluZyI6Imh0dHBzOi8vYXJ4aXYub3JnL3BkZi8xNjA2LjA2NjUwdjEucGRm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5IiwiTW9kaWZpZWRCeSI6Il9MZW5vdm8iLCJJZCI6ImEzZDQzYmEyLTU5NGEtNGE4Mi1iNDIwLWY4NTU1Y2EwZjNlMiIsIk1vZGlmaWVkT24iOiIyMDIxLTA5LTEzVDAzOjA4OjQ5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FyeGl2Lm9yZy9wZGYvMTYwNi4wNjY1MHYxIiwiVXJpU3RyaW5nIjoiaHR0cDovL2FyeGl2Lm9yZy9wZGYvMTYwNi4wNjY1MHYx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5LTEzVDAzOjA4OjQ5IiwiTW9kaWZpZWRCeSI6Il9MZW5vdm8iLCJJZCI6ImQ2NGJjOGRkLTg5MmUtNGNmZC05OGQ2LTkxYTI0ZWUxNjdjOSIsIk1vZGlmaWVkT24iOiIyMDIxLTA5LTEzVDAzOjA4OjQ5IiwiUHJvamVjdCI6eyIkcmVmIjoiNS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YwNi4wNjY1MCIsIlVyaVN0cmluZyI6Imh0dHBzOi8vYXJ4aXYub3JnL3BkZi8xNjA2LjA2NjUwdjEucGRm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}</w:instrText>
          </w:r>
          <w:ins w:id="155" w:author="JINZHU WANG" w:date="2021-09-13T16:45:00Z">
            <w:r>
              <w:rPr>
                <w:rFonts w:ascii="Calibri" w:hAnsi="Calibri" w:cs="Calibri"/>
                <w:noProof/>
              </w:rPr>
              <w:fldChar w:fldCharType="separate"/>
            </w:r>
          </w:ins>
          <w:r w:rsidR="004A0A0E">
            <w:rPr>
              <w:rFonts w:ascii="Calibri" w:hAnsi="Calibri" w:cs="Calibri"/>
              <w:noProof/>
            </w:rPr>
            <w:t>(Çiçek et al. 2016)</w:t>
          </w:r>
          <w:ins w:id="156" w:author="JINZHU WANG" w:date="2021-09-13T16:45:00Z">
            <w:r>
              <w:rPr>
                <w:rFonts w:ascii="Calibri" w:hAnsi="Calibri" w:cs="Calibri"/>
                <w:noProof/>
              </w:rPr>
              <w:fldChar w:fldCharType="end"/>
            </w:r>
          </w:ins>
          <w:customXmlInsRangeStart w:id="157" w:author="JINZHU WANG" w:date="2021-09-13T16:45:00Z"/>
        </w:sdtContent>
      </w:sdt>
      <w:customXmlInsRangeEnd w:id="157"/>
      <w:ins w:id="158" w:author="JINZHU WANG" w:date="2021-09-13T16:45:00Z">
        <w:r>
          <w:rPr>
            <w:rFonts w:ascii="Calibri" w:hAnsi="Calibri" w:cs="Calibri"/>
          </w:rPr>
          <w:t xml:space="preserve">, and </w:t>
        </w:r>
        <w:proofErr w:type="spellStart"/>
        <w:r>
          <w:rPr>
            <w:rFonts w:ascii="Calibri" w:hAnsi="Calibri" w:cs="Calibri"/>
          </w:rPr>
          <w:t>TernausNet</w:t>
        </w:r>
        <w:proofErr w:type="spellEnd"/>
        <w:r>
          <w:rPr>
            <w:rFonts w:ascii="Calibri" w:hAnsi="Calibri" w:cs="Calibri"/>
          </w:rPr>
          <w:t xml:space="preserve"> linked existing DL structure to improve the segmentation performance </w:t>
        </w:r>
      </w:ins>
      <w:customXmlInsRangeStart w:id="159" w:author="JINZHU WANG" w:date="2021-09-13T16:45:00Z"/>
      <w:sdt>
        <w:sdtPr>
          <w:rPr>
            <w:rFonts w:ascii="Calibri" w:hAnsi="Calibri" w:cs="Calibri"/>
          </w:rPr>
          <w:alias w:val="To edit, see citavi.com/edit"/>
          <w:tag w:val="CitaviPlaceholder#d6e22050-901b-48bd-abe2-87b06a5998a7"/>
          <w:id w:val="1361628988"/>
          <w:placeholder>
            <w:docPart w:val="59F0541550AF4A3A8EB6A4A099422A27"/>
          </w:placeholder>
        </w:sdtPr>
        <w:sdtEndPr/>
        <w:sdtContent>
          <w:customXmlInsRangeEnd w:id="159"/>
          <w:ins w:id="160" w:author="JINZHU WANG" w:date="2021-09-13T16:45:00Z">
            <w:r>
              <w:rPr>
                <w:rFonts w:ascii="Calibri" w:hAnsi="Calibri" w:cs="Calibri"/>
                <w:noProof/>
              </w:rPr>
              <w:fldChar w:fldCharType="begin"/>
            </w:r>
          </w:ins>
          <w:r w:rsidR="004A0A0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ODAxLjA1NzQ2IiwiVXJpU3RyaW5nIjoiaHR0cHM6Ly9hcnhpdi5vcmcvcGRmLzE4MDEuMDU3NDZ2MS5wZGY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xNDowNCIsIk1vZGlmaWVkQnkiOiJfTGVub3ZvIiwiSWQiOiI1NTdhMDliNi04NzllLTQ2NmUtODJhYi0xYTAyYWRjY2Q1MDAiLCJNb2RpZmllZE9uIjoiMjAyMS0wOS0xM1QwMzoxNDowN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4MDEuMDU3NDZ2MSIsIlVyaVN0cmluZyI6Imh0dHA6Ly9hcnhpdi5vcmcvYWJzLzE4MDEuMDU3NDZ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xNDowNyIsIk1vZGlmaWVkQnkiOiJfTGVub3ZvIiwiSWQiOiJjMjM0NzI1MS1mOWYyLTQ2ODEtOGNkMS00NjdkMGI4ZDZhNTUiLCJNb2RpZmllZE9uIjoiMjAyMS0wOS0xM1QwMzoxNDowN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hcnhpdi5vcmcvcGRmLzE4MDEuMDU3NDZ2MSIsIlVyaVN0cmluZyI6Imh0dHA6Ly9hcnhpdi5vcmcvcGRmLzE4MDEuMDU3NDZ2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xNDowNyIsIk1vZGlmaWVkQnkiOiJfTGVub3ZvIiwiSWQiOiJjZjFlMGJiOS00ZTUzLTQwNTYtYWVkMy1lNjYwMjNiMTVkNjUiLCJNb2RpZmllZE9uIjoiMjAyMS0wOS0xM1QwMzoxNDow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4MDEuMDU3NDZ2MSIsIlVyaVN0cmluZyI6Imh0dHBzOi8vYXJ4aXYub3JnL3BkZi8xODAxLjA1NzQ2djEucGRm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}</w:instrText>
          </w:r>
          <w:ins w:id="161" w:author="JINZHU WANG" w:date="2021-09-13T16:45:00Z">
            <w:r>
              <w:rPr>
                <w:rFonts w:ascii="Calibri" w:hAnsi="Calibri" w:cs="Calibri"/>
                <w:noProof/>
              </w:rPr>
              <w:fldChar w:fldCharType="separate"/>
            </w:r>
          </w:ins>
          <w:r w:rsidR="004A0A0E">
            <w:rPr>
              <w:rFonts w:ascii="Calibri" w:hAnsi="Calibri" w:cs="Calibri"/>
              <w:noProof/>
            </w:rPr>
            <w:t>(Iglovikov and Shvets 2018)</w:t>
          </w:r>
          <w:ins w:id="162" w:author="JINZHU WANG" w:date="2021-09-13T16:45:00Z">
            <w:r>
              <w:rPr>
                <w:rFonts w:ascii="Calibri" w:hAnsi="Calibri" w:cs="Calibri"/>
                <w:noProof/>
              </w:rPr>
              <w:fldChar w:fldCharType="end"/>
            </w:r>
          </w:ins>
          <w:customXmlInsRangeStart w:id="163" w:author="JINZHU WANG" w:date="2021-09-13T16:45:00Z"/>
        </w:sdtContent>
      </w:sdt>
      <w:customXmlInsRangeEnd w:id="163"/>
      <w:ins w:id="164" w:author="JINZHU WANG" w:date="2021-09-13T16:45:00Z">
        <w:r>
          <w:rPr>
            <w:rFonts w:ascii="Calibri" w:hAnsi="Calibri" w:cs="Calibri"/>
          </w:rPr>
          <w:t xml:space="preserve">. We used the basic UNET structure in this study because it is simple and efficient enough for urban dynamic pattern recognition. </w:t>
        </w:r>
      </w:ins>
      <w:r w:rsidRPr="00971910">
        <w:rPr>
          <w:rFonts w:ascii="Calibri" w:hAnsi="Calibri"/>
        </w:rPr>
        <w:t xml:space="preserve">Down-sampling layers, up-sampling layers, and skip-connections are the primary components for UNET. The down-sampling layer enables UNET to extract the general contexts from the input data. The up-sampling layers refined these contexts to precise shapes. The skip-connections 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787CE7B834648129E45EFE3D1869B16"/>
          </w:placeholder>
        </w:sdtPr>
        <w:sdtEndPr/>
        <w:sdtContent>
          <w:r>
            <w:rPr>
              <w:rFonts w:ascii="Calibri" w:hAnsi="Calibri"/>
              <w:rPrChange w:id="165" w:author="JINZHU WANG" w:date="2021-09-13T16:45:00Z">
                <w:rPr>
                  <w:rFonts w:ascii="Calibri" w:hAnsi="Calibri"/>
                  <w:lang w:val="en-US"/>
                </w:rPr>
              </w:rPrChange>
            </w:rPr>
            <w:fldChar w:fldCharType="begin"/>
          </w:r>
          <w:r>
            <w:rPr>
              <w:rFonts w:ascii="Calibri" w:hAnsi="Calibri"/>
              <w:rPrChange w:id="166" w:author="JINZHU WANG" w:date="2021-09-13T16:45:00Z">
                <w:rPr>
                  <w:rFonts w:ascii="Calibri" w:hAnsi="Calibri"/>
                  <w:lang w:val="en-US"/>
                </w:rPr>
              </w:rPrChang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M3MGFkZjcxLWIwMzgtNDQ0Ny05ZDQ3LTRiMTQyNGM2ZjljNyIsIlRleHQiOiIoUm9ubmViZXJnZXIgZXQgYWwuIDIwMTUpIiwiV0FJVmVyc2lvbiI6IjYuOC4wLjAifQ==}</w:instrText>
          </w:r>
          <w:r>
            <w:rPr>
              <w:rFonts w:ascii="Calibri" w:hAnsi="Calibri"/>
              <w:rPrChange w:id="167" w:author="JINZHU WANG" w:date="2021-09-13T16:45:00Z">
                <w:rPr>
                  <w:rFonts w:ascii="Calibri" w:hAnsi="Calibri"/>
                  <w:lang w:val="en-US"/>
                </w:rPr>
              </w:rPrChange>
            </w:rPr>
            <w:fldChar w:fldCharType="separate"/>
          </w:r>
          <w:r w:rsidR="004A0A0E">
            <w:rPr>
              <w:rFonts w:ascii="Calibri" w:hAnsi="Calibri"/>
            </w:rPr>
            <w:t>(</w:t>
          </w:r>
          <w:proofErr w:type="spellStart"/>
          <w:r w:rsidR="004A0A0E">
            <w:rPr>
              <w:rFonts w:ascii="Calibri" w:hAnsi="Calibri"/>
            </w:rPr>
            <w:t>Ronneberger</w:t>
          </w:r>
          <w:proofErr w:type="spellEnd"/>
          <w:r w:rsidR="004A0A0E">
            <w:rPr>
              <w:rFonts w:ascii="Calibri" w:hAnsi="Calibri"/>
            </w:rPr>
            <w:t xml:space="preserve"> et al. 2015)</w:t>
          </w:r>
          <w:r>
            <w:rPr>
              <w:rFonts w:ascii="Calibri" w:hAnsi="Calibri"/>
              <w:rPrChange w:id="168" w:author="JINZHU WANG" w:date="2021-09-13T16:45:00Z">
                <w:rPr>
                  <w:rFonts w:ascii="Calibri" w:hAnsi="Calibri"/>
                  <w:lang w:val="en-US"/>
                </w:rPr>
              </w:rPrChange>
            </w:rPr>
            <w:fldChar w:fldCharType="end"/>
          </w:r>
        </w:sdtContent>
      </w:sdt>
      <w:r w:rsidRPr="00971910">
        <w:rPr>
          <w:rFonts w:ascii="Calibri" w:hAnsi="Calibri"/>
        </w:rPr>
        <w:t xml:space="preserve">. Unlike CA models that have a definite neighborhood size, the UNET, in essence, deploys a series of moving windows of 3 × 3, 7 × 7, …, 65 × 65 (this study) to extract large scope spatial features gradually and then assimilate these features automatically to produce transition rules. The intuition of using UNET is that shapes matter in the </w:t>
      </w:r>
      <w:del w:id="169" w:author="JINZHU WANG" w:date="2021-09-14T10:01:00Z">
        <w:r w:rsidRPr="00971910" w:rsidDel="00D81202">
          <w:rPr>
            <w:rFonts w:ascii="Calibri" w:hAnsi="Calibri"/>
          </w:rPr>
          <w:delText>real world</w:delText>
        </w:r>
      </w:del>
      <w:ins w:id="170" w:author="JINZHU WANG" w:date="2021-09-14T10:01:00Z">
        <w:r w:rsidR="00D81202" w:rsidRPr="00971910">
          <w:rPr>
            <w:rFonts w:ascii="Calibri" w:hAnsi="Calibri"/>
          </w:rPr>
          <w:t>real-world</w:t>
        </w:r>
        <w:r w:rsidR="00D81202">
          <w:rPr>
            <w:rFonts w:ascii="Calibri" w:hAnsi="Calibri"/>
          </w:rPr>
          <w:t xml:space="preserve"> urbanization</w:t>
        </w:r>
      </w:ins>
      <w:r w:rsidRPr="00971910">
        <w:rPr>
          <w:rFonts w:ascii="Calibri" w:hAnsi="Calibri"/>
        </w:rPr>
        <w:t xml:space="preserve">: given the same distance to existing urban areas, the one near road crosses is more likely to be urbanized than the one near a straight road section. We hypothesis that UNET supplements the conventional urban simulations with two advancements: 1) identify and assimilate large scope spatial patterns that drive urban development, and 2) reduce the subjectivity </w:t>
      </w:r>
      <w:del w:id="171" w:author="JINZHU WANG" w:date="2021-09-13T16:45:00Z">
        <w:r w:rsidR="008D00C0">
          <w:rPr>
            <w:rFonts w:ascii="Calibri" w:hAnsi="Calibri" w:cs="Calibri"/>
            <w:lang w:val="en-US"/>
          </w:rPr>
          <w:delText>in</w:delText>
        </w:r>
      </w:del>
      <w:ins w:id="172" w:author="JINZHU WANG" w:date="2021-09-13T16:45:00Z">
        <w:r>
          <w:rPr>
            <w:rFonts w:ascii="Calibri" w:hAnsi="Calibri" w:cs="Calibri"/>
          </w:rPr>
          <w:t>upon calibrating</w:t>
        </w:r>
      </w:ins>
      <w:r>
        <w:rPr>
          <w:rFonts w:ascii="Calibri" w:hAnsi="Calibri"/>
          <w:rPrChange w:id="173" w:author="JINZHU WANG" w:date="2021-09-13T16:45:00Z">
            <w:rPr>
              <w:rFonts w:ascii="Calibri" w:hAnsi="Calibri"/>
              <w:lang w:val="en-US"/>
            </w:rPr>
          </w:rPrChange>
        </w:rPr>
        <w:t xml:space="preserve"> the </w:t>
      </w:r>
      <w:del w:id="174" w:author="JINZHU WANG" w:date="2021-09-13T16:45:00Z">
        <w:r w:rsidR="008D00C0">
          <w:rPr>
            <w:rFonts w:ascii="Calibri" w:hAnsi="Calibri" w:cs="Calibri"/>
            <w:lang w:val="en-US"/>
          </w:rPr>
          <w:delText>calibration process</w:delText>
        </w:r>
        <w:r w:rsidR="00522C54">
          <w:rPr>
            <w:rFonts w:ascii="Calibri" w:hAnsi="Calibri" w:cs="Calibri"/>
            <w:lang w:val="en-US"/>
          </w:rPr>
          <w:delText>.</w:delText>
        </w:r>
        <w:commentRangeEnd w:id="119"/>
        <w:r w:rsidR="00D719D4">
          <w:rPr>
            <w:rStyle w:val="CommentReference"/>
          </w:rPr>
          <w:commentReference w:id="119"/>
        </w:r>
      </w:del>
      <w:ins w:id="175" w:author="JINZHU WANG" w:date="2021-09-13T16:45:00Z">
        <w:r>
          <w:rPr>
            <w:rFonts w:ascii="Calibri" w:hAnsi="Calibri" w:cs="Calibri"/>
          </w:rPr>
          <w:t>simulation models.</w:t>
        </w:r>
      </w:ins>
    </w:p>
    <w:p w14:paraId="03D56CA2" w14:textId="10B9F298" w:rsidR="006C7461" w:rsidRPr="00971910" w:rsidRDefault="006C7461" w:rsidP="006C7461">
      <w:pPr>
        <w:spacing w:line="276" w:lineRule="auto"/>
        <w:rPr>
          <w:rFonts w:ascii="Calibri" w:hAnsi="Calibri"/>
        </w:rPr>
      </w:pPr>
      <w:commentRangeStart w:id="176"/>
      <w:r w:rsidRPr="00971910">
        <w:rPr>
          <w:rFonts w:ascii="Calibri" w:hAnsi="Calibri"/>
        </w:rPr>
        <w:t xml:space="preserve">This study aims at </w:t>
      </w:r>
      <w:del w:id="177" w:author="JINZHU WANG" w:date="2021-09-13T16:45:00Z">
        <w:r w:rsidR="00A26BD0">
          <w:rPr>
            <w:rFonts w:ascii="Calibri" w:hAnsi="Calibri" w:cs="Calibri"/>
            <w:lang w:val="en-US"/>
          </w:rPr>
          <w:delText>integrating</w:delText>
        </w:r>
      </w:del>
      <w:ins w:id="178" w:author="JINZHU WANG" w:date="2021-09-13T16:45:00Z">
        <w:r>
          <w:rPr>
            <w:rFonts w:ascii="Calibri" w:hAnsi="Calibri" w:cs="Calibri"/>
          </w:rPr>
          <w:t xml:space="preserve">mimicking and projecting urban development using advanced DL architecture. Conventional CA models </w:t>
        </w:r>
        <w:r w:rsidR="003F7DB0">
          <w:rPr>
            <w:rFonts w:ascii="Calibri" w:hAnsi="Calibri" w:cs="Calibri"/>
          </w:rPr>
          <w:t>cannot</w:t>
        </w:r>
        <w:r>
          <w:rPr>
            <w:rFonts w:ascii="Calibri" w:hAnsi="Calibri" w:cs="Calibri"/>
          </w:rPr>
          <w:t xml:space="preserve"> fully ingest spatial features, which are, however, key to the urbanization process in the real world. We used the UNET to </w:t>
        </w:r>
        <w:r w:rsidR="003F7DB0">
          <w:rPr>
            <w:rFonts w:ascii="Calibri" w:hAnsi="Calibri" w:cs="Calibri"/>
          </w:rPr>
          <w:t>integrate</w:t>
        </w:r>
      </w:ins>
      <w:r w:rsidRPr="00971910">
        <w:rPr>
          <w:rFonts w:ascii="Calibri" w:hAnsi="Calibri"/>
        </w:rPr>
        <w:t xml:space="preserve"> large-scale spatial configurations </w:t>
      </w:r>
      <w:del w:id="179" w:author="JINZHU WANG" w:date="2021-09-13T16:45:00Z">
        <w:r w:rsidR="00E14BD3">
          <w:rPr>
            <w:rFonts w:ascii="Calibri" w:hAnsi="Calibri" w:cs="Calibri"/>
            <w:lang w:val="en-US"/>
          </w:rPr>
          <w:delText>in</w:delText>
        </w:r>
        <w:r w:rsidR="007273AA">
          <w:rPr>
            <w:rFonts w:ascii="Calibri" w:hAnsi="Calibri" w:cs="Calibri"/>
            <w:lang w:val="en-US"/>
          </w:rPr>
          <w:delText>to</w:delText>
        </w:r>
      </w:del>
      <w:ins w:id="180" w:author="JINZHU WANG" w:date="2021-09-13T16:45:00Z">
        <w:r>
          <w:rPr>
            <w:rFonts w:ascii="Calibri" w:hAnsi="Calibri" w:cs="Calibri"/>
          </w:rPr>
          <w:t>for</w:t>
        </w:r>
      </w:ins>
      <w:r w:rsidRPr="00971910">
        <w:rPr>
          <w:rFonts w:ascii="Calibri" w:hAnsi="Calibri"/>
        </w:rPr>
        <w:t xml:space="preserve"> urban development simulation</w:t>
      </w:r>
      <w:del w:id="181" w:author="JINZHU WANG" w:date="2021-09-13T16:45:00Z">
        <w:r w:rsidR="00F14009">
          <w:rPr>
            <w:rFonts w:ascii="Calibri" w:hAnsi="Calibri" w:cs="Calibri"/>
            <w:lang w:val="en-US"/>
          </w:rPr>
          <w:delText xml:space="preserve">. </w:delText>
        </w:r>
        <w:r w:rsidR="00483666">
          <w:rPr>
            <w:rFonts w:ascii="Calibri" w:hAnsi="Calibri" w:cs="Calibri"/>
            <w:lang w:val="en-US"/>
          </w:rPr>
          <w:delText xml:space="preserve">Two </w:delText>
        </w:r>
        <w:r w:rsidR="00200194">
          <w:rPr>
            <w:rFonts w:ascii="Calibri" w:hAnsi="Calibri" w:cs="Calibri"/>
            <w:lang w:val="en-US"/>
          </w:rPr>
          <w:delText>questions are explored</w:delText>
        </w:r>
        <w:r w:rsidR="004A3DDC">
          <w:rPr>
            <w:rFonts w:ascii="Calibri" w:hAnsi="Calibri" w:cs="Calibri"/>
            <w:lang w:val="en-US"/>
          </w:rPr>
          <w:delText xml:space="preserve"> in detail</w:delText>
        </w:r>
      </w:del>
      <w:ins w:id="182" w:author="JINZHU WANG" w:date="2021-09-13T16:45:00Z">
        <w:r>
          <w:rPr>
            <w:rFonts w:ascii="Calibri" w:hAnsi="Calibri" w:cs="Calibri"/>
          </w:rPr>
          <w:t xml:space="preserve"> in the North China Plain. The primary objectives are</w:t>
        </w:r>
      </w:ins>
      <w:r w:rsidRPr="00971910">
        <w:rPr>
          <w:rFonts w:ascii="Calibri" w:hAnsi="Calibri"/>
        </w:rPr>
        <w:t xml:space="preserve">: 1) </w:t>
      </w:r>
      <w:del w:id="183" w:author="JINZHU WANG" w:date="2021-09-13T16:45:00Z">
        <w:r w:rsidR="00EC16B7">
          <w:rPr>
            <w:rFonts w:ascii="Calibri" w:hAnsi="Calibri" w:cs="Calibri"/>
            <w:lang w:val="en-US"/>
          </w:rPr>
          <w:delText>what</w:delText>
        </w:r>
      </w:del>
      <w:ins w:id="184" w:author="JINZHU WANG" w:date="2021-09-13T16:45:00Z">
        <w:r>
          <w:rPr>
            <w:rFonts w:ascii="Calibri" w:hAnsi="Calibri" w:cs="Calibri"/>
          </w:rPr>
          <w:t>visualizing and investigating the</w:t>
        </w:r>
      </w:ins>
      <w:r w:rsidRPr="00971910">
        <w:rPr>
          <w:rFonts w:ascii="Calibri" w:hAnsi="Calibri"/>
        </w:rPr>
        <w:t xml:space="preserve"> high-level features </w:t>
      </w:r>
      <w:del w:id="185" w:author="JINZHU WANG" w:date="2021-09-13T16:45:00Z">
        <w:r w:rsidR="004A3DDC">
          <w:rPr>
            <w:rFonts w:ascii="Calibri" w:hAnsi="Calibri" w:cs="Calibri"/>
            <w:lang w:val="en-US"/>
          </w:rPr>
          <w:delText>can be</w:delText>
        </w:r>
        <w:r w:rsidR="00837EDC">
          <w:rPr>
            <w:rFonts w:ascii="Calibri" w:hAnsi="Calibri" w:cs="Calibri"/>
            <w:lang w:val="en-US"/>
          </w:rPr>
          <w:delText xml:space="preserve"> </w:delText>
        </w:r>
        <w:r w:rsidR="00C573E7">
          <w:rPr>
            <w:rFonts w:ascii="Calibri" w:hAnsi="Calibri" w:cs="Calibri"/>
            <w:lang w:val="en-US"/>
          </w:rPr>
          <w:delText>extracted</w:delText>
        </w:r>
      </w:del>
      <w:ins w:id="186" w:author="JINZHU WANG" w:date="2021-09-13T16:45:00Z">
        <w:r>
          <w:rPr>
            <w:rFonts w:ascii="Calibri" w:hAnsi="Calibri" w:cs="Calibri"/>
          </w:rPr>
          <w:t>identified</w:t>
        </w:r>
      </w:ins>
      <w:r w:rsidRPr="00971910">
        <w:rPr>
          <w:rFonts w:ascii="Calibri" w:hAnsi="Calibri"/>
        </w:rPr>
        <w:t xml:space="preserve"> by the UNET</w:t>
      </w:r>
      <w:del w:id="187" w:author="JINZHU WANG" w:date="2021-09-13T16:45:00Z">
        <w:r w:rsidR="00C573E7">
          <w:rPr>
            <w:rFonts w:ascii="Calibri" w:hAnsi="Calibri" w:cs="Calibri"/>
            <w:lang w:val="en-US"/>
          </w:rPr>
          <w:delText xml:space="preserve">? </w:delText>
        </w:r>
        <w:r w:rsidR="00E40872">
          <w:rPr>
            <w:rFonts w:ascii="Calibri" w:hAnsi="Calibri" w:cs="Calibri"/>
            <w:lang w:val="en-US"/>
          </w:rPr>
          <w:delText>A</w:delText>
        </w:r>
        <w:r w:rsidR="00C573E7">
          <w:rPr>
            <w:rFonts w:ascii="Calibri" w:hAnsi="Calibri" w:cs="Calibri"/>
            <w:lang w:val="en-US"/>
          </w:rPr>
          <w:delText>nd</w:delText>
        </w:r>
      </w:del>
      <w:ins w:id="188" w:author="JINZHU WANG" w:date="2021-09-13T16:45:00Z">
        <w:r>
          <w:rPr>
            <w:rFonts w:ascii="Calibri" w:hAnsi="Calibri" w:cs="Calibri"/>
          </w:rPr>
          <w:t xml:space="preserve"> model, and</w:t>
        </w:r>
      </w:ins>
      <w:r w:rsidRPr="00971910">
        <w:rPr>
          <w:rFonts w:ascii="Calibri" w:hAnsi="Calibri"/>
        </w:rPr>
        <w:t xml:space="preserve"> 2) </w:t>
      </w:r>
      <w:del w:id="189" w:author="JINZHU WANG" w:date="2021-09-13T16:45:00Z">
        <w:r w:rsidR="00F650BE">
          <w:rPr>
            <w:rFonts w:ascii="Calibri" w:hAnsi="Calibri" w:cs="Calibri"/>
            <w:lang w:val="en-US"/>
          </w:rPr>
          <w:delText>how</w:delText>
        </w:r>
        <w:r w:rsidR="00F66A8C">
          <w:rPr>
            <w:rFonts w:ascii="Calibri" w:hAnsi="Calibri" w:cs="Calibri"/>
            <w:lang w:val="en-US"/>
          </w:rPr>
          <w:delText xml:space="preserve"> </w:delText>
        </w:r>
        <w:r w:rsidR="00F650BE">
          <w:rPr>
            <w:rFonts w:ascii="Calibri" w:hAnsi="Calibri" w:cs="Calibri"/>
            <w:lang w:val="en-US"/>
          </w:rPr>
          <w:delText xml:space="preserve">well </w:delText>
        </w:r>
        <w:r w:rsidR="00CA0880">
          <w:rPr>
            <w:rFonts w:ascii="Calibri" w:hAnsi="Calibri" w:cs="Calibri"/>
            <w:lang w:val="en-US"/>
          </w:rPr>
          <w:delText xml:space="preserve">does </w:delText>
        </w:r>
        <w:r w:rsidR="00F66A8C">
          <w:rPr>
            <w:rFonts w:ascii="Calibri" w:hAnsi="Calibri" w:cs="Calibri"/>
            <w:lang w:val="en-US"/>
          </w:rPr>
          <w:delText>the</w:delText>
        </w:r>
        <w:r w:rsidR="00F650BE">
          <w:rPr>
            <w:rFonts w:ascii="Calibri" w:hAnsi="Calibri" w:cs="Calibri"/>
            <w:lang w:val="en-US"/>
          </w:rPr>
          <w:delText xml:space="preserve"> UNET</w:delText>
        </w:r>
        <w:r w:rsidR="00F66A8C">
          <w:rPr>
            <w:rFonts w:ascii="Calibri" w:hAnsi="Calibri" w:cs="Calibri"/>
            <w:lang w:val="en-US"/>
          </w:rPr>
          <w:delText xml:space="preserve"> </w:delText>
        </w:r>
        <w:r w:rsidR="00CA0880">
          <w:rPr>
            <w:rFonts w:ascii="Calibri" w:hAnsi="Calibri" w:cs="Calibri"/>
            <w:lang w:val="en-US"/>
          </w:rPr>
          <w:delText>in simulating urban development?</w:delText>
        </w:r>
        <w:r w:rsidR="00F66A8C">
          <w:rPr>
            <w:rFonts w:ascii="Calibri" w:hAnsi="Calibri" w:cs="Calibri"/>
            <w:lang w:val="en-US"/>
          </w:rPr>
          <w:delText xml:space="preserve"> </w:delText>
        </w:r>
        <w:r w:rsidR="006D0B71">
          <w:rPr>
            <w:rFonts w:ascii="Calibri" w:hAnsi="Calibri" w:cs="Calibri"/>
            <w:lang w:val="en-US"/>
          </w:rPr>
          <w:delText xml:space="preserve">The North China Plain was chosen to </w:delText>
        </w:r>
        <w:r w:rsidR="00714728">
          <w:rPr>
            <w:rFonts w:ascii="Calibri" w:hAnsi="Calibri" w:cs="Calibri"/>
            <w:lang w:val="en-US"/>
          </w:rPr>
          <w:delText>assess</w:delText>
        </w:r>
        <w:r w:rsidR="00FE3D35">
          <w:rPr>
            <w:rFonts w:ascii="Calibri" w:hAnsi="Calibri" w:cs="Calibri"/>
            <w:lang w:val="en-US"/>
          </w:rPr>
          <w:delText xml:space="preserve"> </w:delText>
        </w:r>
        <w:r w:rsidR="00D262DA">
          <w:rPr>
            <w:rFonts w:ascii="Calibri" w:hAnsi="Calibri" w:cs="Calibri"/>
            <w:lang w:val="en-US"/>
          </w:rPr>
          <w:delText xml:space="preserve">the </w:delText>
        </w:r>
        <w:r w:rsidR="008B4EB6">
          <w:rPr>
            <w:rFonts w:ascii="Calibri" w:hAnsi="Calibri" w:cs="Calibri"/>
            <w:lang w:val="en-US"/>
          </w:rPr>
          <w:delText>UNET</w:delText>
        </w:r>
        <w:r w:rsidR="00A55DCF">
          <w:rPr>
            <w:rFonts w:ascii="Calibri" w:hAnsi="Calibri" w:cs="Calibri"/>
            <w:lang w:val="en-US"/>
          </w:rPr>
          <w:delText xml:space="preserve"> performance</w:delText>
        </w:r>
        <w:r w:rsidR="008B4EB6">
          <w:rPr>
            <w:rFonts w:ascii="Calibri" w:hAnsi="Calibri" w:cs="Calibri"/>
            <w:lang w:val="en-US"/>
          </w:rPr>
          <w:delText xml:space="preserve"> </w:delText>
        </w:r>
        <w:r w:rsidR="00A55DCF">
          <w:rPr>
            <w:rFonts w:ascii="Calibri" w:hAnsi="Calibri" w:cs="Calibri"/>
            <w:lang w:val="en-US"/>
          </w:rPr>
          <w:delText>under</w:delText>
        </w:r>
        <w:r w:rsidR="00D262DA">
          <w:rPr>
            <w:rFonts w:ascii="Calibri" w:hAnsi="Calibri" w:cs="Calibri"/>
            <w:lang w:val="en-US"/>
          </w:rPr>
          <w:delText xml:space="preserve"> different geographical and climatic </w:delText>
        </w:r>
        <w:r w:rsidR="008B4EB6">
          <w:rPr>
            <w:rFonts w:ascii="Calibri" w:hAnsi="Calibri" w:cs="Calibri"/>
            <w:lang w:val="en-US"/>
          </w:rPr>
          <w:delText>environments.</w:delText>
        </w:r>
      </w:del>
      <w:ins w:id="190" w:author="JINZHU WANG" w:date="2021-09-13T16:45:00Z">
        <w:r>
          <w:rPr>
            <w:rFonts w:ascii="Calibri" w:hAnsi="Calibri" w:cs="Calibri"/>
          </w:rPr>
          <w:t>validating the simulation and projecting the urban map to 2030.</w:t>
        </w:r>
      </w:ins>
      <w:r w:rsidRPr="00971910">
        <w:rPr>
          <w:rFonts w:ascii="Calibri" w:hAnsi="Calibri"/>
        </w:rPr>
        <w:t xml:space="preserve"> We discussed the advantages of</w:t>
      </w:r>
      <w:ins w:id="191" w:author="JINZHU WANG" w:date="2021-09-13T16:45:00Z">
        <w:r>
          <w:rPr>
            <w:rFonts w:ascii="Calibri" w:hAnsi="Calibri" w:cs="Calibri"/>
          </w:rPr>
          <w:t xml:space="preserve"> the</w:t>
        </w:r>
      </w:ins>
      <w:r w:rsidRPr="00971910">
        <w:rPr>
          <w:rFonts w:ascii="Calibri" w:hAnsi="Calibri"/>
        </w:rPr>
        <w:t xml:space="preserve"> UNET and its promising prospect to supplement conventional CA-based urban simulations. Local and regional sustainable development could benefit from improved urban dynamic simulat</w:t>
      </w:r>
      <w:ins w:id="192" w:author="JINZHU WANG" w:date="2021-09-14T10:03:00Z">
        <w:r w:rsidR="007A3194">
          <w:rPr>
            <w:rFonts w:ascii="Calibri" w:hAnsi="Calibri"/>
          </w:rPr>
          <w:t xml:space="preserve">ed by </w:t>
        </w:r>
      </w:ins>
      <w:del w:id="193" w:author="JINZHU WANG" w:date="2021-09-14T10:03:00Z">
        <w:r w:rsidRPr="00971910" w:rsidDel="007A3194">
          <w:rPr>
            <w:rFonts w:ascii="Calibri" w:hAnsi="Calibri"/>
          </w:rPr>
          <w:delText xml:space="preserve">ions using </w:delText>
        </w:r>
      </w:del>
      <w:r w:rsidRPr="00971910">
        <w:rPr>
          <w:rFonts w:ascii="Calibri" w:hAnsi="Calibri"/>
        </w:rPr>
        <w:t>advanced DL technology.</w:t>
      </w:r>
      <w:commentRangeEnd w:id="176"/>
      <w:r w:rsidR="00196A29">
        <w:rPr>
          <w:rStyle w:val="CommentReference"/>
        </w:rPr>
        <w:commentReference w:id="176"/>
      </w:r>
    </w:p>
    <w:p w14:paraId="45E47F44" w14:textId="681FF070" w:rsidR="009C7D21" w:rsidRPr="009E67B1" w:rsidRDefault="009C7D21" w:rsidP="00625C38">
      <w:pPr>
        <w:pStyle w:val="Heading1"/>
        <w:spacing w:line="276" w:lineRule="auto"/>
        <w:rPr>
          <w:rFonts w:ascii="Calibri" w:hAnsi="Calibri" w:cs="Calibri"/>
          <w:lang w:val="en-US"/>
        </w:rPr>
      </w:pPr>
      <w:r w:rsidRPr="009E67B1">
        <w:rPr>
          <w:rFonts w:ascii="Calibri" w:hAnsi="Calibri" w:cs="Calibri"/>
          <w:lang w:val="en-US"/>
        </w:rPr>
        <w:t>2. Method</w:t>
      </w:r>
      <w:r w:rsidR="009A7ECC">
        <w:rPr>
          <w:rFonts w:ascii="Calibri" w:hAnsi="Calibri" w:cs="Calibri"/>
          <w:lang w:val="en-US"/>
        </w:rPr>
        <w:t>s</w:t>
      </w:r>
    </w:p>
    <w:p w14:paraId="2FED18AE" w14:textId="23C9808B" w:rsidR="002640D8" w:rsidRPr="009E67B1" w:rsidRDefault="002640D8" w:rsidP="00D71802">
      <w:pPr>
        <w:spacing w:line="276" w:lineRule="auto"/>
        <w:rPr>
          <w:rFonts w:ascii="Calibri" w:hAnsi="Calibri" w:cs="Calibri"/>
          <w:lang w:val="en-US"/>
        </w:rPr>
      </w:pPr>
      <w:r w:rsidRPr="009E67B1">
        <w:rPr>
          <w:rFonts w:ascii="Calibri" w:hAnsi="Calibri" w:cs="Calibri"/>
          <w:lang w:val="en-US"/>
        </w:rPr>
        <w:t>The research workflow is summarized in</w:t>
      </w:r>
      <w:r w:rsidR="00C20BB9">
        <w:rPr>
          <w:rFonts w:ascii="Calibri" w:hAnsi="Calibri" w:cs="Calibri"/>
          <w:lang w:val="en-US"/>
        </w:rPr>
        <w:t xml:space="preserve"> </w:t>
      </w:r>
      <w:r w:rsidR="00C20BB9">
        <w:rPr>
          <w:rFonts w:ascii="Calibri" w:hAnsi="Calibri" w:cs="Calibri"/>
          <w:highlight w:val="yellow"/>
          <w:lang w:val="en-US"/>
        </w:rPr>
        <w:fldChar w:fldCharType="begin"/>
      </w:r>
      <w:r w:rsidR="00C20BB9">
        <w:rPr>
          <w:rFonts w:ascii="Calibri" w:hAnsi="Calibri" w:cs="Calibri"/>
          <w:lang w:val="en-US"/>
        </w:rPr>
        <w:instrText xml:space="preserve"> REF _Ref81459622 \h </w:instrText>
      </w:r>
      <w:r w:rsidR="00C20BB9">
        <w:rPr>
          <w:rFonts w:ascii="Calibri" w:hAnsi="Calibri" w:cs="Calibri"/>
          <w:highlight w:val="yellow"/>
          <w:lang w:val="en-US"/>
        </w:rPr>
      </w:r>
      <w:r w:rsidR="00C20BB9">
        <w:rPr>
          <w:rFonts w:ascii="Calibri" w:hAnsi="Calibri" w:cs="Calibri"/>
          <w:highlight w:val="yellow"/>
          <w:lang w:val="en-US"/>
        </w:rPr>
        <w:fldChar w:fldCharType="separate"/>
      </w:r>
      <w:r w:rsidR="0031313C">
        <w:t xml:space="preserve">Figure </w:t>
      </w:r>
      <w:r w:rsidR="0031313C">
        <w:rPr>
          <w:noProof/>
        </w:rPr>
        <w:t>1</w:t>
      </w:r>
      <w:r w:rsidR="00C20BB9">
        <w:rPr>
          <w:rFonts w:ascii="Calibri" w:hAnsi="Calibri" w:cs="Calibri"/>
          <w:highlight w:val="yellow"/>
          <w:lang w:val="en-US"/>
        </w:rPr>
        <w:fldChar w:fldCharType="end"/>
      </w:r>
      <w:r w:rsidRPr="009E67B1">
        <w:rPr>
          <w:rFonts w:ascii="Calibri" w:hAnsi="Calibri" w:cs="Calibri"/>
          <w:lang w:val="en-US"/>
        </w:rPr>
        <w:t>. The Landsat archive was used to map the urban development from 1990 to 2019 with a 3-year interval</w:t>
      </w:r>
      <w:r w:rsidR="00AC628C">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MTliNzA4OWQtNzA4Ny00NDZlLTkzZTgtMDNiZDI0MGUyYWUwIiwiVGV4dCI6IihXYW5nIGV0IGFsLiAyMDIxYikiLCJXQUlWZXJzaW9uIjoiNi44LjAuMCJ9}</w:instrText>
          </w:r>
          <w:r w:rsidR="00AC628C">
            <w:rPr>
              <w:rFonts w:ascii="Calibri" w:hAnsi="Calibri" w:cs="Calibri"/>
              <w:noProof/>
              <w:lang w:val="en-US"/>
            </w:rPr>
            <w:fldChar w:fldCharType="separate"/>
          </w:r>
          <w:r w:rsidR="004A0A0E">
            <w:rPr>
              <w:rFonts w:ascii="Calibri" w:hAnsi="Calibri" w:cs="Calibri"/>
              <w:noProof/>
              <w:lang w:val="en-US"/>
            </w:rPr>
            <w:t>(Wang et al. 2021b)</w:t>
          </w:r>
          <w:r w:rsidR="00AC628C">
            <w:rPr>
              <w:rFonts w:ascii="Calibri" w:hAnsi="Calibri" w:cs="Calibri"/>
              <w:noProof/>
              <w:lang w:val="en-US"/>
            </w:rPr>
            <w:fldChar w:fldCharType="end"/>
          </w:r>
        </w:sdtContent>
      </w:sdt>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w:t>
      </w:r>
      <w:r w:rsidRPr="009E67B1">
        <w:rPr>
          <w:rFonts w:ascii="Calibri" w:hAnsi="Calibri" w:cs="Calibri"/>
          <w:lang w:val="en-US"/>
        </w:rPr>
        <w:lastRenderedPageBreak/>
        <w:t xml:space="preserve">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7D160E">
        <w:rPr>
          <w:rFonts w:ascii="Calibri" w:hAnsi="Calibri" w:cs="Calibri"/>
          <w:lang w:val="en-US"/>
        </w:rPr>
        <w:t xml:space="preserve">with an urban map of early date) </w:t>
      </w:r>
      <w:r w:rsidR="00173575">
        <w:rPr>
          <w:rFonts w:ascii="Calibri" w:hAnsi="Calibri" w:cs="Calibri"/>
          <w:lang w:val="en-US"/>
        </w:rPr>
        <w:t>with the size of</w:t>
      </w:r>
      <w:r w:rsidRPr="009E67B1">
        <w:rPr>
          <w:rFonts w:ascii="Calibri" w:hAnsi="Calibri" w:cs="Calibri"/>
          <w:lang w:val="en-US"/>
        </w:rPr>
        <w:t xml:space="preserve">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7D160E">
        <w:rPr>
          <w:rFonts w:ascii="Calibri" w:hAnsi="Calibri" w:cs="Calibri"/>
          <w:lang w:val="en-US"/>
        </w:rPr>
        <w:t>with</w:t>
      </w:r>
      <w:r w:rsidR="00B601D5">
        <w:rPr>
          <w:rFonts w:ascii="Calibri" w:hAnsi="Calibri" w:cs="Calibri"/>
          <w:lang w:val="en-US"/>
        </w:rPr>
        <w:t xml:space="preserve">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w:t>
      </w:r>
      <w:r w:rsidR="0039096C">
        <w:rPr>
          <w:rFonts w:ascii="Calibri" w:hAnsi="Calibri" w:cs="Calibri"/>
          <w:lang w:val="en-US"/>
        </w:rPr>
        <w:t>hard classified</w:t>
      </w:r>
      <w:r w:rsidRPr="009E67B1">
        <w:rPr>
          <w:rFonts w:ascii="Calibri" w:hAnsi="Calibri" w:cs="Calibri"/>
          <w:lang w:val="en-US"/>
        </w:rPr>
        <w:t xml:space="preserve"> map</w:t>
      </w:r>
      <w:r w:rsidR="007D160E">
        <w:rPr>
          <w:rFonts w:ascii="Calibri" w:hAnsi="Calibri" w:cs="Calibri"/>
          <w:lang w:val="en-US"/>
        </w:rPr>
        <w:t xml:space="preserve">. The pixels with the value 1 </w:t>
      </w:r>
      <w:r w:rsidR="00A12AB0">
        <w:rPr>
          <w:rFonts w:ascii="Calibri" w:hAnsi="Calibri" w:cs="Calibri"/>
          <w:lang w:val="en-US"/>
        </w:rPr>
        <w:t xml:space="preserve">in the hard classified map </w:t>
      </w:r>
      <w:r w:rsidR="007D160E">
        <w:rPr>
          <w:rFonts w:ascii="Calibri" w:hAnsi="Calibri" w:cs="Calibri"/>
          <w:lang w:val="en-US"/>
        </w:rPr>
        <w:t>were allocated as the urban land and 0 as</w:t>
      </w:r>
      <w:r w:rsidRPr="009E67B1">
        <w:rPr>
          <w:rFonts w:ascii="Calibri" w:hAnsi="Calibri" w:cs="Calibri"/>
          <w:lang w:val="en-US"/>
        </w:rPr>
        <w:t xml:space="preserv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w:t>
      </w:r>
      <w:r w:rsidR="00200E6C">
        <w:rPr>
          <w:rFonts w:ascii="Calibri" w:hAnsi="Calibri" w:cs="Calibri"/>
          <w:lang w:val="en-US"/>
        </w:rPr>
        <w:t>hard</w:t>
      </w:r>
      <w:r w:rsidR="0039096C">
        <w:rPr>
          <w:rFonts w:ascii="Calibri" w:hAnsi="Calibri" w:cs="Calibri"/>
          <w:lang w:val="en-US"/>
        </w:rPr>
        <w:t xml:space="preserve"> classified</w:t>
      </w:r>
      <w:r w:rsidR="00614813">
        <w:rPr>
          <w:rFonts w:ascii="Calibri" w:hAnsi="Calibri" w:cs="Calibri"/>
          <w:lang w:val="en-US"/>
        </w:rPr>
        <w:t xml:space="preserve"> map using map-overlay and landscape metrics.</w:t>
      </w:r>
    </w:p>
    <w:p w14:paraId="5BE50468" w14:textId="77777777" w:rsidR="00C20BB9" w:rsidRDefault="002B2D01" w:rsidP="00D71802">
      <w:pPr>
        <w:keepNext/>
        <w:spacing w:after="0" w:line="276" w:lineRule="auto"/>
      </w:pPr>
      <w:r w:rsidRPr="009E67B1">
        <w:rPr>
          <w:rFonts w:ascii="Calibri" w:hAnsi="Calibri" w:cs="Calibri"/>
          <w:noProof/>
        </w:rPr>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29BE5E28" w:rsidR="00117C0A" w:rsidRPr="00117C0A" w:rsidRDefault="00C20BB9" w:rsidP="009E3CCD">
      <w:pPr>
        <w:pStyle w:val="Caption"/>
      </w:pPr>
      <w:bookmarkStart w:id="194" w:name="_Ref81459622"/>
      <w:r>
        <w:t xml:space="preserve">Figure </w:t>
      </w:r>
      <w:r>
        <w:fldChar w:fldCharType="begin"/>
      </w:r>
      <w:r>
        <w:instrText>SEQ Figure \* ARABIC</w:instrText>
      </w:r>
      <w:r>
        <w:fldChar w:fldCharType="separate"/>
      </w:r>
      <w:r w:rsidR="0031313C">
        <w:rPr>
          <w:noProof/>
        </w:rPr>
        <w:t>1</w:t>
      </w:r>
      <w:r>
        <w:fldChar w:fldCharType="end"/>
      </w:r>
      <w:bookmarkEnd w:id="194"/>
      <w:r>
        <w:t>. The research workflow</w:t>
      </w:r>
    </w:p>
    <w:p w14:paraId="41C40E57" w14:textId="1B5FC634" w:rsidR="002640D8" w:rsidRPr="009E67B1" w:rsidRDefault="000010E9"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1 Study area</w:t>
      </w:r>
    </w:p>
    <w:p w14:paraId="751B880B" w14:textId="297C874B" w:rsidR="002640D8"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31313C">
        <w:t xml:space="preserve">Figure </w:t>
      </w:r>
      <w:r w:rsidR="0031313C">
        <w:rPr>
          <w:noProof/>
        </w:rPr>
        <w:t>2</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commentRangeStart w:id="195"/>
      <w:commentRangeStart w:id="196"/>
      <w:r w:rsidRPr="009E67B1">
        <w:rPr>
          <w:rFonts w:ascii="Calibri" w:hAnsi="Calibri" w:cs="Calibri"/>
          <w:lang w:val="en-US"/>
        </w:rPr>
        <w:t>cities</w:t>
      </w:r>
      <w:commentRangeEnd w:id="195"/>
      <w:r w:rsidR="008503DB">
        <w:rPr>
          <w:rStyle w:val="CommentReference"/>
        </w:rPr>
        <w:commentReference w:id="195"/>
      </w:r>
      <w:commentRangeEnd w:id="196"/>
      <w:r w:rsidR="007A3194">
        <w:rPr>
          <w:rStyle w:val="CommentReference"/>
        </w:rPr>
        <w:commentReference w:id="196"/>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over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yIsIk1vZGlmaWVkQnkiOiJfTGVub3ZvIiwiSWQiOiJjMzViZjJlNy1jMjUzLTQ2NTgtYjQ3Ni0xZDBhMzE1MTNlMTQ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5hdGlvbmFsIEJ1cmVhdSBvZiBTdGF0aXN0aWNzIG9mIENoaW5hIDIwMTliKSJ9XX0sIlRhZyI6IkNpdGF2aVBsYWNlaG9sZGVyI2ZiYzZmYWEyLTExOWItNDYzOS04MDFkLTYyMzdkZjU2YjViZSIsIlRleHQiOiIoTmF0aW9uYWwgQnVyZWF1IG9mIFN0YXRpc3RpY3Mgb2YgQ2hpbmEgMjAxOWIpIiwiV0FJVmVyc2lvbiI6IjYuOC4wLjAifQ==}</w:instrText>
          </w:r>
          <w:r w:rsidR="00074D39">
            <w:rPr>
              <w:rFonts w:ascii="Calibri" w:hAnsi="Calibri" w:cs="Calibri"/>
              <w:noProof/>
              <w:lang w:val="en-US"/>
            </w:rPr>
            <w:fldChar w:fldCharType="separate"/>
          </w:r>
          <w:r w:rsidR="004A0A0E">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This area is one of the fastest urbanized regions in China that have tripled the built-up land coverage rate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mQ2MTVkYjMtNzU2ZC00OGY1LWI3NzEtMzI2Yzg0MjdhYjFjIiwiVGV4dCI6IihXYW5nIGV0IGFsLiAyMDIxYikiLCJXQUlWZXJzaW9uIjoiNi44LjAuMCJ9}</w:instrText>
          </w:r>
          <w:r w:rsidR="0017681F">
            <w:rPr>
              <w:rFonts w:ascii="Calibri" w:hAnsi="Calibri" w:cs="Calibri"/>
              <w:noProof/>
              <w:lang w:val="en-US"/>
            </w:rPr>
            <w:fldChar w:fldCharType="separate"/>
          </w:r>
          <w:r w:rsidR="004A0A0E">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s economic development and holds a strategic role to safeguard China</w:t>
      </w:r>
      <w:r w:rsidR="007231E8">
        <w:rPr>
          <w:rFonts w:ascii="Calibri" w:hAnsi="Calibri" w:cs="Calibri"/>
          <w:lang w:val="en-US"/>
        </w:rPr>
        <w:t>'</w:t>
      </w:r>
      <w:r w:rsidRPr="009E67B1">
        <w:rPr>
          <w:rFonts w:ascii="Calibri" w:hAnsi="Calibri" w:cs="Calibri"/>
          <w:lang w:val="en-US"/>
        </w:rPr>
        <w:t>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CA4AE6">
        <w:rPr>
          <w:rFonts w:ascii="Calibri" w:hAnsi="Calibri" w:cs="Calibri"/>
          <w:lang w:val="en-US"/>
        </w:rPr>
        <w:t xml:space="preserve">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MZW5vdm8iLCJDcmVhdGVkT24iOiIyMDIxLTA4LTMxVDIyOjUxOjUzIiwiTW9kaWZpZWRCeSI6Il9MZW5vdm8iLCJJZCI6ImNhMDk4NGJjLWY2NGItNDQ0OS1iMWEyLTUyYmNkODdkNzYzNi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4A0A0E">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0628815E" w:rsidR="00051547" w:rsidRPr="009E67B1" w:rsidRDefault="00117C0A" w:rsidP="009E3CCD">
      <w:pPr>
        <w:pStyle w:val="Caption"/>
        <w:rPr>
          <w:rFonts w:ascii="Calibri" w:hAnsi="Calibri" w:cs="Calibri"/>
          <w:lang w:val="en-US"/>
        </w:rPr>
      </w:pPr>
      <w:bookmarkStart w:id="197" w:name="_Ref81459809"/>
      <w:commentRangeStart w:id="198"/>
      <w:r>
        <w:t xml:space="preserve">Figure </w:t>
      </w:r>
      <w:r>
        <w:fldChar w:fldCharType="begin"/>
      </w:r>
      <w:r>
        <w:instrText>SEQ Figure \* ARABIC</w:instrText>
      </w:r>
      <w:r>
        <w:fldChar w:fldCharType="separate"/>
      </w:r>
      <w:r w:rsidR="0031313C">
        <w:rPr>
          <w:noProof/>
        </w:rPr>
        <w:t>2</w:t>
      </w:r>
      <w:r>
        <w:fldChar w:fldCharType="end"/>
      </w:r>
      <w:bookmarkEnd w:id="197"/>
      <w:r>
        <w:t>. The study area</w:t>
      </w:r>
      <w:r w:rsidR="000B7A65">
        <w:rPr>
          <w:rFonts w:hint="eastAsia"/>
        </w:rPr>
        <w:t>.</w:t>
      </w:r>
      <w:commentRangeEnd w:id="198"/>
      <w:r w:rsidR="002B3EFB">
        <w:rPr>
          <w:rStyle w:val="CommentReference"/>
          <w:i w:val="0"/>
          <w:iCs w:val="0"/>
          <w:color w:val="auto"/>
        </w:rPr>
        <w:commentReference w:id="198"/>
      </w:r>
      <w:r w:rsidR="0091313D">
        <w:t xml:space="preserve"> </w:t>
      </w:r>
      <w:r w:rsidR="0091313D">
        <w:rPr>
          <w:rFonts w:hint="eastAsia"/>
        </w:rPr>
        <w:t>T</w:t>
      </w:r>
      <w:r w:rsidR="0091313D">
        <w:t xml:space="preserve">he map is modified according to the Figure 1 </w:t>
      </w:r>
      <w:r w:rsidR="00893D17">
        <w:t xml:space="preserve">from </w:t>
      </w:r>
      <w:sdt>
        <w:sdtPr>
          <w:alias w:val="To edit, see citavi.com/edit"/>
          <w:tag w:val="CitaviPlaceholder#fb170c05-4bdf-4a1a-9172-80f55b518f6f"/>
          <w:id w:val="-501363164"/>
          <w:placeholder>
            <w:docPart w:val="DefaultPlaceholder_-1854013440"/>
          </w:placeholder>
        </w:sdtPr>
        <w:sdtEndPr/>
        <w:sdtContent>
          <w:r w:rsidR="00893D17">
            <w:rPr>
              <w:noProof/>
            </w:rPr>
            <w:fldChar w:fldCharType="begin"/>
          </w:r>
          <w:r w:rsidR="00893D17">
            <w:rPr>
              <w:noProof/>
            </w:rPr>
            <w:instrText>ADDIN CitaviPlaceholder{eyIkaWQiOiIxIiwiJHR5cGUiOiJTd2lzc0FjYWRlbWljLkNpdGF2aS5DaXRhdGlvbnMuV29yZFBsYWNlaG9sZGVyLCBTd2lzc0FjYWRlbWljLkNpdGF2aSIsIkFzc29jaWF0ZVdpdGhQbGFjZWhvbGRlclRhZyI6IkNpdGF2aVBsYWNlaG9sZGVyIzRlMjkyZGY2LTM2MzYtNGM2ZS1iMjJjLTQ0NmNmMDBlZDBiOCIsIkVudHJpZXMiOlt7IiRpZCI6IjIiLCIkdHlwZSI6IlN3aXNzQWNhZGVtaWMuQ2l0YXZpLkNpdGF0aW9ucy5Xb3JkUGxhY2Vob2xkZXJFbnRyeSwgU3dpc3NBY2FkZW1pYy5DaXRhdmkiLCJJZCI6Ijc0NDNmNjFmLWE5MGYtNDhiZC1iMzIyLWNhOWJmMjk0NmQ0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NmYjE3MGMwNS00YmRmLTRhMWEtOTE3Mi04MGY1NWI1MThmNmYiLCJUZXh0IjoiV2FuZyBldCBhbC4iLCJXQUlWZXJzaW9uIjoiNi44LjAuMCJ9}</w:instrText>
          </w:r>
          <w:r w:rsidR="00893D17">
            <w:rPr>
              <w:noProof/>
            </w:rPr>
            <w:fldChar w:fldCharType="separate"/>
          </w:r>
          <w:r w:rsidR="004A0A0E">
            <w:rPr>
              <w:noProof/>
            </w:rPr>
            <w:t>Wang et al.</w:t>
          </w:r>
          <w:r w:rsidR="00893D17">
            <w:rPr>
              <w:noProof/>
            </w:rPr>
            <w:fldChar w:fldCharType="end"/>
          </w:r>
        </w:sdtContent>
      </w:sdt>
      <w:r w:rsidR="00893D17">
        <w:t xml:space="preserve"> </w:t>
      </w:r>
      <w:sdt>
        <w:sdtPr>
          <w:alias w:val="To edit, see citavi.com/edit"/>
          <w:tag w:val="CitaviPlaceholder#4e292df6-3636-4c6e-b22c-446cf00ed0b8"/>
          <w:id w:val="-120082939"/>
          <w:placeholder>
            <w:docPart w:val="DefaultPlaceholder_-1854013440"/>
          </w:placeholder>
        </w:sdtPr>
        <w:sdtEndPr/>
        <w:sdtContent>
          <w:r w:rsidR="00893D17">
            <w:rPr>
              <w:noProof/>
            </w:rPr>
            <w:fldChar w:fldCharType="begin"/>
          </w:r>
          <w:r w:rsidR="00893D17">
            <w:rPr>
              <w:noProof/>
            </w:rPr>
            <w:instrText>ADDIN CitaviPlaceholder{eyIkaWQiOiIxIiwiJHR5cGUiOiJTd2lzc0FjYWRlbWljLkNpdGF2aS5DaXRhdGlvbnMuV29yZFBsYWNlaG9sZGVyLCBTd2lzc0FjYWRlbWljLkNpdGF2aSIsIkFzc29jaWF0ZVdpdGhQbGFjZWhvbGRlclRhZyI6IkNpdGF2aVBsYWNlaG9sZGVyI2ZiMTcwYzA1LTRiZGYtNGExYS05MTcyLTgwZjU1YjUxOGY2ZiIsIkVudHJpZXMiOlt7IiRpZCI6IjIiLCIkdHlwZSI6IlN3aXNzQWNhZGVtaWMuQ2l0YXZpLkNpdGF0aW9ucy5Xb3JkUGxhY2Vob2xkZXJFbnRyeSwgU3dpc3NBY2FkZW1pYy5DaXRhdmkiLCJJZCI6ImRlMWYwYWY1LTBjYjktNGZkNC05N2NmLWNhMTM1NzUwMDA2Zi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NGUyOTJkZjYtMzYzNi00YzZlLWIyMmMtNDQ2Y2YwMGVkMGI4IiwiVGV4dCI6IigyMDIxYikiLCJXQUlWZXJzaW9uIjoiNi44LjAuMCJ9}</w:instrText>
          </w:r>
          <w:r w:rsidR="00893D17">
            <w:rPr>
              <w:noProof/>
            </w:rPr>
            <w:fldChar w:fldCharType="separate"/>
          </w:r>
          <w:r w:rsidR="004A0A0E">
            <w:rPr>
              <w:noProof/>
            </w:rPr>
            <w:t>(2021b)</w:t>
          </w:r>
          <w:r w:rsidR="00893D17">
            <w:rPr>
              <w:noProof/>
            </w:rPr>
            <w:fldChar w:fldCharType="end"/>
          </w:r>
        </w:sdtContent>
      </w:sdt>
      <w:r w:rsidR="00893D17">
        <w:t>.</w:t>
      </w:r>
    </w:p>
    <w:p w14:paraId="3E3A051D" w14:textId="6FB5918B" w:rsidR="002640D8"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24B7209B" w:rsidR="009C7D21" w:rsidRPr="009E67B1" w:rsidRDefault="009C7D21" w:rsidP="00D71802">
      <w:pPr>
        <w:spacing w:line="276" w:lineRule="auto"/>
        <w:rPr>
          <w:rFonts w:ascii="Calibri" w:hAnsi="Calibri" w:cs="Calibri"/>
          <w:lang w:val="en-US"/>
        </w:rPr>
      </w:pPr>
      <w:r w:rsidRPr="009E67B1">
        <w:rPr>
          <w:rFonts w:ascii="Calibri" w:hAnsi="Calibri" w:cs="Calibri"/>
          <w:lang w:val="en-US"/>
        </w:rPr>
        <w:t>The raster data used in this study were summarized in</w:t>
      </w:r>
      <w:r w:rsidR="00DB75A0">
        <w:rPr>
          <w:rFonts w:ascii="Calibri" w:hAnsi="Calibri" w:cs="Calibri"/>
          <w:lang w:val="en-US"/>
        </w:rPr>
        <w:t xml:space="preserve"> </w:t>
      </w:r>
      <w:r w:rsidR="00DB75A0">
        <w:rPr>
          <w:rFonts w:ascii="Calibri" w:hAnsi="Calibri" w:cs="Calibri"/>
          <w:highlight w:val="yellow"/>
          <w:lang w:val="en-US"/>
        </w:rPr>
        <w:fldChar w:fldCharType="begin"/>
      </w:r>
      <w:r w:rsidR="00DB75A0">
        <w:rPr>
          <w:rFonts w:ascii="Calibri" w:hAnsi="Calibri" w:cs="Calibri"/>
          <w:lang w:val="en-US"/>
        </w:rPr>
        <w:instrText xml:space="preserve"> REF _Ref81459946 \h </w:instrText>
      </w:r>
      <w:r w:rsidR="00DB75A0">
        <w:rPr>
          <w:rFonts w:ascii="Calibri" w:hAnsi="Calibri" w:cs="Calibri"/>
          <w:highlight w:val="yellow"/>
          <w:lang w:val="en-US"/>
        </w:rPr>
      </w:r>
      <w:r w:rsidR="00DB75A0">
        <w:rPr>
          <w:rFonts w:ascii="Calibri" w:hAnsi="Calibri" w:cs="Calibri"/>
          <w:highlight w:val="yellow"/>
          <w:lang w:val="en-US"/>
        </w:rPr>
        <w:fldChar w:fldCharType="separate"/>
      </w:r>
      <w:r w:rsidR="0031313C">
        <w:t xml:space="preserve">Table </w:t>
      </w:r>
      <w:r w:rsidR="0031313C">
        <w:rPr>
          <w:noProof/>
        </w:rPr>
        <w:t>1</w:t>
      </w:r>
      <w:r w:rsidR="00DB75A0">
        <w:rPr>
          <w:rFonts w:ascii="Calibri" w:hAnsi="Calibri" w:cs="Calibri"/>
          <w:highlight w:val="yellow"/>
          <w:lang w:val="en-US"/>
        </w:rPr>
        <w:fldChar w:fldCharType="end"/>
      </w:r>
      <w:r w:rsidRPr="009E67B1">
        <w:rPr>
          <w:rFonts w:ascii="Calibri" w:hAnsi="Calibri" w:cs="Calibri"/>
          <w:lang w:val="en-US"/>
        </w:rPr>
        <w:t>. The urban dynamics map</w:t>
      </w:r>
      <w:r w:rsidR="00DB75A0">
        <w:rPr>
          <w:rFonts w:ascii="Calibri" w:hAnsi="Calibri" w:cs="Calibri"/>
          <w:lang w:val="en-US"/>
        </w:rPr>
        <w:t xml:space="preserve"> (</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31313C">
        <w:t xml:space="preserve">Figure </w:t>
      </w:r>
      <w:r w:rsidR="0031313C">
        <w:rPr>
          <w:noProof/>
        </w:rPr>
        <w:t>3</w:t>
      </w:r>
      <w:r w:rsidR="00DB75A0">
        <w:rPr>
          <w:rFonts w:ascii="Calibri" w:hAnsi="Calibri" w:cs="Calibri"/>
          <w:lang w:val="en-US"/>
        </w:rPr>
        <w:fldChar w:fldCharType="end"/>
      </w:r>
      <w:r w:rsidR="00DB75A0">
        <w:rPr>
          <w:rFonts w:ascii="Calibri" w:hAnsi="Calibri" w:cs="Calibri"/>
          <w:lang w:val="en-US"/>
        </w:rPr>
        <w:t>)</w:t>
      </w:r>
      <w:r w:rsidRPr="009E67B1">
        <w:rPr>
          <w:rFonts w:ascii="Calibri" w:hAnsi="Calibri" w:cs="Calibri"/>
          <w:lang w:val="en-US"/>
        </w:rPr>
        <w:t xml:space="preserve"> were obtained from</w:t>
      </w:r>
      <w:r w:rsidR="00273B4D">
        <w:rPr>
          <w:rFonts w:ascii="Calibri" w:hAnsi="Calibri" w:cs="Calibri"/>
          <w:lang w:val="en-US"/>
        </w:rPr>
        <w:t xml:space="preserve"> </w:t>
      </w:r>
      <w:sdt>
        <w:sdtPr>
          <w:rPr>
            <w:rFonts w:ascii="Calibri" w:hAnsi="Calibri" w:cs="Calibri"/>
            <w:lang w:val="en-US"/>
          </w:rPr>
          <w:alias w:val="To edit, see citavi.com/edit"/>
          <w:tag w:val="CitaviPlaceholder#75a5788c-5304-4b21-8d6e-a4253527dd21"/>
          <w:id w:val="222338496"/>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3NWE1Nzg4Yy01MzA0LTRiMjEtOGQ2ZS1hNDI1MzUyN2RkMjEiLCJUZXh0IjoiV2FuZyBldCBhbC4iLCJXQUlWZXJzaW9uIjoiNi44LjAuMCJ9}</w:instrText>
          </w:r>
          <w:r w:rsidR="00DB75A0">
            <w:rPr>
              <w:rFonts w:ascii="Calibri" w:hAnsi="Calibri" w:cs="Calibri"/>
              <w:noProof/>
              <w:lang w:val="en-US"/>
            </w:rPr>
            <w:fldChar w:fldCharType="separate"/>
          </w:r>
          <w:r w:rsidR="004A0A0E">
            <w:rPr>
              <w:rFonts w:ascii="Calibri" w:hAnsi="Calibri" w:cs="Calibri"/>
              <w:noProof/>
              <w:lang w:val="en-US"/>
            </w:rPr>
            <w:t>Wang et al.</w:t>
          </w:r>
          <w:r w:rsidR="00DB75A0">
            <w:rPr>
              <w:rFonts w:ascii="Calibri" w:hAnsi="Calibri" w:cs="Calibri"/>
              <w:noProof/>
              <w:lang w:val="en-US"/>
            </w:rPr>
            <w:fldChar w:fldCharType="end"/>
          </w:r>
        </w:sdtContent>
      </w:sdt>
      <w:r w:rsidR="00DB75A0">
        <w:rPr>
          <w:rFonts w:ascii="Calibri" w:hAnsi="Calibri" w:cs="Calibri"/>
          <w:lang w:val="en-US"/>
        </w:rPr>
        <w:t xml:space="preserve"> </w:t>
      </w:r>
      <w:sdt>
        <w:sdtPr>
          <w:rPr>
            <w:rFonts w:ascii="Calibri" w:hAnsi="Calibri" w:cs="Calibri"/>
            <w:lang w:val="en-US"/>
          </w:rPr>
          <w:alias w:val="To edit, see citavi.com/edit"/>
          <w:tag w:val="CitaviPlaceholder#839577e7-7da6-4529-9455-ba5748584dfc"/>
          <w:id w:val="-383635721"/>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ODM5NTc3ZTctN2RhNi00NTI5LTk0NTUtYmE1NzQ4NTg0ZGZjIiwiVGV4dCI6IigyMDIxYikiLCJXQUlWZXJzaW9uIjoiNi44LjAuMCJ9}</w:instrText>
          </w:r>
          <w:r w:rsidR="00DB75A0">
            <w:rPr>
              <w:rFonts w:ascii="Calibri" w:hAnsi="Calibri" w:cs="Calibri"/>
              <w:noProof/>
              <w:lang w:val="en-US"/>
            </w:rPr>
            <w:fldChar w:fldCharType="separate"/>
          </w:r>
          <w:r w:rsidR="004A0A0E">
            <w:rPr>
              <w:rFonts w:ascii="Calibri" w:hAnsi="Calibri" w:cs="Calibri"/>
              <w:noProof/>
              <w:lang w:val="en-US"/>
            </w:rPr>
            <w:t>(2021b)</w:t>
          </w:r>
          <w:r w:rsidR="00DB75A0">
            <w:rPr>
              <w:rFonts w:ascii="Calibri" w:hAnsi="Calibri" w:cs="Calibri"/>
              <w:noProof/>
              <w:lang w:val="en-US"/>
            </w:rPr>
            <w:fldChar w:fldCharType="end"/>
          </w:r>
        </w:sdtContent>
      </w:sdt>
      <w:r w:rsidRPr="009E67B1">
        <w:rPr>
          <w:rFonts w:ascii="Calibri" w:hAnsi="Calibri" w:cs="Calibri"/>
          <w:lang w:val="en-US"/>
        </w:rPr>
        <w:t xml:space="preserve">. This product spanned from 1990 to 2019 with </w:t>
      </w:r>
      <w:r w:rsidR="007F20C3">
        <w:rPr>
          <w:rFonts w:ascii="Calibri" w:hAnsi="Calibri" w:cs="Calibri"/>
          <w:lang w:val="en-US"/>
        </w:rPr>
        <w:t>3</w:t>
      </w:r>
      <w:r w:rsidRPr="009E67B1">
        <w:rPr>
          <w:rFonts w:ascii="Calibri" w:hAnsi="Calibri" w:cs="Calibri"/>
          <w:lang w:val="en-US"/>
        </w:rPr>
        <w:t>-year intervals and had a consistently high accuracy of &gt; 94% across years</w:t>
      </w:r>
      <w:r w:rsidR="007D160E">
        <w:rPr>
          <w:rFonts w:ascii="Calibri" w:hAnsi="Calibri" w:cs="Calibri"/>
          <w:lang w:val="en-US"/>
        </w:rPr>
        <w:t>. T</w:t>
      </w:r>
      <w:r w:rsidRPr="009E67B1">
        <w:rPr>
          <w:rFonts w:ascii="Calibri" w:hAnsi="Calibri" w:cs="Calibri"/>
          <w:lang w:val="en-US"/>
        </w:rPr>
        <w:t>he use of temporal features successfully delineates urban land from fallow cropland</w:t>
      </w:r>
      <w:r w:rsidR="00AA1EB8">
        <w:rPr>
          <w:rFonts w:ascii="Calibri" w:hAnsi="Calibri" w:cs="Calibri"/>
          <w:lang w:val="en-US"/>
        </w:rPr>
        <w:t>,</w:t>
      </w:r>
      <w:r w:rsidRPr="009E67B1">
        <w:rPr>
          <w:rFonts w:ascii="Calibri" w:hAnsi="Calibri" w:cs="Calibri"/>
          <w:lang w:val="en-US"/>
        </w:rPr>
        <w:t xml:space="preserve"> and a further consistent check removed unreasonable urban developments.  The DEM was obtained from the Shuttle Radar Topography Mission (SRTM)</w:t>
      </w:r>
      <w:r w:rsidR="00AA1EB8">
        <w:rPr>
          <w:rFonts w:ascii="Calibri" w:hAnsi="Calibri" w:cs="Calibri"/>
          <w:lang w:val="en-US"/>
        </w:rPr>
        <w:t>,</w:t>
      </w:r>
      <w:r w:rsidRPr="009E67B1">
        <w:rPr>
          <w:rFonts w:ascii="Calibri" w:hAnsi="Calibri" w:cs="Calibri"/>
          <w:lang w:val="en-US"/>
        </w:rPr>
        <w:t xml:space="preserve"> and the slope data was derived from the DEM. The DEM and slope were used to assist the UNET </w:t>
      </w:r>
      <w:r w:rsidR="003358B9">
        <w:rPr>
          <w:rFonts w:ascii="Calibri" w:hAnsi="Calibri" w:cs="Calibri"/>
          <w:lang w:val="en-US"/>
        </w:rPr>
        <w:t>to</w:t>
      </w:r>
      <w:r w:rsidR="007D160E">
        <w:rPr>
          <w:rFonts w:ascii="Calibri" w:hAnsi="Calibri" w:cs="Calibri"/>
          <w:lang w:val="en-US"/>
        </w:rPr>
        <w:t xml:space="preserve"> simulat</w:t>
      </w:r>
      <w:r w:rsidR="003358B9">
        <w:rPr>
          <w:rFonts w:ascii="Calibri" w:hAnsi="Calibri" w:cs="Calibri"/>
          <w:lang w:val="en-US"/>
        </w:rPr>
        <w:t>e</w:t>
      </w:r>
      <w:r w:rsidR="00A67345">
        <w:rPr>
          <w:rFonts w:ascii="Calibri" w:hAnsi="Calibri" w:cs="Calibri"/>
          <w:lang w:val="en-US"/>
        </w:rPr>
        <w:t xml:space="preserve"> urban development</w:t>
      </w:r>
      <w:r w:rsidRPr="009E67B1">
        <w:rPr>
          <w:rFonts w:ascii="Calibri" w:hAnsi="Calibri" w:cs="Calibri"/>
          <w:lang w:val="en-US"/>
        </w:rPr>
        <w:t xml:space="preserve"> in </w:t>
      </w:r>
      <w:r w:rsidR="003358B9">
        <w:rPr>
          <w:rFonts w:ascii="Calibri" w:hAnsi="Calibri" w:cs="Calibri"/>
          <w:lang w:val="en-US"/>
        </w:rPr>
        <w:t>different</w:t>
      </w:r>
      <w:r w:rsidRPr="009E67B1">
        <w:rPr>
          <w:rFonts w:ascii="Calibri" w:hAnsi="Calibri" w:cs="Calibri"/>
          <w:lang w:val="en-US"/>
        </w:rPr>
        <w:t xml:space="preserve"> topology conditions, which have been proven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NywiUmFuZ2VMZW5ndGgiOjE5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zI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4A0A0E">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Pr="009E67B1">
        <w:rPr>
          <w:rFonts w:ascii="Calibri" w:hAnsi="Calibri" w:cs="Calibri"/>
          <w:lang w:val="en-US"/>
        </w:rPr>
        <w:t xml:space="preserve">. </w:t>
      </w:r>
    </w:p>
    <w:p w14:paraId="62146F27" w14:textId="40E4ED5D" w:rsidR="00DB75A0" w:rsidRDefault="00DB75A0" w:rsidP="00C179DA">
      <w:pPr>
        <w:pStyle w:val="Caption"/>
        <w:keepNext/>
        <w:spacing w:after="0"/>
      </w:pPr>
      <w:bookmarkStart w:id="199" w:name="_Ref81459946"/>
      <w:r>
        <w:t xml:space="preserve">Table </w:t>
      </w:r>
      <w:r>
        <w:fldChar w:fldCharType="begin"/>
      </w:r>
      <w:r>
        <w:instrText>SEQ Table \* ARABIC</w:instrText>
      </w:r>
      <w:r>
        <w:fldChar w:fldCharType="separate"/>
      </w:r>
      <w:r w:rsidR="0031313C">
        <w:rPr>
          <w:noProof/>
        </w:rPr>
        <w:t>1</w:t>
      </w:r>
      <w:r>
        <w:fldChar w:fldCharType="end"/>
      </w:r>
      <w:bookmarkEnd w:id="199"/>
      <w:r>
        <w:t>. Raster data used for urban projection</w:t>
      </w:r>
    </w:p>
    <w:tbl>
      <w:tblPr>
        <w:tblStyle w:val="TableGrid"/>
        <w:tblW w:w="8964" w:type="dxa"/>
        <w:tblCellMar>
          <w:left w:w="115" w:type="dxa"/>
          <w:right w:w="115" w:type="dxa"/>
        </w:tblCellMar>
        <w:tblLook w:val="04A0" w:firstRow="1" w:lastRow="0" w:firstColumn="1" w:lastColumn="0" w:noHBand="0" w:noVBand="1"/>
      </w:tblPr>
      <w:tblGrid>
        <w:gridCol w:w="2240"/>
        <w:gridCol w:w="2240"/>
        <w:gridCol w:w="2242"/>
        <w:gridCol w:w="2242"/>
      </w:tblGrid>
      <w:tr w:rsidR="009C7D21" w:rsidRPr="009E67B1" w14:paraId="304CC941" w14:textId="77777777" w:rsidTr="007F20C3">
        <w:trPr>
          <w:trHeight w:val="244"/>
        </w:trPr>
        <w:tc>
          <w:tcPr>
            <w:tcW w:w="2240" w:type="dxa"/>
            <w:tcBorders>
              <w:left w:val="nil"/>
              <w:bottom w:val="single" w:sz="4" w:space="0" w:color="auto"/>
              <w:right w:val="nil"/>
            </w:tcBorders>
            <w:vAlign w:val="center"/>
          </w:tcPr>
          <w:p w14:paraId="36B89B48"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Data Type</w:t>
            </w:r>
          </w:p>
        </w:tc>
        <w:tc>
          <w:tcPr>
            <w:tcW w:w="2240" w:type="dxa"/>
            <w:tcBorders>
              <w:left w:val="nil"/>
              <w:bottom w:val="single" w:sz="4" w:space="0" w:color="auto"/>
              <w:right w:val="nil"/>
            </w:tcBorders>
            <w:vAlign w:val="center"/>
          </w:tcPr>
          <w:p w14:paraId="6329EF8C"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Source</w:t>
            </w:r>
          </w:p>
        </w:tc>
        <w:tc>
          <w:tcPr>
            <w:tcW w:w="2242" w:type="dxa"/>
            <w:tcBorders>
              <w:left w:val="nil"/>
              <w:bottom w:val="single" w:sz="4" w:space="0" w:color="auto"/>
              <w:right w:val="nil"/>
            </w:tcBorders>
            <w:vAlign w:val="center"/>
          </w:tcPr>
          <w:p w14:paraId="5AD7B842"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Resolution</w:t>
            </w:r>
          </w:p>
        </w:tc>
        <w:tc>
          <w:tcPr>
            <w:tcW w:w="2242" w:type="dxa"/>
            <w:tcBorders>
              <w:left w:val="nil"/>
              <w:bottom w:val="single" w:sz="4" w:space="0" w:color="auto"/>
              <w:right w:val="nil"/>
            </w:tcBorders>
            <w:vAlign w:val="center"/>
          </w:tcPr>
          <w:p w14:paraId="20C4931F"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7F20C3">
        <w:trPr>
          <w:trHeight w:val="244"/>
        </w:trPr>
        <w:tc>
          <w:tcPr>
            <w:tcW w:w="2240" w:type="dxa"/>
            <w:tcBorders>
              <w:top w:val="nil"/>
              <w:left w:val="nil"/>
              <w:bottom w:val="nil"/>
              <w:right w:val="nil"/>
            </w:tcBorders>
            <w:vAlign w:val="center"/>
          </w:tcPr>
          <w:p w14:paraId="0CD196E9"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Urban dynamics</w:t>
            </w:r>
          </w:p>
        </w:tc>
        <w:tc>
          <w:tcPr>
            <w:tcW w:w="2240" w:type="dxa"/>
            <w:tcBorders>
              <w:top w:val="nil"/>
              <w:left w:val="nil"/>
              <w:bottom w:val="nil"/>
              <w:right w:val="nil"/>
            </w:tcBorders>
            <w:vAlign w:val="center"/>
          </w:tcPr>
          <w:p w14:paraId="5F972962" w14:textId="7A8C47BF" w:rsidR="009C7D21" w:rsidRPr="009E67B1" w:rsidRDefault="00AC48CA" w:rsidP="00D71802">
            <w:pPr>
              <w:spacing w:after="0" w:line="276" w:lineRule="auto"/>
              <w:rPr>
                <w:rFonts w:ascii="Calibri" w:hAnsi="Calibri" w:cs="Calibri"/>
                <w:sz w:val="18"/>
                <w:szCs w:val="18"/>
                <w:lang w:val="en-US"/>
              </w:rPr>
            </w:pPr>
            <w:sdt>
              <w:sdtPr>
                <w:rPr>
                  <w:rFonts w:ascii="Calibri" w:hAnsi="Calibri" w:cs="Calibri"/>
                  <w:sz w:val="18"/>
                  <w:szCs w:val="18"/>
                  <w:lang w:val="en-US"/>
                </w:rPr>
                <w:alias w:val="To edit, see citavi.com/edit"/>
                <w:tag w:val="CitaviPlaceholder#1c9b387e-7617-4304-a16f-800263ea03b6"/>
                <w:id w:val="646019149"/>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2M4YTI4YTdlLTJjYWYtNDJjZS1iYzljLWUxY2MxZTZiMGMwYSIsIkVudHJpZXMiOlt7IiRpZCI6IjIiLCIkdHlwZSI6IlN3aXNzQWNhZGVtaWMuQ2l0YXZpLkNpdGF0aW9ucy5Xb3JkUGxhY2Vob2xkZXJFbnRyeSwgU3dpc3NBY2FkZW1pYy5DaXRhdmkiLCJJZCI6ImYyODkxZTkzLWZlNDYtNDU4Zi1iOTU1LTExYjZkMDE5MDJhOC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xYzliMzg3ZS03NjE3LTQzMDQtYTE2Zi04MDAyNjNlYTAzYjYiLCJUZXh0IjoiV2FuZyBldCBhbC4iLCJXQUlWZXJzaW9uIjoiNi44LjAuMCJ9}</w:instrText>
                </w:r>
                <w:r w:rsidR="00AF417E">
                  <w:rPr>
                    <w:rFonts w:ascii="Calibri" w:hAnsi="Calibri" w:cs="Calibri"/>
                    <w:noProof/>
                    <w:sz w:val="18"/>
                    <w:szCs w:val="18"/>
                    <w:lang w:val="en-US"/>
                  </w:rPr>
                  <w:fldChar w:fldCharType="separate"/>
                </w:r>
                <w:r w:rsidR="004A0A0E">
                  <w:rPr>
                    <w:rFonts w:ascii="Calibri" w:hAnsi="Calibri" w:cs="Calibri"/>
                    <w:noProof/>
                    <w:sz w:val="18"/>
                    <w:szCs w:val="18"/>
                    <w:lang w:val="en-US"/>
                  </w:rPr>
                  <w:t>Wang et al.</w:t>
                </w:r>
                <w:r w:rsidR="00AF417E">
                  <w:rPr>
                    <w:rFonts w:ascii="Calibri" w:hAnsi="Calibri" w:cs="Calibri"/>
                    <w:noProof/>
                    <w:sz w:val="18"/>
                    <w:szCs w:val="18"/>
                    <w:lang w:val="en-US"/>
                  </w:rPr>
                  <w:fldChar w:fldCharType="end"/>
                </w:r>
              </w:sdtContent>
            </w:sdt>
            <w:r w:rsidR="00AF417E">
              <w:rPr>
                <w:rFonts w:ascii="Calibri" w:hAnsi="Calibri" w:cs="Calibri"/>
                <w:sz w:val="18"/>
                <w:szCs w:val="18"/>
                <w:lang w:val="en-US"/>
              </w:rPr>
              <w:t xml:space="preserve"> </w:t>
            </w:r>
            <w:sdt>
              <w:sdtPr>
                <w:rPr>
                  <w:rFonts w:ascii="Calibri" w:hAnsi="Calibri" w:cs="Calibri"/>
                  <w:sz w:val="18"/>
                  <w:szCs w:val="18"/>
                  <w:lang w:val="en-US"/>
                </w:rPr>
                <w:alias w:val="To edit, see citavi.com/edit"/>
                <w:tag w:val="CitaviPlaceholder#c8a28a7e-2caf-42ce-bc9c-e1cc1e6b0c0a"/>
                <w:id w:val="-22251067"/>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zFjOWIzODdlLTc2MTctNDMwNC1hMTZmLTgwMDI2M2VhMDNiNiIsIkVudHJpZXMiOlt7IiRpZCI6IjIiLCIkdHlwZSI6IlN3aXNzQWNhZGVtaWMuQ2l0YXZpLkNpdGF0aW9ucy5Xb3JkUGxhY2Vob2xkZXJFbnRyeSwgU3dpc3NBY2FkZW1pYy5DaXRhdmkiLCJJZCI6IjcwZmQxNjJkLTRlOWEtNDlkMS05YzllLTgxN2ZlOTcyNmQ0YS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YzhhMjhhN2UtMmNhZi00MmNlLWJjOWMtZTFjYzFlNmIwYzBhIiwiVGV4dCI6IigyMDIxYikiLCJXQUlWZXJzaW9uIjoiNi44LjAuMCJ9}</w:instrText>
                </w:r>
                <w:r w:rsidR="00AF417E">
                  <w:rPr>
                    <w:rFonts w:ascii="Calibri" w:hAnsi="Calibri" w:cs="Calibri"/>
                    <w:noProof/>
                    <w:sz w:val="18"/>
                    <w:szCs w:val="18"/>
                    <w:lang w:val="en-US"/>
                  </w:rPr>
                  <w:fldChar w:fldCharType="separate"/>
                </w:r>
                <w:r w:rsidR="004A0A0E">
                  <w:rPr>
                    <w:rFonts w:ascii="Calibri" w:hAnsi="Calibri" w:cs="Calibri"/>
                    <w:noProof/>
                    <w:sz w:val="18"/>
                    <w:szCs w:val="18"/>
                    <w:lang w:val="en-US"/>
                  </w:rPr>
                  <w:t>(2021b)</w:t>
                </w:r>
                <w:r w:rsidR="00AF417E">
                  <w:rPr>
                    <w:rFonts w:ascii="Calibri" w:hAnsi="Calibri" w:cs="Calibri"/>
                    <w:noProof/>
                    <w:sz w:val="18"/>
                    <w:szCs w:val="18"/>
                    <w:lang w:val="en-US"/>
                  </w:rPr>
                  <w:fldChar w:fldCharType="end"/>
                </w:r>
              </w:sdtContent>
            </w:sdt>
          </w:p>
        </w:tc>
        <w:tc>
          <w:tcPr>
            <w:tcW w:w="2242" w:type="dxa"/>
            <w:tcBorders>
              <w:top w:val="nil"/>
              <w:left w:val="nil"/>
              <w:bottom w:val="nil"/>
              <w:right w:val="nil"/>
            </w:tcBorders>
            <w:vAlign w:val="center"/>
          </w:tcPr>
          <w:p w14:paraId="451B6C0B"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480CBA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7F20C3">
        <w:trPr>
          <w:trHeight w:val="244"/>
        </w:trPr>
        <w:tc>
          <w:tcPr>
            <w:tcW w:w="2240" w:type="dxa"/>
            <w:tcBorders>
              <w:top w:val="nil"/>
              <w:left w:val="nil"/>
              <w:bottom w:val="nil"/>
              <w:right w:val="nil"/>
            </w:tcBorders>
            <w:vAlign w:val="center"/>
          </w:tcPr>
          <w:p w14:paraId="0797A553"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DEM</w:t>
            </w:r>
          </w:p>
        </w:tc>
        <w:tc>
          <w:tcPr>
            <w:tcW w:w="2240" w:type="dxa"/>
            <w:tcBorders>
              <w:top w:val="nil"/>
              <w:left w:val="nil"/>
              <w:bottom w:val="nil"/>
              <w:right w:val="nil"/>
            </w:tcBorders>
            <w:vAlign w:val="center"/>
          </w:tcPr>
          <w:p w14:paraId="5FAE0424"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SRTM</w:t>
            </w:r>
          </w:p>
        </w:tc>
        <w:tc>
          <w:tcPr>
            <w:tcW w:w="2242" w:type="dxa"/>
            <w:tcBorders>
              <w:top w:val="nil"/>
              <w:left w:val="nil"/>
              <w:bottom w:val="nil"/>
              <w:right w:val="nil"/>
            </w:tcBorders>
            <w:vAlign w:val="center"/>
          </w:tcPr>
          <w:p w14:paraId="31E1D29D"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3F599C5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7F20C3">
        <w:trPr>
          <w:trHeight w:val="76"/>
        </w:trPr>
        <w:tc>
          <w:tcPr>
            <w:tcW w:w="2240" w:type="dxa"/>
            <w:tcBorders>
              <w:top w:val="nil"/>
              <w:left w:val="nil"/>
              <w:bottom w:val="single" w:sz="4" w:space="0" w:color="auto"/>
              <w:right w:val="nil"/>
            </w:tcBorders>
            <w:vAlign w:val="center"/>
          </w:tcPr>
          <w:p w14:paraId="1226D7F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Slope</w:t>
            </w:r>
          </w:p>
        </w:tc>
        <w:tc>
          <w:tcPr>
            <w:tcW w:w="2240" w:type="dxa"/>
            <w:tcBorders>
              <w:top w:val="nil"/>
              <w:left w:val="nil"/>
              <w:bottom w:val="single" w:sz="4" w:space="0" w:color="auto"/>
              <w:right w:val="nil"/>
            </w:tcBorders>
            <w:vAlign w:val="center"/>
          </w:tcPr>
          <w:p w14:paraId="7737CAB6"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Derived from DEM</w:t>
            </w:r>
          </w:p>
        </w:tc>
        <w:tc>
          <w:tcPr>
            <w:tcW w:w="2242" w:type="dxa"/>
            <w:tcBorders>
              <w:top w:val="nil"/>
              <w:left w:val="nil"/>
              <w:bottom w:val="single" w:sz="4" w:space="0" w:color="auto"/>
              <w:right w:val="nil"/>
            </w:tcBorders>
            <w:vAlign w:val="center"/>
          </w:tcPr>
          <w:p w14:paraId="326899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single" w:sz="4" w:space="0" w:color="auto"/>
              <w:right w:val="nil"/>
            </w:tcBorders>
            <w:vAlign w:val="center"/>
          </w:tcPr>
          <w:p w14:paraId="71E35C91"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bl>
    <w:p w14:paraId="7A363619" w14:textId="77777777" w:rsidR="00E9031D" w:rsidRDefault="00E9031D" w:rsidP="00D71802">
      <w:pPr>
        <w:keepNext/>
        <w:spacing w:line="276" w:lineRule="auto"/>
        <w:rPr>
          <w:rFonts w:ascii="Calibri" w:hAnsi="Calibri" w:cs="Calibri"/>
          <w:noProof/>
        </w:rPr>
      </w:pPr>
    </w:p>
    <w:p w14:paraId="09A19083" w14:textId="12042B8D" w:rsidR="00DB75A0" w:rsidRDefault="00DB75A0" w:rsidP="00D71802">
      <w:pPr>
        <w:keepNext/>
        <w:spacing w:line="276" w:lineRule="auto"/>
      </w:pPr>
    </w:p>
    <w:p w14:paraId="77797B6A" w14:textId="6ED4D7CA" w:rsidR="00C179DA" w:rsidRDefault="00E9031D" w:rsidP="00D71802">
      <w:pPr>
        <w:keepNext/>
        <w:spacing w:after="0" w:line="276" w:lineRule="auto"/>
      </w:pPr>
      <w:r w:rsidRPr="009E67B1">
        <w:rPr>
          <w:rFonts w:ascii="Calibri" w:hAnsi="Calibri" w:cs="Calibri"/>
          <w:noProof/>
        </w:rPr>
        <w:drawing>
          <wp:inline distT="0" distB="0" distL="0" distR="0" wp14:anchorId="76675C63" wp14:editId="7650337A">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4BE4F391" w:rsidR="00BE310D" w:rsidRPr="009E67B1" w:rsidRDefault="00DB75A0" w:rsidP="009E3CCD">
      <w:pPr>
        <w:pStyle w:val="Caption"/>
        <w:rPr>
          <w:rFonts w:ascii="Calibri" w:hAnsi="Calibri" w:cs="Calibri"/>
          <w:lang w:val="en-US"/>
        </w:rPr>
      </w:pPr>
      <w:bookmarkStart w:id="200" w:name="_Ref81460063"/>
      <w:bookmarkStart w:id="201" w:name="_Ref81460034"/>
      <w:commentRangeStart w:id="202"/>
      <w:commentRangeStart w:id="203"/>
      <w:r>
        <w:t xml:space="preserve">Figure </w:t>
      </w:r>
      <w:r>
        <w:fldChar w:fldCharType="begin"/>
      </w:r>
      <w:r>
        <w:instrText>SEQ Figure \* ARABIC</w:instrText>
      </w:r>
      <w:r>
        <w:fldChar w:fldCharType="separate"/>
      </w:r>
      <w:r w:rsidR="0031313C">
        <w:rPr>
          <w:noProof/>
        </w:rPr>
        <w:t>3</w:t>
      </w:r>
      <w:r>
        <w:fldChar w:fldCharType="end"/>
      </w:r>
      <w:bookmarkEnd w:id="200"/>
      <w:r>
        <w:t>. The urban dynamic map of the Nor</w:t>
      </w:r>
      <w:r>
        <w:rPr>
          <w:rFonts w:hint="eastAsia"/>
        </w:rPr>
        <w:t>th</w:t>
      </w:r>
      <w:r>
        <w:t xml:space="preserve"> China Plain</w:t>
      </w:r>
      <w:bookmarkEnd w:id="201"/>
      <w:r w:rsidR="00E43FB9">
        <w:t>.</w:t>
      </w:r>
      <w:commentRangeEnd w:id="202"/>
      <w:r w:rsidR="00A5079C">
        <w:rPr>
          <w:rStyle w:val="CommentReference"/>
          <w:i w:val="0"/>
          <w:iCs w:val="0"/>
          <w:color w:val="auto"/>
        </w:rPr>
        <w:commentReference w:id="202"/>
      </w:r>
      <w:commentRangeEnd w:id="203"/>
      <w:r w:rsidR="00AE00D1">
        <w:rPr>
          <w:rStyle w:val="CommentReference"/>
          <w:i w:val="0"/>
          <w:iCs w:val="0"/>
          <w:color w:val="auto"/>
        </w:rPr>
        <w:commentReference w:id="203"/>
      </w:r>
    </w:p>
    <w:p w14:paraId="4E1AB993" w14:textId="2B80D88F"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72670E14"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collected at the Google Earth Engine platform for </w:t>
      </w:r>
      <w:r w:rsidR="00C002B6">
        <w:rPr>
          <w:rFonts w:ascii="Calibri" w:hAnsi="Calibri" w:cs="Calibri"/>
          <w:lang w:val="en-US"/>
        </w:rPr>
        <w:t>powerful cloud</w:t>
      </w:r>
      <w:r w:rsidRPr="009E67B1">
        <w:rPr>
          <w:rFonts w:ascii="Calibri" w:hAnsi="Calibri" w:cs="Calibri"/>
          <w:lang w:val="en-US"/>
        </w:rPr>
        <w:t xml:space="preserve"> computation advantages</w:t>
      </w:r>
      <w:r w:rsidR="002760B4">
        <w:rPr>
          <w:rFonts w:ascii="Calibri" w:hAnsi="Calibri" w:cs="Calibri"/>
          <w:lang w:val="en-US"/>
        </w:rPr>
        <w:t xml:space="preserv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TGVub3ZvIiwiQ3JlYXRlZE9uIjoiMjAyMS0wOC0zMVQyMjo1MTo1MyIsIk1vZGlmaWVkQnkiOiJfTGVub3ZvIiwiSWQiOiIyNjJhODQ4Yi1kZmMyLTQxOWQtYmI4Ny1jNWE3NjVlYzczNW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EdvcmVsaWNrIGV0IGFsLiAyMDE3KSJ9XX0sIlRhZyI6IkNpdGF2aVBsYWNlaG9sZGVyIzljOWQ1YThmLWI0NjItNDJlNy04MWU2LWMyMzc2MzVkNDEwMyIsIlRleHQiOiIoR29yZWxpY2sgZXQgYWwuIDIwMTcpIiwiV0FJVmVyc2lvbiI6IjYuOC4wLjAifQ==}</w:instrText>
          </w:r>
          <w:r w:rsidR="002760B4">
            <w:rPr>
              <w:rFonts w:ascii="Calibri" w:hAnsi="Calibri" w:cs="Calibri"/>
              <w:noProof/>
              <w:lang w:val="en-US"/>
            </w:rPr>
            <w:fldChar w:fldCharType="separate"/>
          </w:r>
          <w:r w:rsidR="004A0A0E">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w:t>
      </w:r>
      <w:r w:rsidRPr="009E67B1">
        <w:rPr>
          <w:rFonts w:ascii="Calibri" w:hAnsi="Calibri" w:cs="Calibri"/>
          <w:lang w:val="en-US"/>
        </w:rPr>
        <w:lastRenderedPageBreak/>
        <w:t>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YyOWY1YWY1LTQzZTUtNGM1OC1hMDI1LWQ2OTNlOGQ5ZTc2MCIsIlRleHQiOiIoUm9ubmViZXJnZXIgZXQgYWwuIDIwMTUpIiwiV0FJVmVyc2lvbiI6IjYuOC4wLjAifQ==}</w:instrText>
          </w:r>
          <w:r w:rsidR="006C5A76">
            <w:rPr>
              <w:rFonts w:ascii="Calibri" w:hAnsi="Calibri" w:cs="Calibri"/>
              <w:noProof/>
              <w:lang w:val="en-US"/>
            </w:rPr>
            <w:fldChar w:fldCharType="separate"/>
          </w:r>
          <w:r w:rsidR="004A0A0E">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commentRangeStart w:id="204"/>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commentRangeEnd w:id="204"/>
      <w:r w:rsidR="00C878BB">
        <w:rPr>
          <w:rStyle w:val="CommentReference"/>
        </w:rPr>
        <w:commentReference w:id="204"/>
      </w:r>
    </w:p>
    <w:p w14:paraId="2B4670AD" w14:textId="3443BFE1"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UNET was trained on </w:t>
      </w:r>
      <w:r w:rsidR="00B91EE0">
        <w:rPr>
          <w:rFonts w:ascii="Calibri" w:hAnsi="Calibri" w:cs="Calibri"/>
          <w:lang w:val="en-US"/>
        </w:rPr>
        <w:t>tiled</w:t>
      </w:r>
      <w:r w:rsidRPr="009E67B1">
        <w:rPr>
          <w:rFonts w:ascii="Calibri" w:hAnsi="Calibri" w:cs="Calibri"/>
          <w:lang w:val="en-US"/>
        </w:rPr>
        <w:t xml:space="preserve"> images of 256 × 256 pixels (</w:t>
      </w:r>
      <w:r w:rsidR="00B33CC3">
        <w:rPr>
          <w:rFonts w:ascii="Calibri" w:hAnsi="Calibri" w:cs="Calibri"/>
          <w:highlight w:val="yellow"/>
          <w:lang w:val="en-US"/>
        </w:rPr>
        <w:fldChar w:fldCharType="begin"/>
      </w:r>
      <w:r w:rsidR="00B33CC3">
        <w:rPr>
          <w:rFonts w:ascii="Calibri" w:hAnsi="Calibri" w:cs="Calibri"/>
          <w:lang w:val="en-US"/>
        </w:rPr>
        <w:instrText xml:space="preserve"> REF _Ref81460160 \h </w:instrText>
      </w:r>
      <w:r w:rsidR="00B33CC3">
        <w:rPr>
          <w:rFonts w:ascii="Calibri" w:hAnsi="Calibri" w:cs="Calibri"/>
          <w:highlight w:val="yellow"/>
          <w:lang w:val="en-US"/>
        </w:rPr>
      </w:r>
      <w:r w:rsidR="00B33CC3">
        <w:rPr>
          <w:rFonts w:ascii="Calibri" w:hAnsi="Calibri" w:cs="Calibri"/>
          <w:highlight w:val="yellow"/>
          <w:lang w:val="en-US"/>
        </w:rPr>
        <w:fldChar w:fldCharType="separate"/>
      </w:r>
      <w:r w:rsidR="0031313C">
        <w:t xml:space="preserve">Figure </w:t>
      </w:r>
      <w:r w:rsidR="0031313C">
        <w:rPr>
          <w:noProof/>
        </w:rPr>
        <w:t>4</w:t>
      </w:r>
      <w:r w:rsidR="00B33CC3">
        <w:rPr>
          <w:rFonts w:ascii="Calibri" w:hAnsi="Calibri" w:cs="Calibri"/>
          <w:highlight w:val="yellow"/>
          <w:lang w:val="en-US"/>
        </w:rPr>
        <w:fldChar w:fldCharType="end"/>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w:t>
      </w:r>
      <w:r w:rsidR="00614813">
        <w:rPr>
          <w:rFonts w:ascii="Calibri" w:hAnsi="Calibri" w:cs="Calibri"/>
          <w:lang w:val="en-US"/>
        </w:rPr>
        <w:t>3</w:t>
      </w:r>
      <w:r w:rsidRPr="009E67B1">
        <w:rPr>
          <w:rFonts w:ascii="Calibri" w:hAnsi="Calibri" w:cs="Calibri"/>
          <w:lang w:val="en-US"/>
        </w:rPr>
        <w:t>-layer input data (</w:t>
      </w:r>
      <w:r w:rsidR="00614813">
        <w:rPr>
          <w:rFonts w:ascii="Calibri" w:hAnsi="Calibri" w:cs="Calibri"/>
          <w:lang w:val="en-US"/>
        </w:rPr>
        <w:t>an</w:t>
      </w:r>
      <w:r w:rsidRPr="009E67B1">
        <w:rPr>
          <w:rFonts w:ascii="Calibri" w:hAnsi="Calibri" w:cs="Calibri"/>
          <w:lang w:val="en-US"/>
        </w:rPr>
        <w:t xml:space="preserve"> urban map</w:t>
      </w:r>
      <w:r w:rsidR="00B91EE0">
        <w:rPr>
          <w:rFonts w:ascii="Calibri" w:hAnsi="Calibri" w:cs="Calibri"/>
          <w:lang w:val="en-US"/>
        </w:rPr>
        <w:t xml:space="preserve"> of </w:t>
      </w:r>
      <w:r w:rsidR="00F1277C">
        <w:rPr>
          <w:rFonts w:ascii="Calibri" w:hAnsi="Calibri" w:cs="Calibri"/>
          <w:lang w:val="en-US"/>
        </w:rPr>
        <w:t>early time</w:t>
      </w:r>
      <w:r w:rsidRPr="009E67B1">
        <w:rPr>
          <w:rFonts w:ascii="Calibri" w:hAnsi="Calibri" w:cs="Calibri"/>
          <w:lang w:val="en-US"/>
        </w:rPr>
        <w:t xml:space="preserve">, a DEM, and a slope map) and a single-layer target </w:t>
      </w:r>
      <w:r w:rsidR="00614813">
        <w:rPr>
          <w:rFonts w:ascii="Calibri" w:hAnsi="Calibri" w:cs="Calibri"/>
          <w:lang w:val="en-US"/>
        </w:rPr>
        <w:t>image</w:t>
      </w:r>
      <w:r w:rsidRPr="009E67B1">
        <w:rPr>
          <w:rFonts w:ascii="Calibri" w:hAnsi="Calibri" w:cs="Calibri"/>
          <w:lang w:val="en-US"/>
        </w:rPr>
        <w:t xml:space="preserve">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 xml:space="preserve">of </w:t>
      </w:r>
      <w:r w:rsidR="00F1277C">
        <w:rPr>
          <w:rFonts w:ascii="Calibri" w:hAnsi="Calibri" w:cs="Calibri"/>
          <w:lang w:val="en-US"/>
        </w:rPr>
        <w:t>late time</w:t>
      </w:r>
      <w:r w:rsidRPr="009E67B1">
        <w:rPr>
          <w:rFonts w:ascii="Calibri" w:hAnsi="Calibri" w:cs="Calibri"/>
          <w:lang w:val="en-US"/>
        </w:rPr>
        <w:t xml:space="preserve">). The 3-layer </w:t>
      </w:r>
      <w:r w:rsidR="00614813">
        <w:rPr>
          <w:rFonts w:ascii="Calibri" w:hAnsi="Calibri" w:cs="Calibri"/>
          <w:lang w:val="en-US"/>
        </w:rPr>
        <w:t>image tiles</w:t>
      </w:r>
      <w:r w:rsidRPr="009E67B1">
        <w:rPr>
          <w:rFonts w:ascii="Calibri" w:hAnsi="Calibri" w:cs="Calibri"/>
          <w:lang w:val="en-US"/>
        </w:rPr>
        <w:t xml:space="preserve">, during training, will be transformed to the size of 8 × 8 pixels after </w:t>
      </w:r>
      <w:r w:rsidR="007D160E">
        <w:rPr>
          <w:rFonts w:ascii="Calibri" w:hAnsi="Calibri" w:cs="Calibri"/>
          <w:lang w:val="en-US"/>
        </w:rPr>
        <w:t>five</w:t>
      </w:r>
      <w:r w:rsidRPr="009E67B1">
        <w:rPr>
          <w:rFonts w:ascii="Calibri" w:hAnsi="Calibri" w:cs="Calibri"/>
          <w:lang w:val="en-US"/>
        </w:rPr>
        <w:t xml:space="preserve">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 xml:space="preserve">size </w:t>
      </w:r>
      <w:r w:rsidR="003A07BD">
        <w:rPr>
          <w:rFonts w:ascii="Calibri" w:hAnsi="Calibri" w:cs="Calibri"/>
          <w:lang w:val="en-US"/>
        </w:rPr>
        <w:t>to the input image tile with</w:t>
      </w:r>
      <w:r w:rsidRPr="009E67B1">
        <w:rPr>
          <w:rFonts w:ascii="Calibri" w:hAnsi="Calibri" w:cs="Calibri"/>
          <w:lang w:val="en-US"/>
        </w:rPr>
        <w:t xml:space="preserve"> another </w:t>
      </w:r>
      <w:r w:rsidR="007D160E">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and the target image. A total of &gt; 31 million parameters were involved in the training process</w:t>
      </w:r>
      <w:r w:rsidR="007D160E">
        <w:rPr>
          <w:rFonts w:ascii="Calibri" w:hAnsi="Calibri" w:cs="Calibri"/>
          <w:lang w:val="en-US"/>
        </w:rPr>
        <w:t>,</w:t>
      </w:r>
      <w:r w:rsidRPr="009E67B1">
        <w:rPr>
          <w:rFonts w:ascii="Calibri" w:hAnsi="Calibri" w:cs="Calibri"/>
          <w:lang w:val="en-US"/>
        </w:rPr>
        <w:t xml:space="preserve">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w:t>
      </w:r>
      <w:r w:rsidR="000D7506">
        <w:rPr>
          <w:rFonts w:ascii="Calibri" w:hAnsi="Calibri" w:cs="Calibri"/>
          <w:lang w:val="en-US"/>
        </w:rPr>
        <w:t>their</w:t>
      </w:r>
      <w:r w:rsidRPr="009E67B1">
        <w:rPr>
          <w:rFonts w:ascii="Calibri" w:hAnsi="Calibri" w:cs="Calibri"/>
          <w:lang w:val="en-US"/>
        </w:rPr>
        <w:t xml:space="preserve"> derivatives </w:t>
      </w:r>
      <w:r w:rsidR="00C61FAB">
        <w:rPr>
          <w:rFonts w:ascii="Calibri" w:hAnsi="Calibri" w:cs="Calibri"/>
          <w:lang w:val="en-US"/>
        </w:rPr>
        <w:t xml:space="preserve">to the MSE </w:t>
      </w:r>
      <w:r w:rsidRPr="009E67B1">
        <w:rPr>
          <w:rFonts w:ascii="Calibri" w:hAnsi="Calibri" w:cs="Calibri"/>
          <w:lang w:val="en-US"/>
        </w:rPr>
        <w:t xml:space="preserve">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114624">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the MSE</w:t>
      </w:r>
      <w:r w:rsidR="000D6D40">
        <w:rPr>
          <w:rFonts w:ascii="Calibri" w:hAnsi="Calibri" w:cs="Calibri"/>
          <w:lang w:val="en-US"/>
        </w:rPr>
        <w:t xml:space="preserve"> on</w:t>
      </w:r>
      <w:r w:rsidR="00DC20B0">
        <w:rPr>
          <w:rFonts w:ascii="Calibri" w:hAnsi="Calibri" w:cs="Calibri"/>
          <w:lang w:val="en-US"/>
        </w:rPr>
        <w:t xml:space="preserve"> </w:t>
      </w:r>
      <w:r w:rsidR="00283B80">
        <w:rPr>
          <w:rFonts w:ascii="Calibri" w:hAnsi="Calibri" w:cs="Calibri"/>
          <w:lang w:val="en-US"/>
        </w:rPr>
        <w:t xml:space="preserve">validation samples to </w:t>
      </w:r>
      <w:r w:rsidR="00D137E5">
        <w:rPr>
          <w:rFonts w:ascii="Calibri" w:hAnsi="Calibri" w:cs="Calibri"/>
          <w:lang w:val="en-US"/>
        </w:rPr>
        <w:t>determine</w:t>
      </w:r>
      <w:r w:rsidR="00283B80">
        <w:rPr>
          <w:rFonts w:ascii="Calibri" w:hAnsi="Calibri" w:cs="Calibri"/>
          <w:lang w:val="en-US"/>
        </w:rPr>
        <w:t xml:space="preserve"> the best model</w:t>
      </w:r>
      <w:r w:rsidRPr="009E67B1">
        <w:rPr>
          <w:rFonts w:ascii="Calibri" w:hAnsi="Calibri" w:cs="Calibri"/>
          <w:lang w:val="en-US"/>
        </w:rPr>
        <w:t xml:space="preserve">. </w:t>
      </w:r>
    </w:p>
    <w:p w14:paraId="17ED3589" w14:textId="77777777" w:rsidR="00B33CC3" w:rsidRDefault="009C7D21" w:rsidP="00D71802">
      <w:pPr>
        <w:keepNext/>
        <w:spacing w:after="0" w:line="276" w:lineRule="auto"/>
      </w:pPr>
      <w:r w:rsidRPr="009E67B1">
        <w:rPr>
          <w:rFonts w:ascii="Calibri" w:hAnsi="Calibri" w:cs="Calibri"/>
          <w:noProof/>
        </w:rPr>
        <w:drawing>
          <wp:inline distT="0" distB="0" distL="0" distR="0" wp14:anchorId="40C8A450" wp14:editId="5A54E443">
            <wp:extent cx="5695072" cy="2836283"/>
            <wp:effectExtent l="0" t="0" r="1270" b="254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3324" t="14182" r="12586" b="11365"/>
                    <a:stretch/>
                  </pic:blipFill>
                  <pic:spPr bwMode="auto">
                    <a:xfrm>
                      <a:off x="0" y="0"/>
                      <a:ext cx="5723783" cy="2850582"/>
                    </a:xfrm>
                    <a:prstGeom prst="rect">
                      <a:avLst/>
                    </a:prstGeom>
                    <a:ln>
                      <a:noFill/>
                    </a:ln>
                    <a:extLst>
                      <a:ext uri="{53640926-AAD7-44D8-BBD7-CCE9431645EC}">
                        <a14:shadowObscured xmlns:a14="http://schemas.microsoft.com/office/drawing/2010/main"/>
                      </a:ext>
                    </a:extLst>
                  </pic:spPr>
                </pic:pic>
              </a:graphicData>
            </a:graphic>
          </wp:inline>
        </w:drawing>
      </w:r>
    </w:p>
    <w:p w14:paraId="41773B73" w14:textId="62999629" w:rsidR="00DD7C1C" w:rsidRPr="00DD7C1C" w:rsidRDefault="00B33CC3" w:rsidP="009E3CCD">
      <w:pPr>
        <w:pStyle w:val="Caption"/>
      </w:pPr>
      <w:bookmarkStart w:id="205" w:name="_Ref81460160"/>
      <w:r>
        <w:t xml:space="preserve">Figure </w:t>
      </w:r>
      <w:r>
        <w:fldChar w:fldCharType="begin"/>
      </w:r>
      <w:r>
        <w:instrText>SEQ Figure \* ARABIC</w:instrText>
      </w:r>
      <w:r>
        <w:fldChar w:fldCharType="separate"/>
      </w:r>
      <w:r w:rsidR="0031313C">
        <w:rPr>
          <w:noProof/>
        </w:rPr>
        <w:t>4</w:t>
      </w:r>
      <w:r>
        <w:fldChar w:fldCharType="end"/>
      </w:r>
      <w:bookmarkEnd w:id="205"/>
      <w:r>
        <w:t>. The design of the UNET</w:t>
      </w:r>
      <w:r w:rsidR="00511FE2">
        <w:t>.</w:t>
      </w:r>
    </w:p>
    <w:p w14:paraId="402710B8" w14:textId="297FD484" w:rsidR="009C7D21" w:rsidRPr="009E67B1" w:rsidRDefault="009C7D21" w:rsidP="00DD7C1C">
      <w:pPr>
        <w:pStyle w:val="Heading2"/>
        <w:rPr>
          <w:lang w:val="en-US"/>
        </w:rPr>
      </w:pPr>
      <w:r w:rsidRPr="009E67B1">
        <w:rPr>
          <w:lang w:val="en-US"/>
        </w:rPr>
        <w:t>2.</w:t>
      </w:r>
      <w:r w:rsidR="008B77F0">
        <w:rPr>
          <w:lang w:val="en-US"/>
        </w:rPr>
        <w:t>4</w:t>
      </w:r>
      <w:r w:rsidRPr="009E67B1">
        <w:rPr>
          <w:lang w:val="en-US"/>
        </w:rPr>
        <w:t xml:space="preserve"> Producing the </w:t>
      </w:r>
      <w:r w:rsidR="00F56914">
        <w:rPr>
          <w:lang w:val="en-US"/>
        </w:rPr>
        <w:t>simulation</w:t>
      </w:r>
      <w:r w:rsidR="00A86DAF" w:rsidRPr="009E67B1">
        <w:rPr>
          <w:lang w:val="en-US"/>
        </w:rPr>
        <w:t xml:space="preserve"> map</w:t>
      </w:r>
    </w:p>
    <w:p w14:paraId="35B9350B" w14:textId="102B35C4"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31313C">
        <w:t xml:space="preserve">Figure </w:t>
      </w:r>
      <w:r w:rsidR="0031313C">
        <w:rPr>
          <w:noProof/>
        </w:rPr>
        <w:t>5</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w:t>
      </w:r>
      <w:r w:rsidR="009D3191">
        <w:rPr>
          <w:rFonts w:ascii="Calibri" w:hAnsi="Calibri" w:cs="Calibri"/>
          <w:lang w:val="en-US"/>
        </w:rPr>
        <w:t>works on</w:t>
      </w:r>
      <w:r w:rsidR="00114624">
        <w:rPr>
          <w:rFonts w:ascii="Calibri" w:hAnsi="Calibri" w:cs="Calibri"/>
          <w:lang w:val="en-US"/>
        </w:rPr>
        <w:t xml:space="preserve"> 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}</w:instrText>
          </w:r>
          <w:r w:rsidR="000536BC">
            <w:rPr>
              <w:rFonts w:ascii="Calibri" w:hAnsi="Calibri" w:cs="Calibri"/>
              <w:noProof/>
              <w:lang w:val="en-US"/>
            </w:rPr>
            <w:fldChar w:fldCharType="separate"/>
          </w:r>
          <w:r w:rsidR="004A0A0E">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0C138205" w:rsidR="00263109" w:rsidRPr="00263109" w:rsidRDefault="00263109" w:rsidP="009E3CCD">
      <w:pPr>
        <w:pStyle w:val="Caption"/>
      </w:pPr>
      <w:bookmarkStart w:id="206" w:name="_Ref81460311"/>
      <w:r>
        <w:t xml:space="preserve">Figure </w:t>
      </w:r>
      <w:r>
        <w:fldChar w:fldCharType="begin"/>
      </w:r>
      <w:r>
        <w:instrText>SEQ Figure \* ARABIC</w:instrText>
      </w:r>
      <w:r>
        <w:fldChar w:fldCharType="separate"/>
      </w:r>
      <w:r w:rsidR="0031313C">
        <w:rPr>
          <w:noProof/>
        </w:rPr>
        <w:t>5</w:t>
      </w:r>
      <w:r>
        <w:fldChar w:fldCharType="end"/>
      </w:r>
      <w:bookmarkEnd w:id="206"/>
      <w:r>
        <w:t>. Buffering image tile to reduce "edge effect</w:t>
      </w:r>
      <w:r w:rsidR="00114624">
        <w:t>.</w:t>
      </w:r>
      <w:r>
        <w:t>"</w:t>
      </w:r>
    </w:p>
    <w:p w14:paraId="02092E57" w14:textId="2F86FBDF"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hard classified</w:t>
      </w:r>
      <w:r w:rsidRPr="009E67B1">
        <w:rPr>
          <w:rFonts w:ascii="Calibri" w:hAnsi="Calibri" w:cs="Calibri"/>
          <w:lang w:val="en-US"/>
        </w:rPr>
        <w:t xml:space="preserve">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count in the </w:t>
      </w:r>
      <w:r w:rsidR="005D7F2F">
        <w:rPr>
          <w:rFonts w:ascii="Calibri" w:hAnsi="Calibri" w:cs="Calibri"/>
          <w:lang w:val="en-US"/>
        </w:rPr>
        <w:t>target</w:t>
      </w:r>
      <w:r w:rsidR="002247D8">
        <w:rPr>
          <w:rFonts w:ascii="Calibri" w:hAnsi="Calibri" w:cs="Calibri"/>
          <w:lang w:val="en-US"/>
        </w:rPr>
        <w:t xml:space="preserve"> </w:t>
      </w:r>
      <w:r w:rsidRPr="009E67B1">
        <w:rPr>
          <w:rFonts w:ascii="Calibri" w:hAnsi="Calibri" w:cs="Calibri"/>
          <w:lang w:val="en-US"/>
        </w:rPr>
        <w:t>year.</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greater 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proofErr w:type="spellStart"/>
      <w:r w:rsidR="00435747">
        <w:rPr>
          <w:rFonts w:ascii="Calibri" w:hAnsi="Calibri" w:cs="Calibri"/>
          <w:lang w:val="en-US"/>
        </w:rPr>
        <w:t>binarisation</w:t>
      </w:r>
      <w:proofErr w:type="spellEnd"/>
      <w:r w:rsidR="00435747">
        <w:rPr>
          <w:rFonts w:ascii="Calibri" w:hAnsi="Calibri" w:cs="Calibri"/>
          <w:lang w:val="en-US"/>
        </w:rPr>
        <w:t xml:space="preserve"> was carried out independently at the city level to reduce the bias caused by different regional development levels</w:t>
      </w:r>
      <w:r w:rsidR="00AE1B05">
        <w:rPr>
          <w:rFonts w:ascii="Calibri" w:hAnsi="Calibri" w:cs="Calibri"/>
          <w:lang w:val="en-US"/>
        </w:rPr>
        <w:t>.</w:t>
      </w:r>
    </w:p>
    <w:bookmarkEnd w:id="0"/>
    <w:p w14:paraId="5CDEAC95" w14:textId="0EF577E1"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w:t>
      </w:r>
      <w:r w:rsidR="00706F42">
        <w:rPr>
          <w:rFonts w:ascii="Calibri" w:hAnsi="Calibri" w:cs="Calibri"/>
          <w:lang w:val="en-US"/>
        </w:rPr>
        <w:t>simulation</w:t>
      </w:r>
    </w:p>
    <w:p w14:paraId="5607C347" w14:textId="278355F6" w:rsidR="009C7D21" w:rsidRDefault="00E46F70" w:rsidP="00D71802">
      <w:pPr>
        <w:spacing w:line="276" w:lineRule="auto"/>
        <w:rPr>
          <w:rFonts w:ascii="Calibri" w:hAnsi="Calibri" w:cs="Calibri"/>
          <w:lang w:val="en-US"/>
        </w:rPr>
      </w:pPr>
      <w:r>
        <w:rPr>
          <w:rFonts w:ascii="Calibri" w:hAnsi="Calibri" w:cs="Calibri"/>
          <w:lang w:val="en-US"/>
        </w:rPr>
        <w:t>Only the newly urbanized areas were validated</w:t>
      </w:r>
      <w:r w:rsidR="00A36040">
        <w:rPr>
          <w:rFonts w:ascii="Calibri" w:hAnsi="Calibri" w:cs="Calibri"/>
          <w:lang w:val="en-US"/>
        </w:rPr>
        <w:t xml:space="preserve"> to reduce the bias from vast persisting areas</w:t>
      </w:r>
      <w:r>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009C7D21" w:rsidRPr="009E67B1">
        <w:rPr>
          <w:rFonts w:ascii="Calibri" w:hAnsi="Calibri" w:cs="Calibri"/>
          <w:lang w:val="en-US"/>
        </w:rPr>
        <w:t xml:space="preserve">. The </w:t>
      </w:r>
      <w:r w:rsidR="000A1D97">
        <w:rPr>
          <w:rFonts w:ascii="Calibri" w:hAnsi="Calibri" w:cs="Calibri"/>
          <w:lang w:val="en-US"/>
        </w:rPr>
        <w:t>hard classified</w:t>
      </w:r>
      <w:r w:rsidR="009C7D21" w:rsidRPr="009E67B1">
        <w:rPr>
          <w:rFonts w:ascii="Calibri" w:hAnsi="Calibri" w:cs="Calibri"/>
          <w:lang w:val="en-US"/>
        </w:rPr>
        <w:t xml:space="preserve"> map was evaluated via map-overlay and landscape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r w:rsidR="00554620">
            <w:rPr>
              <w:rFonts w:ascii="Calibri" w:hAnsi="Calibri" w:cs="Calibri"/>
              <w:noProof/>
              <w:lang w:val="en-US"/>
            </w:rPr>
            <w:fldChar w:fldCharType="begin"/>
          </w:r>
          <w:r w:rsidR="004A0A0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0VDEwOjIxOjU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guMC4wIn0=}</w:instrText>
          </w:r>
          <w:r w:rsidR="00554620">
            <w:rPr>
              <w:rFonts w:ascii="Calibri" w:hAnsi="Calibri" w:cs="Calibri"/>
              <w:noProof/>
              <w:lang w:val="en-US"/>
            </w:rPr>
            <w:fldChar w:fldCharType="separate"/>
          </w:r>
          <w:r w:rsidR="004A0A0E">
            <w:rPr>
              <w:rFonts w:ascii="Calibri" w:hAnsi="Calibri" w:cs="Calibri"/>
              <w:noProof/>
              <w:lang w:val="en-US"/>
            </w:rPr>
            <w:t>(Tong and Feng 2020)</w:t>
          </w:r>
          <w:r w:rsidR="00554620">
            <w:rPr>
              <w:rFonts w:ascii="Calibri" w:hAnsi="Calibri" w:cs="Calibri"/>
              <w:noProof/>
              <w:lang w:val="en-US"/>
            </w:rPr>
            <w:fldChar w:fldCharType="end"/>
          </w:r>
        </w:sdtContent>
      </w:sdt>
      <w:r w:rsidR="009C7D21"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large</w:t>
      </w:r>
      <w:r w:rsidR="00B21F11">
        <w:rPr>
          <w:rFonts w:ascii="Calibri" w:hAnsi="Calibri" w:cs="Calibri"/>
          <w:lang w:val="en-US"/>
        </w:rPr>
        <w:t>st</w:t>
      </w:r>
      <w:r w:rsidR="00C27DC3">
        <w:rPr>
          <w:rFonts w:ascii="Calibri" w:hAnsi="Calibri" w:cs="Calibri"/>
          <w:lang w:val="en-US"/>
        </w:rPr>
        <w:t xml:space="preserve"> patch index (LPI).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31313C">
        <w:t xml:space="preserve">Table </w:t>
      </w:r>
      <w:r w:rsidR="0031313C">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7F698C">
        <w:rPr>
          <w:rFonts w:ascii="Calibri" w:hAnsi="Calibri" w:cs="Calibri"/>
          <w:lang w:val="en-US"/>
        </w:rPr>
        <w:t>Given the vast research area, the validation was perfor</w:t>
      </w:r>
      <w:r w:rsidR="007E5B9F">
        <w:rPr>
          <w:rFonts w:ascii="Calibri" w:hAnsi="Calibri" w:cs="Calibri"/>
          <w:lang w:val="en-US"/>
        </w:rPr>
        <w:t>med on each city of the research area independently</w:t>
      </w:r>
      <w:r w:rsidR="007D160E">
        <w:rPr>
          <w:rFonts w:ascii="Calibri" w:hAnsi="Calibri" w:cs="Calibri"/>
          <w:lang w:val="en-US"/>
        </w:rPr>
        <w:t>;</w:t>
      </w:r>
      <w:r w:rsidR="007E5B9F">
        <w:rPr>
          <w:rFonts w:ascii="Calibri" w:hAnsi="Calibri" w:cs="Calibri"/>
          <w:lang w:val="en-US"/>
        </w:rPr>
        <w:t xml:space="preserve"> </w:t>
      </w:r>
      <w:r w:rsidR="008F7729">
        <w:rPr>
          <w:rFonts w:ascii="Calibri" w:hAnsi="Calibri" w:cs="Calibri"/>
          <w:lang w:val="en-US"/>
        </w:rPr>
        <w:t>thus</w:t>
      </w:r>
      <w:r w:rsidR="007D160E">
        <w:rPr>
          <w:rFonts w:ascii="Calibri" w:hAnsi="Calibri" w:cs="Calibri"/>
          <w:lang w:val="en-US"/>
        </w:rPr>
        <w:t>,</w:t>
      </w:r>
      <w:r w:rsidR="008F7729">
        <w:rPr>
          <w:rFonts w:ascii="Calibri" w:hAnsi="Calibri" w:cs="Calibri"/>
          <w:lang w:val="en-US"/>
        </w:rPr>
        <w:t xml:space="preserve"> </w:t>
      </w:r>
      <w:r w:rsidR="00342815">
        <w:rPr>
          <w:rFonts w:ascii="Calibri" w:hAnsi="Calibri" w:cs="Calibri"/>
          <w:lang w:val="en-US"/>
        </w:rPr>
        <w:t xml:space="preserve">a total of 76 </w:t>
      </w:r>
      <w:r w:rsidR="00C029FC">
        <w:rPr>
          <w:rFonts w:ascii="Calibri" w:hAnsi="Calibri" w:cs="Calibri"/>
          <w:lang w:val="en-US"/>
        </w:rPr>
        <w:t>results</w:t>
      </w:r>
      <w:r w:rsidR="000A0742">
        <w:rPr>
          <w:rFonts w:ascii="Calibri" w:hAnsi="Calibri" w:cs="Calibri"/>
          <w:lang w:val="en-US"/>
        </w:rPr>
        <w:t xml:space="preserve"> (the number of cities in the research area)</w:t>
      </w:r>
      <w:r w:rsidR="00C029FC">
        <w:rPr>
          <w:rFonts w:ascii="Calibri" w:hAnsi="Calibri" w:cs="Calibri"/>
          <w:lang w:val="en-US"/>
        </w:rPr>
        <w:t xml:space="preserve"> </w:t>
      </w:r>
      <w:r w:rsidR="00301787">
        <w:rPr>
          <w:rFonts w:ascii="Calibri" w:hAnsi="Calibri" w:cs="Calibri"/>
          <w:lang w:val="en-US"/>
        </w:rPr>
        <w:t>were acquired for each metric.</w:t>
      </w:r>
    </w:p>
    <w:p w14:paraId="4A5F2C57" w14:textId="7696B870" w:rsidR="009E4CC5" w:rsidRDefault="009E4CC5" w:rsidP="009E4CC5">
      <w:pPr>
        <w:pStyle w:val="Caption"/>
        <w:keepNext/>
      </w:pPr>
      <w:bookmarkStart w:id="207" w:name="_Ref81460462"/>
      <w:r>
        <w:t xml:space="preserve">Table </w:t>
      </w:r>
      <w:r>
        <w:fldChar w:fldCharType="begin"/>
      </w:r>
      <w:r>
        <w:instrText>SEQ Table \* ARABIC</w:instrText>
      </w:r>
      <w:r>
        <w:fldChar w:fldCharType="separate"/>
      </w:r>
      <w:r w:rsidR="0031313C">
        <w:rPr>
          <w:noProof/>
        </w:rPr>
        <w:t>2</w:t>
      </w:r>
      <w:r>
        <w:fldChar w:fldCharType="end"/>
      </w:r>
      <w:bookmarkEnd w:id="207"/>
      <w:r>
        <w:t>. Validation metrics to evaluate the hard classified map</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r w:rsidRPr="00564AF5">
              <w:rPr>
                <w:rFonts w:cstheme="minorHAnsi"/>
                <w:b/>
                <w:bCs/>
                <w:sz w:val="20"/>
                <w:szCs w:val="20"/>
                <w:lang w:val="en-US"/>
              </w:rPr>
              <w:t>Explanation</w:t>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17C08AAA" w:rsidR="002843B9" w:rsidRPr="00C27DC3" w:rsidRDefault="00AC48CA"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68" w:type="dxa"/>
            <w:tcBorders>
              <w:top w:val="single" w:sz="4" w:space="0" w:color="auto"/>
              <w:left w:val="nil"/>
              <w:bottom w:val="nil"/>
              <w:right w:val="nil"/>
            </w:tcBorders>
            <w:vAlign w:val="center"/>
          </w:tcPr>
          <w:p w14:paraId="4AE9AB9E" w14:textId="5FE4BF4D"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B64AB0">
                  <w:rPr>
                    <w:rFonts w:cstheme="minorHAnsi"/>
                    <w:noProof/>
                    <w:sz w:val="20"/>
                    <w:szCs w:val="20"/>
                    <w:lang w:val="en-US"/>
                  </w:rPr>
                  <w:fldChar w:fldCharType="begin"/>
                </w:r>
                <w:r w:rsidR="004A0A0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0VDEwOjIxOjU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guMC4wIn0=}</w:instrText>
                </w:r>
                <w:r w:rsidR="00B64AB0">
                  <w:rPr>
                    <w:rFonts w:cstheme="minorHAnsi"/>
                    <w:noProof/>
                    <w:sz w:val="20"/>
                    <w:szCs w:val="20"/>
                    <w:lang w:val="en-US"/>
                  </w:rPr>
                  <w:fldChar w:fldCharType="separate"/>
                </w:r>
                <w:r w:rsidR="004A0A0E">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positive and negative </w:t>
            </w:r>
            <w:r w:rsidR="009C6053">
              <w:rPr>
                <w:rFonts w:cstheme="minorHAnsi"/>
                <w:sz w:val="20"/>
                <w:szCs w:val="20"/>
                <w:lang w:val="en-US"/>
              </w:rPr>
              <w:t>predictions</w:t>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3BD56844"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264F7E">
                  <w:rPr>
                    <w:rFonts w:cstheme="minorHAnsi"/>
                    <w:noProof/>
                    <w:sz w:val="20"/>
                    <w:szCs w:val="20"/>
                    <w:lang w:val="en-US"/>
                  </w:rPr>
                  <w:fldChar w:fldCharType="begin"/>
                </w:r>
                <w:r w:rsidR="00B41D1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KFBvbnRpdXMgZXQgYWwuIDIwMDgpIn1dfSwiVGFnIjoiQ2l0YXZpUGxhY2Vob2xkZXIjYjNkYzBjMmQtYjczYi00Y2Y4LTkxM2ItYTdlMzFjOTFmNzVjIiwiVGV4dCI6IihQb250aXVzIGV0IGFsLiAyMDA4KSIsIldBSVZlcnNpb24iOiI2LjguMC4wIn0=}</w:instrText>
                </w:r>
                <w:r w:rsidR="00264F7E">
                  <w:rPr>
                    <w:rFonts w:cstheme="minorHAnsi"/>
                    <w:noProof/>
                    <w:sz w:val="20"/>
                    <w:szCs w:val="20"/>
                    <w:lang w:val="en-US"/>
                  </w:rPr>
                  <w:fldChar w:fldCharType="separate"/>
                </w:r>
                <w:r w:rsidR="004A0A0E">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lastRenderedPageBreak/>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AC48CA"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4939E9" w:rsidRPr="00C27DC3" w14:paraId="4CB48D91" w14:textId="77777777" w:rsidTr="009E4CC5">
        <w:trPr>
          <w:trHeight w:val="49"/>
        </w:trPr>
        <w:tc>
          <w:tcPr>
            <w:tcW w:w="981" w:type="dxa"/>
            <w:tcBorders>
              <w:top w:val="nil"/>
              <w:left w:val="nil"/>
              <w:bottom w:val="single" w:sz="4" w:space="0" w:color="auto"/>
              <w:right w:val="nil"/>
            </w:tcBorders>
            <w:vAlign w:val="center"/>
          </w:tcPr>
          <w:p w14:paraId="3B087441" w14:textId="11D7EB7C"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LPI</w:t>
            </w:r>
          </w:p>
        </w:tc>
        <w:tc>
          <w:tcPr>
            <w:tcW w:w="2330" w:type="dxa"/>
            <w:tcBorders>
              <w:top w:val="nil"/>
              <w:left w:val="nil"/>
              <w:bottom w:val="single" w:sz="4" w:space="0" w:color="auto"/>
              <w:right w:val="nil"/>
            </w:tcBorders>
            <w:vAlign w:val="center"/>
          </w:tcPr>
          <w:p w14:paraId="4E60A679" w14:textId="0588AACE" w:rsidR="004939E9" w:rsidRPr="00C27DC3" w:rsidRDefault="00AC48CA"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5668" w:type="dxa"/>
            <w:tcBorders>
              <w:top w:val="nil"/>
              <w:left w:val="nil"/>
              <w:bottom w:val="single" w:sz="4" w:space="0" w:color="auto"/>
              <w:right w:val="nil"/>
            </w:tcBorders>
            <w:vAlign w:val="center"/>
          </w:tcPr>
          <w:p w14:paraId="6CDF4705" w14:textId="5E0A35D9"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 xml:space="preserve">Reflect the dominance of 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3701F4B6"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simulation performance of the UNET using historical urban maps, then trained another UNET model to project urban land to 2030. The urban maps of 1993-1995 and 2005-2007 were </w:t>
      </w:r>
      <w:r w:rsidR="00AA657A">
        <w:rPr>
          <w:rFonts w:ascii="Calibri" w:hAnsi="Calibri" w:cs="Calibri"/>
          <w:lang w:val="en-US"/>
        </w:rPr>
        <w:t>selected</w:t>
      </w:r>
      <w:r>
        <w:rPr>
          <w:rFonts w:ascii="Calibri" w:hAnsi="Calibri" w:cs="Calibri"/>
          <w:lang w:val="en-US"/>
        </w:rPr>
        <w:t xml:space="preserve"> to train the validation UNET that produced a simulated urban map of 2017-2019, </w:t>
      </w:r>
      <w:r w:rsidR="00AA657A">
        <w:rPr>
          <w:rFonts w:ascii="Calibri" w:hAnsi="Calibri" w:cs="Calibri"/>
          <w:lang w:val="en-US"/>
        </w:rPr>
        <w:t>which</w:t>
      </w:r>
      <w:r>
        <w:rPr>
          <w:rFonts w:ascii="Calibri" w:hAnsi="Calibri" w:cs="Calibri"/>
          <w:lang w:val="en-US"/>
        </w:rPr>
        <w:t xml:space="preserve"> was assessed by </w:t>
      </w:r>
      <w:r w:rsidR="00B8082A">
        <w:rPr>
          <w:rFonts w:ascii="Calibri" w:hAnsi="Calibri" w:cs="Calibri"/>
          <w:lang w:val="en-US"/>
        </w:rPr>
        <w:t>comparing</w:t>
      </w:r>
      <w:r>
        <w:rPr>
          <w:rFonts w:ascii="Calibri" w:hAnsi="Calibri" w:cs="Calibri"/>
          <w:lang w:val="en-US"/>
        </w:rPr>
        <w:t xml:space="preserve"> </w:t>
      </w:r>
      <w:r w:rsidR="00006FDF">
        <w:rPr>
          <w:rFonts w:ascii="Calibri" w:hAnsi="Calibri" w:cs="Calibri"/>
          <w:lang w:val="en-US"/>
        </w:rPr>
        <w:t xml:space="preserve">it </w:t>
      </w:r>
      <w:r>
        <w:rPr>
          <w:rFonts w:ascii="Calibri" w:hAnsi="Calibri" w:cs="Calibri"/>
          <w:lang w:val="en-US"/>
        </w:rPr>
        <w:t xml:space="preserve">to the </w:t>
      </w:r>
      <w:r w:rsidR="008E3864">
        <w:rPr>
          <w:rFonts w:ascii="Calibri" w:hAnsi="Calibri" w:cs="Calibri"/>
          <w:lang w:val="en-US"/>
        </w:rPr>
        <w:t>reference</w:t>
      </w:r>
      <w:r>
        <w:rPr>
          <w:rFonts w:ascii="Calibri" w:hAnsi="Calibri" w:cs="Calibri"/>
          <w:lang w:val="en-US"/>
        </w:rPr>
        <w:t xml:space="preserve"> urban map. To project to 2030, we used the exponential regression to fit the historic urban areas and extrapolated </w:t>
      </w:r>
      <w:r w:rsidR="008B66AD">
        <w:rPr>
          <w:rFonts w:ascii="Calibri" w:hAnsi="Calibri" w:cs="Calibri"/>
          <w:lang w:val="en-US"/>
        </w:rPr>
        <w:t xml:space="preserve">them </w:t>
      </w:r>
      <w:r>
        <w:rPr>
          <w:rFonts w:ascii="Calibri" w:hAnsi="Calibri" w:cs="Calibri"/>
          <w:lang w:val="en-US"/>
        </w:rPr>
        <w:t xml:space="preserve">to 2030, then applied this </w:t>
      </w:r>
      <w:r w:rsidR="008B66AD">
        <w:rPr>
          <w:rFonts w:ascii="Calibri" w:hAnsi="Calibri" w:cs="Calibri"/>
          <w:lang w:val="en-US"/>
        </w:rPr>
        <w:t xml:space="preserve">extrapolation </w:t>
      </w:r>
      <w:r>
        <w:rPr>
          <w:rFonts w:ascii="Calibri" w:hAnsi="Calibri" w:cs="Calibri"/>
          <w:lang w:val="en-US"/>
        </w:rPr>
        <w:t xml:space="preserve">area to binarize the transition potential map created by the </w:t>
      </w:r>
      <w:r w:rsidR="00623A73">
        <w:rPr>
          <w:rFonts w:ascii="Calibri" w:hAnsi="Calibri" w:cs="Calibri"/>
          <w:lang w:val="en-US"/>
        </w:rPr>
        <w:t xml:space="preserve">projection </w:t>
      </w:r>
      <w:r>
        <w:rPr>
          <w:rFonts w:ascii="Calibri" w:hAnsi="Calibri" w:cs="Calibri"/>
          <w:lang w:val="en-US"/>
        </w:rPr>
        <w:t>UNET trained on the urban maps of 2005-2007 and 2017-2019.</w:t>
      </w:r>
    </w:p>
    <w:p w14:paraId="5805C310" w14:textId="6F279627" w:rsidR="00C422CF" w:rsidRPr="009E67B1" w:rsidRDefault="00512206" w:rsidP="00625C38">
      <w:pPr>
        <w:pStyle w:val="Heading1"/>
        <w:spacing w:line="276" w:lineRule="auto"/>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625C38">
      <w:pPr>
        <w:pStyle w:val="Heading2"/>
        <w:spacing w:line="276" w:lineRule="auto"/>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E09655B"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31313C">
        <w:t xml:space="preserve">Figure </w:t>
      </w:r>
      <w:r w:rsidR="0031313C">
        <w:rPr>
          <w:noProof/>
        </w:rPr>
        <w:t>6</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MSE was decreasing first and then increased continuously.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model 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779263" cy="1669028"/>
                    </a:xfrm>
                    <a:prstGeom prst="rect">
                      <a:avLst/>
                    </a:prstGeom>
                  </pic:spPr>
                </pic:pic>
              </a:graphicData>
            </a:graphic>
          </wp:inline>
        </w:drawing>
      </w:r>
    </w:p>
    <w:p w14:paraId="70863606" w14:textId="6A343076" w:rsidR="00F35470" w:rsidRDefault="009E4CC5" w:rsidP="009E4CC5">
      <w:pPr>
        <w:pStyle w:val="Caption"/>
        <w:rPr>
          <w:rFonts w:ascii="Calibri" w:hAnsi="Calibri" w:cs="Calibri"/>
          <w:lang w:val="en-US"/>
        </w:rPr>
      </w:pPr>
      <w:bookmarkStart w:id="208" w:name="_Ref81460569"/>
      <w:r>
        <w:t xml:space="preserve">Figure </w:t>
      </w:r>
      <w:r>
        <w:fldChar w:fldCharType="begin"/>
      </w:r>
      <w:r>
        <w:instrText>SEQ Figure \* ARABIC</w:instrText>
      </w:r>
      <w:r>
        <w:fldChar w:fldCharType="separate"/>
      </w:r>
      <w:r w:rsidR="0031313C">
        <w:rPr>
          <w:noProof/>
        </w:rPr>
        <w:t>6</w:t>
      </w:r>
      <w:r>
        <w:fldChar w:fldCharType="end"/>
      </w:r>
      <w:bookmarkEnd w:id="208"/>
      <w:r>
        <w:t>. The validation loss of the UNET at different epochs</w:t>
      </w:r>
    </w:p>
    <w:p w14:paraId="576D3D47" w14:textId="240CA636" w:rsidR="00F84BE2" w:rsidRDefault="00F84BE2" w:rsidP="00D71802">
      <w:pPr>
        <w:spacing w:line="276" w:lineRule="auto"/>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sidR="00357713">
        <w:rPr>
          <w:rFonts w:ascii="Calibri" w:hAnsi="Calibri" w:cs="Calibri"/>
          <w:lang w:val="en-US"/>
        </w:rPr>
        <w:t>reveal</w:t>
      </w:r>
      <w:r>
        <w:rPr>
          <w:rFonts w:ascii="Calibri" w:hAnsi="Calibri" w:cs="Calibri"/>
          <w:lang w:val="en-US"/>
        </w:rPr>
        <w:t xml:space="preserve"> the</w:t>
      </w:r>
      <w:r w:rsidR="004B763F" w:rsidRPr="004B763F">
        <w:rPr>
          <w:rFonts w:ascii="Calibri" w:hAnsi="Calibri" w:cs="Calibri"/>
          <w:lang w:val="en-US"/>
        </w:rPr>
        <w:t xml:space="preserve"> </w:t>
      </w:r>
      <w:r w:rsidR="004B763F">
        <w:rPr>
          <w:rFonts w:ascii="Calibri" w:hAnsi="Calibri" w:cs="Calibri"/>
          <w:lang w:val="en-US"/>
        </w:rPr>
        <w:t>UNET</w:t>
      </w:r>
      <w:r w:rsidR="007231E8">
        <w:rPr>
          <w:rFonts w:ascii="Calibri" w:hAnsi="Calibri" w:cs="Calibri"/>
          <w:lang w:val="en-US"/>
        </w:rPr>
        <w:t>'</w:t>
      </w:r>
      <w:r w:rsidR="004B763F">
        <w:rPr>
          <w:rFonts w:ascii="Calibri" w:hAnsi="Calibri" w:cs="Calibri"/>
          <w:lang w:val="en-US"/>
        </w:rPr>
        <w: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w:t>
      </w:r>
      <w:r w:rsidR="007D160E">
        <w:rPr>
          <w:rFonts w:ascii="Calibri" w:hAnsi="Calibri" w:cs="Calibri"/>
          <w:lang w:val="en-US"/>
        </w:rPr>
        <w:t>. T</w:t>
      </w:r>
      <w:r w:rsidR="004B763F">
        <w:rPr>
          <w:rFonts w:ascii="Calibri" w:hAnsi="Calibri" w:cs="Calibri"/>
          <w:lang w:val="en-US"/>
        </w:rPr>
        <w:t xml:space="preserve">he last activation map of each layer was used to visualize </w:t>
      </w:r>
      <w:r w:rsidR="00481A1C">
        <w:rPr>
          <w:rFonts w:ascii="Calibri" w:hAnsi="Calibri" w:cs="Calibri"/>
          <w:lang w:val="en-US"/>
        </w:rPr>
        <w:t>its</w:t>
      </w:r>
      <w:r w:rsidR="004B763F">
        <w:rPr>
          <w:rFonts w:ascii="Calibri" w:hAnsi="Calibri" w:cs="Calibri"/>
          <w:lang w:val="en-US"/>
        </w:rPr>
        <w:t xml:space="preserve"> </w:t>
      </w:r>
      <w:r w:rsidR="003C780E">
        <w:rPr>
          <w:rFonts w:ascii="Calibri" w:hAnsi="Calibri" w:cs="Calibri"/>
          <w:lang w:val="en-US"/>
        </w:rPr>
        <w:t xml:space="preserve">pattern recognition </w:t>
      </w:r>
      <w:r w:rsidR="00481A1C">
        <w:rPr>
          <w:rFonts w:ascii="Calibri" w:hAnsi="Calibri" w:cs="Calibri"/>
          <w:lang w:val="en-US"/>
        </w:rPr>
        <w:t>capability</w:t>
      </w:r>
      <w:r>
        <w:rPr>
          <w:rFonts w:ascii="Calibri" w:hAnsi="Calibri" w:cs="Calibri"/>
          <w:lang w:val="en-US"/>
        </w:rPr>
        <w:t xml:space="preserve"> (</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31313C">
        <w:t xml:space="preserve">Figure </w:t>
      </w:r>
      <w:r w:rsidR="0031313C">
        <w:rPr>
          <w:noProof/>
        </w:rPr>
        <w:t>7</w:t>
      </w:r>
      <w:r w:rsidR="00231D13">
        <w:rPr>
          <w:rFonts w:ascii="Calibri" w:hAnsi="Calibri" w:cs="Calibri"/>
          <w:highlight w:val="yellow"/>
          <w:lang w:val="en-US"/>
        </w:rPr>
        <w:fldChar w:fldCharType="end"/>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xml:space="preserve">: potential urban development corridors were </w:t>
      </w:r>
      <w:r w:rsidR="00E46914">
        <w:rPr>
          <w:rFonts w:ascii="Calibri" w:hAnsi="Calibri" w:cs="Calibri"/>
          <w:lang w:val="en-US"/>
        </w:rPr>
        <w:t>identified</w:t>
      </w:r>
      <w:r w:rsidR="004B763F">
        <w:rPr>
          <w:rFonts w:ascii="Calibri" w:hAnsi="Calibri" w:cs="Calibri"/>
          <w:lang w:val="en-US"/>
        </w:rPr>
        <w:t xml:space="preserve">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w:t>
      </w:r>
      <w:r w:rsidR="004B763F">
        <w:rPr>
          <w:rFonts w:ascii="Calibri" w:hAnsi="Calibri" w:cs="Calibri"/>
          <w:lang w:val="en-US"/>
        </w:rPr>
        <w:lastRenderedPageBreak/>
        <w:t xml:space="preserve">The bottleneck </w:t>
      </w:r>
      <w:r w:rsidR="004620DB">
        <w:rPr>
          <w:rFonts w:ascii="Calibri" w:hAnsi="Calibri" w:cs="Calibri"/>
          <w:lang w:val="en-US"/>
        </w:rPr>
        <w:t>layers</w:t>
      </w:r>
      <w:r w:rsidR="000D545B">
        <w:rPr>
          <w:rFonts w:ascii="Calibri" w:hAnsi="Calibri" w:cs="Calibri"/>
          <w:lang w:val="en-US"/>
        </w:rPr>
        <w:t xml:space="preserve"> identified the overview of the urban development in the target year</w:t>
      </w:r>
      <w:r w:rsidR="004620DB">
        <w:rPr>
          <w:rFonts w:ascii="Calibri" w:hAnsi="Calibri" w:cs="Calibri"/>
          <w:lang w:val="en-US"/>
        </w:rPr>
        <w:t xml:space="preserve">. The up-layers were learned to </w:t>
      </w:r>
      <w:r w:rsidR="00810A29">
        <w:rPr>
          <w:rFonts w:ascii="Calibri" w:hAnsi="Calibri" w:cs="Calibri"/>
          <w:lang w:val="en-US"/>
        </w:rPr>
        <w:t>disintegrate</w:t>
      </w:r>
      <w:r w:rsidR="004620DB">
        <w:rPr>
          <w:rFonts w:ascii="Calibri" w:hAnsi="Calibri" w:cs="Calibri"/>
          <w:lang w:val="en-US"/>
        </w:rPr>
        <w:t xml:space="preserve"> </w:t>
      </w:r>
      <w:r w:rsidR="008D2FBB">
        <w:rPr>
          <w:rFonts w:ascii="Calibri" w:hAnsi="Calibri" w:cs="Calibri"/>
          <w:lang w:val="en-US"/>
        </w:rPr>
        <w:t>the high-level pattern</w:t>
      </w:r>
      <w:r w:rsidR="00191D81">
        <w:rPr>
          <w:rFonts w:ascii="Calibri" w:hAnsi="Calibri" w:cs="Calibri"/>
          <w:lang w:val="en-US"/>
        </w:rPr>
        <w:t>s</w:t>
      </w:r>
      <w:r w:rsidR="008D2FBB">
        <w:rPr>
          <w:rFonts w:ascii="Calibri" w:hAnsi="Calibri" w:cs="Calibri"/>
          <w:lang w:val="en-US"/>
        </w:rPr>
        <w:t xml:space="preserve"> in </w:t>
      </w:r>
      <w:r w:rsidR="00191D81">
        <w:rPr>
          <w:rFonts w:ascii="Calibri" w:hAnsi="Calibri" w:cs="Calibri"/>
          <w:lang w:val="en-US"/>
        </w:rPr>
        <w:t xml:space="preserve">the </w:t>
      </w:r>
      <w:r w:rsidR="004620DB">
        <w:rPr>
          <w:rFonts w:ascii="Calibri" w:hAnsi="Calibri" w:cs="Calibri"/>
          <w:lang w:val="en-US"/>
        </w:rPr>
        <w:t xml:space="preserve">former </w:t>
      </w:r>
      <w:r w:rsidR="00191D81">
        <w:rPr>
          <w:rFonts w:ascii="Calibri" w:hAnsi="Calibri" w:cs="Calibri"/>
          <w:lang w:val="en-US"/>
        </w:rPr>
        <w:t xml:space="preserve">down-sampling </w:t>
      </w:r>
      <w:r w:rsidR="004620DB">
        <w:rPr>
          <w:rFonts w:ascii="Calibri" w:hAnsi="Calibri" w:cs="Calibri"/>
          <w:lang w:val="en-US"/>
        </w:rPr>
        <w:t xml:space="preserve">layer: the 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 the up-3 layer further polished the </w:t>
      </w:r>
      <w:r w:rsidR="00165C97">
        <w:rPr>
          <w:rFonts w:ascii="Calibri" w:hAnsi="Calibri" w:cs="Calibri"/>
          <w:lang w:val="en-US"/>
        </w:rPr>
        <w:t xml:space="preserve">spatial feature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the </w:t>
      </w:r>
      <w:r w:rsidR="007231E8">
        <w:rPr>
          <w:rFonts w:ascii="Calibri" w:hAnsi="Calibri" w:cs="Calibri"/>
          <w:lang w:val="en-US"/>
        </w:rPr>
        <w:t>"</w:t>
      </w:r>
      <w:r w:rsidR="004620DB">
        <w:rPr>
          <w:rFonts w:ascii="Calibri" w:hAnsi="Calibri" w:cs="Calibri"/>
          <w:lang w:val="en-US"/>
        </w:rPr>
        <w:t>urban development corridors</w:t>
      </w:r>
      <w:r w:rsidR="007231E8">
        <w:rPr>
          <w:rFonts w:ascii="Calibri" w:hAnsi="Calibri" w:cs="Calibri"/>
          <w:lang w:val="en-US"/>
        </w:rPr>
        <w:t>"</w:t>
      </w:r>
      <w:r w:rsidR="004620DB">
        <w:rPr>
          <w:rFonts w:ascii="Calibri" w:hAnsi="Calibri" w:cs="Calibri"/>
          <w:lang w:val="en-US"/>
        </w:rPr>
        <w:t xml:space="preserve"> </w:t>
      </w:r>
      <w:r w:rsidR="00891261">
        <w:rPr>
          <w:rFonts w:ascii="Calibri" w:hAnsi="Calibri" w:cs="Calibri"/>
          <w:lang w:val="en-US"/>
        </w:rPr>
        <w:t xml:space="preserve">pattern </w:t>
      </w:r>
      <w:r w:rsidR="004620DB">
        <w:rPr>
          <w:rFonts w:ascii="Calibri" w:hAnsi="Calibri" w:cs="Calibri"/>
          <w:lang w:val="en-US"/>
        </w:rPr>
        <w:t xml:space="preserve">identified in the down-3 layer. At last,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up-2 layer</w:t>
      </w:r>
      <w:r w:rsidR="00337289">
        <w:rPr>
          <w:rFonts w:ascii="Calibri" w:hAnsi="Calibri" w:cs="Calibri"/>
          <w:lang w:val="en-US"/>
        </w:rPr>
        <w:t>,</w:t>
      </w:r>
      <w:r w:rsidR="004620DB">
        <w:rPr>
          <w:rFonts w:ascii="Calibri" w:hAnsi="Calibri" w:cs="Calibri"/>
          <w:lang w:val="en-US"/>
        </w:rPr>
        <w:t xml:space="preserve"> </w:t>
      </w:r>
      <w:r w:rsidR="00F7509B">
        <w:rPr>
          <w:rFonts w:ascii="Calibri" w:hAnsi="Calibri" w:cs="Calibri"/>
          <w:lang w:val="en-US"/>
        </w:rPr>
        <w:t>producing the final output image tile, which allocated more urban pixels around bigger towns and maintained a refined pattern</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947A30" w:rsidRDefault="00947A30"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25"/>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26"/>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7"/>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46"/>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47"/>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48"/>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49"/>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50"/>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51"/>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52"/>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53"/>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54"/>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55"/>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56"/>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57"/>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58"/>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59"/>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60"/>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61"/>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62"/>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63"/>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64"/>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65"/>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66"/>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67"/>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68"/>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69"/>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70"/>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6495;visibility:visible;mso-wrap-style:square" filled="t">
                  <v:fill o:detectmouseclick="t"/>
                  <v:path o:connecttype="none"/>
                </v:shape>
                <v:roundrect id="Rectangle: Rounded Corners 221" o:spid="_x0000_s102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947A30" w:rsidRDefault="00947A30" w:rsidP="00947A30">
                          <w:pPr>
                            <w:jc w:val="center"/>
                          </w:pPr>
                        </w:p>
                      </w:txbxContent>
                    </v:textbox>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73" o:title=""/>
                </v:shape>
                <v:shape id="Picture 582" o:spid="_x0000_s119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74" o:title=""/>
                </v:shape>
                <v:rect id="Rectangle 583" o:spid="_x0000_s119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9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9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75" o:title=""/>
                </v:shape>
                <v:rect id="Rectangle 587" o:spid="_x0000_s119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19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76"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77" o:title=""/>
                  </v:shape>
                </v:group>
                <v:group id="Group 594" o:spid="_x0000_s120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78"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79"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80" o:title=""/>
                  </v:shape>
                </v:group>
                <v:group id="Group 595" o:spid="_x0000_s121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81"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82"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83"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84" o:title=""/>
                  </v:shape>
                </v:group>
                <v:group id="Group 596" o:spid="_x0000_s121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85"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86"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87"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88"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89" o:title=""/>
                  </v:shape>
                </v:group>
                <v:group id="Group 597" o:spid="_x0000_s122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90"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91"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92"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93"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94"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95" o:title=""/>
                  </v:shape>
                </v:group>
                <v:group id="Group 598" o:spid="_x0000_s122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96"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97"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98"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99"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00" o:title=""/>
                  </v:shape>
                </v:group>
                <v:group id="Group 599" o:spid="_x0000_s123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01"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02"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03"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04" o:title=""/>
                  </v:shape>
                </v:group>
                <v:group id="Group 600" o:spid="_x0000_s123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05"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06"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07" o:title=""/>
                  </v:shape>
                </v:group>
                <v:group id="Group 601" o:spid="_x0000_s124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08"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09" o:title=""/>
                  </v:shape>
                </v:group>
                <v:shape id="Picture 602" o:spid="_x0000_s124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10" o:title=""/>
                </v:shape>
                <v:shape id="Arrow: Bent 603" o:spid="_x0000_s124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686EFCA2" w:rsidR="00394A6D" w:rsidRPr="009E67B1" w:rsidRDefault="00231D13" w:rsidP="00231D13">
      <w:pPr>
        <w:pStyle w:val="Caption"/>
        <w:rPr>
          <w:rFonts w:ascii="Calibri" w:hAnsi="Calibri" w:cs="Calibri"/>
          <w:lang w:val="en-US"/>
        </w:rPr>
      </w:pPr>
      <w:bookmarkStart w:id="209" w:name="_Ref81460686"/>
      <w:r>
        <w:t xml:space="preserve">Figure </w:t>
      </w:r>
      <w:r>
        <w:fldChar w:fldCharType="begin"/>
      </w:r>
      <w:r>
        <w:instrText>SEQ Figure \* ARABIC</w:instrText>
      </w:r>
      <w:r>
        <w:fldChar w:fldCharType="separate"/>
      </w:r>
      <w:r w:rsidR="0031313C">
        <w:rPr>
          <w:noProof/>
        </w:rPr>
        <w:t>7</w:t>
      </w:r>
      <w:r>
        <w:fldChar w:fldCharType="end"/>
      </w:r>
      <w:bookmarkEnd w:id="209"/>
      <w:r>
        <w:t>. The visualization of an image tile process by different layers in the UNET</w:t>
      </w:r>
      <w:r w:rsidR="00A9634F">
        <w:t xml:space="preserve">. Note </w:t>
      </w:r>
      <w:r w:rsidR="00AA2EFD">
        <w:t xml:space="preserve">that </w:t>
      </w:r>
      <w:r w:rsidR="00A9634F">
        <w:t xml:space="preserve">we only selected </w:t>
      </w:r>
      <w:r w:rsidR="00F3266A">
        <w:t xml:space="preserve">a few activation maps for visualization </w:t>
      </w:r>
      <w:r w:rsidR="00C61442">
        <w:t>given the limited space.</w:t>
      </w:r>
    </w:p>
    <w:p w14:paraId="31A524CE" w14:textId="3F15B69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2E2A7D82" w:rsidR="000314CE" w:rsidRDefault="00C76C65" w:rsidP="00D71802">
      <w:pPr>
        <w:spacing w:line="276" w:lineRule="auto"/>
        <w:rPr>
          <w:noProof/>
        </w:rPr>
      </w:pPr>
      <w:r>
        <w:rPr>
          <w:lang w:val="en-US"/>
        </w:rPr>
        <w:t>The transition potential map was 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31313C">
        <w:t xml:space="preserve">Figure </w:t>
      </w:r>
      <w:r w:rsidR="0031313C">
        <w:rPr>
          <w:noProof/>
        </w:rPr>
        <w:t>8</w:t>
      </w:r>
      <w:r w:rsidR="00E60DD0">
        <w:rPr>
          <w:highlight w:val="yellow"/>
          <w:lang w:val="en-US"/>
        </w:rPr>
        <w:fldChar w:fldCharType="end"/>
      </w:r>
      <w:r>
        <w:rPr>
          <w:lang w:val="en-US"/>
        </w:rPr>
        <w:t>.</w:t>
      </w:r>
      <w:r w:rsidR="00D63A69">
        <w:rPr>
          <w:lang w:val="en-US"/>
        </w:rPr>
        <w:t xml:space="preserve"> </w:t>
      </w:r>
      <w:r w:rsidR="000015AA">
        <w:rPr>
          <w:lang w:val="en-US"/>
        </w:rPr>
        <w:t xml:space="preserve">The pixels near large towns and cities were </w:t>
      </w:r>
      <w:r w:rsidR="004B270D">
        <w:rPr>
          <w:lang w:val="en-US"/>
        </w:rPr>
        <w:t xml:space="preserve">allocated with higher transition potential value </w:t>
      </w:r>
      <w:r w:rsidR="000015AA">
        <w:rPr>
          <w:lang w:val="en-US"/>
        </w:rPr>
        <w:t xml:space="preserve">than small villages. For example, a large chunk of pixels surrounding </w:t>
      </w:r>
      <w:proofErr w:type="spellStart"/>
      <w:r w:rsidR="000015AA">
        <w:rPr>
          <w:lang w:val="en-US"/>
        </w:rPr>
        <w:t>Gu</w:t>
      </w:r>
      <w:r w:rsidR="007231E8">
        <w:rPr>
          <w:lang w:val="en-US"/>
        </w:rPr>
        <w:t>'</w:t>
      </w:r>
      <w:r w:rsidR="000015AA">
        <w:rPr>
          <w:lang w:val="en-US"/>
        </w:rPr>
        <w:t>An</w:t>
      </w:r>
      <w:proofErr w:type="spellEnd"/>
      <w:r w:rsidR="000015AA">
        <w:rPr>
          <w:lang w:val="en-US"/>
        </w:rPr>
        <w:t xml:space="preserve"> town were highlighted with high </w:t>
      </w:r>
      <w:r w:rsidR="000B37C5">
        <w:rPr>
          <w:lang w:val="en-US"/>
        </w:rPr>
        <w:t xml:space="preserve">transition potential </w:t>
      </w:r>
      <w:r w:rsidR="000015AA">
        <w:rPr>
          <w:lang w:val="en-US"/>
        </w:rPr>
        <w:t>values</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lastRenderedPageBreak/>
        <w:t>edges of nearby villages were identified as</w:t>
      </w:r>
      <w:r w:rsidR="001B3F42">
        <w:rPr>
          <w:lang w:val="en-US"/>
        </w:rPr>
        <w:t xml:space="preserve"> </w:t>
      </w:r>
      <w:r w:rsidR="000B37C5">
        <w:rPr>
          <w:lang w:val="en-US"/>
        </w:rPr>
        <w:t>urban in the future.</w:t>
      </w:r>
      <w:r w:rsidR="008F11D9">
        <w:rPr>
          <w:lang w:val="en-US"/>
        </w:rPr>
        <w:t xml:space="preserve"> Similar patterns were shown in </w:t>
      </w:r>
      <w:proofErr w:type="spellStart"/>
      <w:r w:rsidR="008F11D9">
        <w:rPr>
          <w:lang w:val="en-US"/>
        </w:rPr>
        <w:t>Shang</w:t>
      </w:r>
      <w:r w:rsidR="007231E8">
        <w:rPr>
          <w:lang w:val="en-US"/>
        </w:rPr>
        <w:t>'</w:t>
      </w:r>
      <w:r w:rsidR="001A1FD7">
        <w:rPr>
          <w:lang w:val="en-US"/>
        </w:rPr>
        <w:t>Q</w:t>
      </w:r>
      <w:r w:rsidR="008F11D9">
        <w:rPr>
          <w:lang w:val="en-US"/>
        </w:rPr>
        <w:t>iu</w:t>
      </w:r>
      <w:proofErr w:type="spellEnd"/>
      <w:r w:rsidR="00DD16AD">
        <w:rPr>
          <w:lang w:val="en-US"/>
        </w:rPr>
        <w:t>.</w:t>
      </w:r>
      <w:r w:rsidR="00B043C9">
        <w:rPr>
          <w:lang w:val="en-US"/>
        </w:rPr>
        <w:t xml:space="preserve"> The linear structures were well captured in the transition potential map. For example, the </w:t>
      </w:r>
      <w:r w:rsidR="00FC43D7">
        <w:rPr>
          <w:lang w:val="en-US"/>
        </w:rPr>
        <w:t xml:space="preserve">roads in </w:t>
      </w:r>
      <w:proofErr w:type="spellStart"/>
      <w:r w:rsidR="00FC43D7">
        <w:rPr>
          <w:lang w:val="en-US"/>
        </w:rPr>
        <w:t>Mo</w:t>
      </w:r>
      <w:r w:rsidR="007231E8">
        <w:rPr>
          <w:lang w:val="en-US"/>
        </w:rPr>
        <w:t>'</w:t>
      </w:r>
      <w:r w:rsidR="001A1FD7">
        <w:rPr>
          <w:lang w:val="en-US"/>
        </w:rPr>
        <w:t>L</w:t>
      </w:r>
      <w:r w:rsidR="00FC43D7">
        <w:rPr>
          <w:lang w:val="en-US"/>
        </w:rPr>
        <w:t>ing</w:t>
      </w:r>
      <w:proofErr w:type="spellEnd"/>
      <w:r w:rsidR="00FC43D7">
        <w:rPr>
          <w:lang w:val="en-US"/>
        </w:rPr>
        <w:t xml:space="preserve"> town </w:t>
      </w:r>
      <w:r w:rsidR="00450D56">
        <w:rPr>
          <w:lang w:val="en-US"/>
        </w:rPr>
        <w:t xml:space="preserve">and </w:t>
      </w:r>
      <w:proofErr w:type="spellStart"/>
      <w:r w:rsidR="00450D56">
        <w:rPr>
          <w:lang w:val="en-US"/>
        </w:rPr>
        <w:t>Yue</w:t>
      </w:r>
      <w:r w:rsidR="007231E8">
        <w:rPr>
          <w:lang w:val="en-US"/>
        </w:rPr>
        <w:t>'</w:t>
      </w:r>
      <w:r w:rsidR="005D70DF">
        <w:rPr>
          <w:lang w:val="en-US"/>
        </w:rPr>
        <w:t>J</w:t>
      </w:r>
      <w:r w:rsidR="00450D56">
        <w:rPr>
          <w:lang w:val="en-US"/>
        </w:rPr>
        <w:t>in</w:t>
      </w:r>
      <w:proofErr w:type="spellEnd"/>
      <w:r w:rsidR="00450D56">
        <w:rPr>
          <w:lang w:val="en-US"/>
        </w:rPr>
        <w:t xml:space="preserve"> village </w:t>
      </w:r>
      <w:r w:rsidR="00FC43D7">
        <w:rPr>
          <w:lang w:val="en-US"/>
        </w:rPr>
        <w:t xml:space="preserve">were identified </w:t>
      </w:r>
      <w:r w:rsidR="00450D56">
        <w:rPr>
          <w:lang w:val="en-US"/>
        </w:rPr>
        <w:t xml:space="preserve">despite only discreet roads segments </w:t>
      </w:r>
      <w:r w:rsidR="00537C06">
        <w:rPr>
          <w:lang w:val="en-US"/>
        </w:rPr>
        <w:t xml:space="preserve">shown </w:t>
      </w:r>
      <w:r w:rsidR="00450D56">
        <w:rPr>
          <w:lang w:val="en-US"/>
        </w:rPr>
        <w:t>in the original map.</w:t>
      </w:r>
    </w:p>
    <w:p w14:paraId="5F494AB0" w14:textId="07BDCC23" w:rsidR="00E60DD0" w:rsidRDefault="00A5610E" w:rsidP="00D71802">
      <w:pPr>
        <w:keepNext/>
        <w:spacing w:after="0" w:line="276" w:lineRule="auto"/>
      </w:pPr>
      <w:r w:rsidRPr="00A5610E">
        <w:rPr>
          <w:noProof/>
        </w:rPr>
        <w:drawing>
          <wp:inline distT="0" distB="0" distL="0" distR="0" wp14:anchorId="2548B224" wp14:editId="4EDC5829">
            <wp:extent cx="4621088" cy="6367947"/>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26090" cy="6374840"/>
                    </a:xfrm>
                    <a:prstGeom prst="rect">
                      <a:avLst/>
                    </a:prstGeom>
                    <a:noFill/>
                    <a:ln>
                      <a:noFill/>
                    </a:ln>
                  </pic:spPr>
                </pic:pic>
              </a:graphicData>
            </a:graphic>
          </wp:inline>
        </w:drawing>
      </w:r>
    </w:p>
    <w:p w14:paraId="41843B0D" w14:textId="567BDCB4" w:rsidR="00394A6D" w:rsidRDefault="00E60DD0" w:rsidP="00E60DD0">
      <w:pPr>
        <w:pStyle w:val="Caption"/>
        <w:rPr>
          <w:rFonts w:ascii="Calibri" w:hAnsi="Calibri" w:cs="Calibri"/>
          <w:lang w:val="en-US"/>
        </w:rPr>
      </w:pPr>
      <w:bookmarkStart w:id="210" w:name="_Ref81460739"/>
      <w:r>
        <w:t xml:space="preserve">Figure </w:t>
      </w:r>
      <w:r>
        <w:fldChar w:fldCharType="begin"/>
      </w:r>
      <w:r>
        <w:instrText>SEQ Figure \* ARABIC</w:instrText>
      </w:r>
      <w:r>
        <w:fldChar w:fldCharType="separate"/>
      </w:r>
      <w:r w:rsidR="0031313C">
        <w:rPr>
          <w:noProof/>
        </w:rPr>
        <w:t>8</w:t>
      </w:r>
      <w:r>
        <w:fldChar w:fldCharType="end"/>
      </w:r>
      <w:bookmarkEnd w:id="210"/>
      <w:r>
        <w:t>. The transition potential map</w:t>
      </w:r>
      <w:r w:rsidR="00A90AF0">
        <w:t xml:space="preserve"> of 2005-2007 to 2017-2019</w:t>
      </w:r>
      <w:r w:rsidR="00BC77F3">
        <w:rPr>
          <w:rFonts w:hint="eastAsia"/>
        </w:rPr>
        <w:t>.</w:t>
      </w:r>
    </w:p>
    <w:p w14:paraId="3CCA1C2A" w14:textId="05854254" w:rsidR="000314CE" w:rsidRDefault="00D94AC9" w:rsidP="00D71802">
      <w:pPr>
        <w:spacing w:line="276" w:lineRule="auto"/>
        <w:rPr>
          <w:rFonts w:ascii="Calibri" w:hAnsi="Calibri" w:cs="Calibri"/>
          <w:lang w:val="en-US"/>
        </w:rPr>
      </w:pPr>
      <w:r>
        <w:rPr>
          <w:lang w:val="en-US"/>
        </w:rPr>
        <w:t xml:space="preserve">The </w:t>
      </w:r>
      <w:r w:rsidR="0080329F">
        <w:rPr>
          <w:lang w:val="en-US"/>
        </w:rPr>
        <w:t>hard</w:t>
      </w:r>
      <w:r w:rsidR="004E45F9">
        <w:rPr>
          <w:lang w:val="en-US"/>
        </w:rPr>
        <w:t xml:space="preserve"> classified</w:t>
      </w:r>
      <w:r w:rsidR="00E650EB">
        <w:rPr>
          <w:lang w:val="en-US"/>
        </w:rPr>
        <w:t xml:space="preserve"> 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31313C">
        <w:t xml:space="preserve">Figure </w:t>
      </w:r>
      <w:r w:rsidR="0031313C">
        <w:rPr>
          <w:noProof/>
        </w:rPr>
        <w:t>9</w:t>
      </w:r>
      <w:r w:rsidR="00426D32">
        <w:rPr>
          <w:highlight w:val="yellow"/>
          <w:lang w:val="en-US"/>
        </w:rPr>
        <w:fldChar w:fldCharType="end"/>
      </w:r>
      <w:r w:rsidR="005A383B">
        <w:rPr>
          <w:lang w:val="en-US"/>
        </w:rPr>
        <w:t>)</w:t>
      </w:r>
      <w:r w:rsidR="00E650EB">
        <w:rPr>
          <w:lang w:val="en-US"/>
        </w:rPr>
        <w:t xml:space="preserve"> was created by binarizing the transition potential map</w:t>
      </w:r>
      <w:r w:rsidR="00AB3800">
        <w:rPr>
          <w:lang w:val="en-US"/>
        </w:rPr>
        <w:t xml:space="preserve">. </w:t>
      </w:r>
      <w:r w:rsidR="00794E92">
        <w:rPr>
          <w:lang w:val="en-US"/>
        </w:rPr>
        <w:t xml:space="preserve">The </w:t>
      </w:r>
      <w:r w:rsidR="00A50329">
        <w:rPr>
          <w:lang w:val="en-US"/>
        </w:rPr>
        <w:t xml:space="preserve">hit </w:t>
      </w:r>
      <w:r w:rsidR="007D160E">
        <w:rPr>
          <w:lang w:val="en-US"/>
        </w:rPr>
        <w:t>and</w:t>
      </w:r>
      <w:r w:rsidR="00A50329">
        <w:rPr>
          <w:lang w:val="en-US"/>
        </w:rPr>
        <w:t xml:space="preserve"> false alarm pixels </w:t>
      </w:r>
      <w:r w:rsidR="00AC0633">
        <w:rPr>
          <w:lang w:val="en-US"/>
        </w:rPr>
        <w:t>were close to each other</w:t>
      </w:r>
      <w:r w:rsidR="00000277">
        <w:rPr>
          <w:lang w:val="en-US"/>
        </w:rPr>
        <w:t xml:space="preserve">, and the linear </w:t>
      </w:r>
      <w:r w:rsidR="002A645D">
        <w:rPr>
          <w:lang w:val="en-US"/>
        </w:rPr>
        <w:t xml:space="preserve">structures were </w:t>
      </w:r>
      <w:r w:rsidR="00997CC1">
        <w:rPr>
          <w:lang w:val="en-US"/>
        </w:rPr>
        <w:t xml:space="preserve">identified. </w:t>
      </w:r>
      <w:r w:rsidR="002D7ED5">
        <w:rPr>
          <w:lang w:val="en-US"/>
        </w:rPr>
        <w:t>For example, the correct projected urban pixels were</w:t>
      </w:r>
      <w:r w:rsidR="0033376E">
        <w:rPr>
          <w:lang w:val="en-US"/>
        </w:rPr>
        <w:t xml:space="preserve"> adjacent to incorrect urban projections</w:t>
      </w:r>
      <w:r w:rsidR="00AB4BCC">
        <w:rPr>
          <w:lang w:val="en-US"/>
        </w:rPr>
        <w:t xml:space="preserve">. </w:t>
      </w:r>
      <w:r w:rsidR="004F1B26">
        <w:rPr>
          <w:lang w:val="en-US"/>
        </w:rPr>
        <w:t xml:space="preserve">Similar patterns can be found in </w:t>
      </w:r>
      <w:proofErr w:type="spellStart"/>
      <w:r w:rsidR="004F1B26">
        <w:rPr>
          <w:lang w:val="en-US"/>
        </w:rPr>
        <w:t>Huai</w:t>
      </w:r>
      <w:r w:rsidR="007231E8">
        <w:rPr>
          <w:lang w:val="en-US"/>
        </w:rPr>
        <w:t>'</w:t>
      </w:r>
      <w:r w:rsidR="004F1B26">
        <w:rPr>
          <w:lang w:val="en-US"/>
        </w:rPr>
        <w:t>An</w:t>
      </w:r>
      <w:proofErr w:type="spellEnd"/>
      <w:r w:rsidR="004F1B26">
        <w:rPr>
          <w:lang w:val="en-US"/>
        </w:rPr>
        <w:t xml:space="preserve"> and </w:t>
      </w:r>
      <w:proofErr w:type="spellStart"/>
      <w:r w:rsidR="004F1B26">
        <w:rPr>
          <w:lang w:val="en-US"/>
        </w:rPr>
        <w:t>Gu</w:t>
      </w:r>
      <w:r w:rsidR="007231E8">
        <w:rPr>
          <w:lang w:val="en-US"/>
        </w:rPr>
        <w:t>'</w:t>
      </w:r>
      <w:r w:rsidR="004F1B26">
        <w:rPr>
          <w:lang w:val="en-US"/>
        </w:rPr>
        <w:t>An</w:t>
      </w:r>
      <w:proofErr w:type="spellEnd"/>
      <w:r w:rsidR="004F1B26">
        <w:rPr>
          <w:lang w:val="en-US"/>
        </w:rPr>
        <w:t xml:space="preserve">. </w:t>
      </w:r>
      <w:r w:rsidR="00BA038F">
        <w:rPr>
          <w:lang w:val="en-US"/>
        </w:rPr>
        <w:t xml:space="preserve">The roads in </w:t>
      </w:r>
      <w:proofErr w:type="spellStart"/>
      <w:r w:rsidR="00BA038F">
        <w:rPr>
          <w:lang w:val="en-US"/>
        </w:rPr>
        <w:t>Yang</w:t>
      </w:r>
      <w:r w:rsidR="007231E8">
        <w:rPr>
          <w:lang w:val="en-US"/>
        </w:rPr>
        <w:t>'</w:t>
      </w:r>
      <w:r w:rsidR="001A1FD7">
        <w:rPr>
          <w:lang w:val="en-US"/>
        </w:rPr>
        <w:t>K</w:t>
      </w:r>
      <w:r w:rsidR="00BA038F">
        <w:rPr>
          <w:lang w:val="en-US"/>
        </w:rPr>
        <w:t>ou</w:t>
      </w:r>
      <w:proofErr w:type="spellEnd"/>
      <w:r w:rsidR="00BA038F">
        <w:rPr>
          <w:lang w:val="en-US"/>
        </w:rPr>
        <w:t xml:space="preserve"> Zhen and </w:t>
      </w:r>
      <w:proofErr w:type="spellStart"/>
      <w:r w:rsidR="00BA038F">
        <w:rPr>
          <w:lang w:val="en-US"/>
        </w:rPr>
        <w:t>Yue</w:t>
      </w:r>
      <w:r w:rsidR="007231E8">
        <w:rPr>
          <w:lang w:val="en-US"/>
        </w:rPr>
        <w:t>'</w:t>
      </w:r>
      <w:r w:rsidR="001A1FD7">
        <w:rPr>
          <w:lang w:val="en-US"/>
        </w:rPr>
        <w:t>J</w:t>
      </w:r>
      <w:r w:rsidR="00BA038F">
        <w:rPr>
          <w:lang w:val="en-US"/>
        </w:rPr>
        <w:t>in</w:t>
      </w:r>
      <w:proofErr w:type="spellEnd"/>
      <w:r w:rsidR="0003736B">
        <w:rPr>
          <w:lang w:val="en-US"/>
        </w:rPr>
        <w:t xml:space="preserve"> </w:t>
      </w:r>
      <w:proofErr w:type="spellStart"/>
      <w:r w:rsidR="0003736B">
        <w:rPr>
          <w:lang w:val="en-US"/>
        </w:rPr>
        <w:t>Cun</w:t>
      </w:r>
      <w:proofErr w:type="spellEnd"/>
      <w:r w:rsidR="008D4D1A">
        <w:rPr>
          <w:lang w:val="en-US"/>
        </w:rPr>
        <w:t xml:space="preserve"> were</w:t>
      </w:r>
      <w:r w:rsidR="004835AE">
        <w:rPr>
          <w:lang w:val="en-US"/>
        </w:rPr>
        <w:t xml:space="preserve"> identified. </w:t>
      </w:r>
      <w:r w:rsidR="000873E0">
        <w:rPr>
          <w:lang w:val="en-US"/>
        </w:rPr>
        <w:t>Most of the missed urban projections</w:t>
      </w:r>
      <w:r w:rsidR="007F7406">
        <w:rPr>
          <w:lang w:val="en-US"/>
        </w:rPr>
        <w:t xml:space="preserve"> were relative</w:t>
      </w:r>
      <w:r w:rsidR="001827DF">
        <w:rPr>
          <w:lang w:val="en-US"/>
        </w:rPr>
        <w:t>ly</w:t>
      </w:r>
      <w:r w:rsidR="007F7406">
        <w:rPr>
          <w:lang w:val="en-US"/>
        </w:rPr>
        <w:t xml:space="preserve"> far from the </w:t>
      </w:r>
      <w:r w:rsidR="00B835A4">
        <w:rPr>
          <w:lang w:val="en-US"/>
        </w:rPr>
        <w:t>original urban areas</w:t>
      </w:r>
      <w:r w:rsidR="007D160E">
        <w:rPr>
          <w:lang w:val="en-US"/>
        </w:rPr>
        <w:t>, s</w:t>
      </w:r>
      <w:r w:rsidR="00B835A4">
        <w:rPr>
          <w:lang w:val="en-US"/>
        </w:rPr>
        <w:t xml:space="preserve">uch as the </w:t>
      </w:r>
      <w:r w:rsidR="00D84888">
        <w:rPr>
          <w:lang w:val="en-US"/>
        </w:rPr>
        <w:t xml:space="preserve">newly developed land in </w:t>
      </w:r>
      <w:proofErr w:type="spellStart"/>
      <w:r w:rsidR="00D84888">
        <w:rPr>
          <w:lang w:val="en-US"/>
        </w:rPr>
        <w:t>Yang</w:t>
      </w:r>
      <w:r w:rsidR="007231E8">
        <w:rPr>
          <w:lang w:val="en-US"/>
        </w:rPr>
        <w:t>'</w:t>
      </w:r>
      <w:r w:rsidR="000E545F">
        <w:rPr>
          <w:lang w:val="en-US"/>
        </w:rPr>
        <w:t>K</w:t>
      </w:r>
      <w:r w:rsidR="00D84888">
        <w:rPr>
          <w:lang w:val="en-US"/>
        </w:rPr>
        <w:t>ou</w:t>
      </w:r>
      <w:proofErr w:type="spellEnd"/>
      <w:r w:rsidR="00D84888">
        <w:rPr>
          <w:lang w:val="en-US"/>
        </w:rPr>
        <w:t xml:space="preserve"> Zhen that was</w:t>
      </w:r>
      <w:r w:rsidR="006F5982">
        <w:rPr>
          <w:lang w:val="en-US"/>
        </w:rPr>
        <w:t xml:space="preserve"> away from the old tow</w:t>
      </w:r>
      <w:r w:rsidR="001827DF">
        <w:rPr>
          <w:lang w:val="en-US"/>
        </w:rPr>
        <w:t>n</w:t>
      </w:r>
      <w:r w:rsidR="006F5982">
        <w:rPr>
          <w:lang w:val="en-US"/>
        </w:rPr>
        <w:t xml:space="preserve"> center</w:t>
      </w:r>
      <w:r w:rsidR="00F354B3">
        <w:rPr>
          <w:lang w:val="en-US"/>
        </w:rPr>
        <w:t>.</w:t>
      </w:r>
    </w:p>
    <w:p w14:paraId="5ABC690D" w14:textId="24E3E2AA" w:rsidR="00426D32" w:rsidRDefault="00A47C3A" w:rsidP="00D71802">
      <w:pPr>
        <w:keepNext/>
        <w:spacing w:after="0" w:line="276" w:lineRule="auto"/>
      </w:pPr>
      <w:r w:rsidRPr="00A47C3A">
        <w:rPr>
          <w:noProof/>
        </w:rPr>
        <w:lastRenderedPageBreak/>
        <w:drawing>
          <wp:inline distT="0" distB="0" distL="0" distR="0" wp14:anchorId="13EB130A" wp14:editId="78A8461E">
            <wp:extent cx="4745385" cy="6542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46389" cy="6543769"/>
                    </a:xfrm>
                    <a:prstGeom prst="rect">
                      <a:avLst/>
                    </a:prstGeom>
                    <a:noFill/>
                    <a:ln>
                      <a:noFill/>
                    </a:ln>
                  </pic:spPr>
                </pic:pic>
              </a:graphicData>
            </a:graphic>
          </wp:inline>
        </w:drawing>
      </w:r>
    </w:p>
    <w:p w14:paraId="6EFCD8B4" w14:textId="68CEB676" w:rsidR="009054CF" w:rsidRPr="009E67B1" w:rsidRDefault="00426D32" w:rsidP="00426D32">
      <w:pPr>
        <w:pStyle w:val="Caption"/>
        <w:rPr>
          <w:rFonts w:ascii="Calibri" w:hAnsi="Calibri" w:cs="Calibri"/>
          <w:lang w:val="en-US"/>
        </w:rPr>
      </w:pPr>
      <w:bookmarkStart w:id="211" w:name="_Ref81460881"/>
      <w:r>
        <w:t xml:space="preserve">Figure </w:t>
      </w:r>
      <w:r>
        <w:fldChar w:fldCharType="begin"/>
      </w:r>
      <w:r>
        <w:instrText>SEQ Figure \* ARABIC</w:instrText>
      </w:r>
      <w:r>
        <w:fldChar w:fldCharType="separate"/>
      </w:r>
      <w:r w:rsidR="0031313C">
        <w:rPr>
          <w:noProof/>
        </w:rPr>
        <w:t>9</w:t>
      </w:r>
      <w:r>
        <w:fldChar w:fldCharType="end"/>
      </w:r>
      <w:bookmarkEnd w:id="211"/>
      <w:r>
        <w:t>. The hard classified map overlaid with the reference map</w:t>
      </w:r>
      <w:r w:rsidR="00BC77F3">
        <w:t>.</w:t>
      </w:r>
    </w:p>
    <w:p w14:paraId="0BDEF800" w14:textId="0611395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3</w:t>
      </w:r>
      <w:r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806AC2F"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31313C">
        <w:t xml:space="preserve">Figure </w:t>
      </w:r>
      <w:r w:rsidR="0031313C">
        <w:rPr>
          <w:noProof/>
        </w:rPr>
        <w:t>10</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hard classified map were</w:t>
      </w:r>
      <w:r w:rsidR="00722240">
        <w:rPr>
          <w:lang w:val="en-US"/>
        </w:rPr>
        <w:t xml:space="preserve"> ~0.9, ~0.3</w:t>
      </w:r>
      <w:r w:rsidR="00AE2EE9">
        <w:rPr>
          <w:lang w:val="en-US"/>
        </w:rPr>
        <w:t>3</w:t>
      </w:r>
      <w:r w:rsidR="00E005B0">
        <w:rPr>
          <w:lang w:val="en-US"/>
        </w:rPr>
        <w:t>,</w:t>
      </w:r>
      <w:r w:rsidR="00722240">
        <w:rPr>
          <w:lang w:val="en-US"/>
        </w:rPr>
        <w:t xml:space="preserve"> and </w:t>
      </w:r>
      <w:r w:rsidR="00AE2EE9">
        <w:rPr>
          <w:lang w:val="en-US"/>
        </w:rPr>
        <w:t>~0.2,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2871886" cy="2294470"/>
                    </a:xfrm>
                    <a:prstGeom prst="rect">
                      <a:avLst/>
                    </a:prstGeom>
                  </pic:spPr>
                </pic:pic>
              </a:graphicData>
            </a:graphic>
          </wp:inline>
        </w:drawing>
      </w:r>
    </w:p>
    <w:p w14:paraId="56A93314" w14:textId="5D3ABB3C" w:rsidR="00C9171F" w:rsidRDefault="00007605" w:rsidP="00007605">
      <w:pPr>
        <w:pStyle w:val="Caption"/>
        <w:rPr>
          <w:rFonts w:ascii="Calibri" w:hAnsi="Calibri" w:cs="Calibri"/>
          <w:lang w:val="en-US"/>
        </w:rPr>
      </w:pPr>
      <w:bookmarkStart w:id="212" w:name="_Ref81460956"/>
      <w:r>
        <w:t xml:space="preserve">Figure </w:t>
      </w:r>
      <w:r>
        <w:fldChar w:fldCharType="begin"/>
      </w:r>
      <w:r>
        <w:instrText>SEQ Figure \* ARABIC</w:instrText>
      </w:r>
      <w:r>
        <w:fldChar w:fldCharType="separate"/>
      </w:r>
      <w:r w:rsidR="0031313C">
        <w:rPr>
          <w:noProof/>
        </w:rPr>
        <w:t>10</w:t>
      </w:r>
      <w:r>
        <w:fldChar w:fldCharType="end"/>
      </w:r>
      <w:bookmarkEnd w:id="212"/>
      <w:r>
        <w:t xml:space="preserve">. The </w:t>
      </w:r>
      <w:r w:rsidR="002022C0">
        <w:t>overlay</w:t>
      </w:r>
      <w:r>
        <w:t xml:space="preserve"> metrics for the hard classified map of 2017-2019</w:t>
      </w:r>
      <w:r w:rsidR="00BC77F3">
        <w:t>.</w:t>
      </w:r>
    </w:p>
    <w:p w14:paraId="71279E28" w14:textId="61FAB96A" w:rsidR="00245AC6" w:rsidRPr="009E67B1" w:rsidRDefault="003F0B1D" w:rsidP="00D71802">
      <w:pPr>
        <w:spacing w:line="276" w:lineRule="auto"/>
        <w:rPr>
          <w:rFonts w:ascii="Calibri" w:hAnsi="Calibri" w:cs="Calibri"/>
          <w:lang w:val="en-US"/>
        </w:rPr>
      </w:pPr>
      <w:r>
        <w:rPr>
          <w:rFonts w:ascii="Calibri" w:hAnsi="Calibri" w:cs="Calibri"/>
          <w:lang w:val="en-US"/>
        </w:rPr>
        <w:t xml:space="preserve">The landscape metrics of the </w:t>
      </w:r>
      <w:r w:rsidR="00005136">
        <w:rPr>
          <w:rFonts w:ascii="Calibri" w:hAnsi="Calibri" w:cs="Calibri"/>
          <w:lang w:val="en-US"/>
        </w:rPr>
        <w:t>hard classified 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31313C">
        <w:t xml:space="preserve">Figure </w:t>
      </w:r>
      <w:r w:rsidR="0031313C">
        <w:rPr>
          <w:noProof/>
        </w:rPr>
        <w:t>11</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r w:rsidR="008E08A6">
        <w:rPr>
          <w:rFonts w:ascii="Calibri" w:hAnsi="Calibri" w:cs="Calibri"/>
          <w:lang w:val="en-US"/>
        </w:rPr>
        <w:t xml:space="preserve">The PN 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89453C">
        <w:rPr>
          <w:rFonts w:ascii="Calibri" w:hAnsi="Calibri" w:cs="Calibri"/>
          <w:lang w:val="en-US"/>
        </w:rPr>
        <w:t xml:space="preserve">LPI were </w:t>
      </w:r>
      <w:r w:rsidR="00C5791C">
        <w:rPr>
          <w:rFonts w:ascii="Calibri" w:hAnsi="Calibri" w:cs="Calibri"/>
          <w:lang w:val="en-US"/>
        </w:rPr>
        <w:t xml:space="preserve">nearly </w:t>
      </w:r>
      <w:r w:rsidR="00B44FD8">
        <w:rPr>
          <w:rFonts w:ascii="Calibri" w:hAnsi="Calibri" w:cs="Calibri"/>
          <w:lang w:val="en-US"/>
        </w:rPr>
        <w:t>uncorrelated between the projection and the reference map.</w:t>
      </w:r>
    </w:p>
    <w:p w14:paraId="44947940" w14:textId="77777777" w:rsidR="002022C0" w:rsidRDefault="008513B6" w:rsidP="00D71802">
      <w:pPr>
        <w:keepNext/>
        <w:spacing w:after="0" w:line="276" w:lineRule="auto"/>
      </w:pPr>
      <w:commentRangeStart w:id="213"/>
      <w:commentRangeStart w:id="214"/>
      <w:r>
        <w:rPr>
          <w:noProof/>
        </w:rPr>
        <w:drawing>
          <wp:inline distT="0" distB="0" distL="0" distR="0" wp14:anchorId="1AB7EAE9" wp14:editId="47086648">
            <wp:extent cx="5731510" cy="1779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commentRangeEnd w:id="213"/>
      <w:r w:rsidR="00D81E95">
        <w:rPr>
          <w:rStyle w:val="CommentReference"/>
        </w:rPr>
        <w:commentReference w:id="213"/>
      </w:r>
      <w:commentRangeEnd w:id="214"/>
      <w:r w:rsidR="00FF06F9">
        <w:rPr>
          <w:rStyle w:val="CommentReference"/>
        </w:rPr>
        <w:commentReference w:id="214"/>
      </w:r>
    </w:p>
    <w:p w14:paraId="207C69FE" w14:textId="6B111F1F" w:rsidR="001642A6" w:rsidRPr="009E67B1" w:rsidRDefault="002022C0" w:rsidP="002022C0">
      <w:pPr>
        <w:pStyle w:val="Caption"/>
        <w:rPr>
          <w:rFonts w:ascii="Calibri" w:hAnsi="Calibri" w:cs="Calibri"/>
          <w:lang w:val="en-US"/>
        </w:rPr>
      </w:pPr>
      <w:bookmarkStart w:id="215" w:name="_Ref81461038"/>
      <w:r>
        <w:t xml:space="preserve">Figure </w:t>
      </w:r>
      <w:r>
        <w:fldChar w:fldCharType="begin"/>
      </w:r>
      <w:r>
        <w:instrText>SEQ Figure \* ARABIC</w:instrText>
      </w:r>
      <w:r>
        <w:fldChar w:fldCharType="separate"/>
      </w:r>
      <w:r w:rsidR="0031313C">
        <w:rPr>
          <w:noProof/>
        </w:rPr>
        <w:t>11</w:t>
      </w:r>
      <w:r>
        <w:fldChar w:fldCharType="end"/>
      </w:r>
      <w:bookmarkEnd w:id="215"/>
      <w:r>
        <w:t xml:space="preserve">. </w:t>
      </w:r>
      <w:r w:rsidRPr="00207796">
        <w:t xml:space="preserve">The </w:t>
      </w:r>
      <w:r>
        <w:t>landscape</w:t>
      </w:r>
      <w:r w:rsidRPr="00207796">
        <w:t xml:space="preserve"> metrics for the hard classified map of 2017-2019</w:t>
      </w:r>
      <w:r w:rsidR="00CE7E38">
        <w:t>. The dash line refers to y</w:t>
      </w:r>
      <w:r w:rsidR="00442639">
        <w:t xml:space="preserve"> </w:t>
      </w:r>
      <w:r w:rsidR="00CE7E38">
        <w:t>=</w:t>
      </w:r>
      <w:r w:rsidR="00442639">
        <w:t xml:space="preserve"> </w:t>
      </w:r>
      <w:r w:rsidR="00CE7E38">
        <w:t>x.</w:t>
      </w:r>
    </w:p>
    <w:p w14:paraId="6F662EA7" w14:textId="700D8CB7"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4</w:t>
      </w:r>
      <w:r w:rsidRPr="009E67B1">
        <w:rPr>
          <w:rFonts w:ascii="Calibri" w:hAnsi="Calibri" w:cs="Calibri"/>
          <w:lang w:val="en-US"/>
        </w:rPr>
        <w:t xml:space="preserve"> Prediction</w:t>
      </w:r>
      <w:r w:rsidR="00275AC6">
        <w:rPr>
          <w:rFonts w:ascii="Calibri" w:hAnsi="Calibri" w:cs="Calibri"/>
          <w:lang w:val="en-US"/>
        </w:rPr>
        <w:t xml:space="preserve"> urban </w:t>
      </w:r>
      <w:r w:rsidR="00DF42D8">
        <w:rPr>
          <w:rFonts w:ascii="Calibri" w:hAnsi="Calibri" w:cs="Calibri"/>
          <w:lang w:val="en-US"/>
        </w:rPr>
        <w:t xml:space="preserve">area </w:t>
      </w:r>
      <w:r w:rsidR="00275AC6">
        <w:rPr>
          <w:rFonts w:ascii="Calibri" w:hAnsi="Calibri" w:cs="Calibri"/>
          <w:lang w:val="en-US"/>
        </w:rPr>
        <w:t>to 2030</w:t>
      </w:r>
    </w:p>
    <w:p w14:paraId="52DC45E9" w14:textId="0213461C" w:rsidR="00FC783D" w:rsidRPr="00FC783D" w:rsidRDefault="00FC783D" w:rsidP="00D71802">
      <w:pPr>
        <w:spacing w:line="276" w:lineRule="auto"/>
        <w:rPr>
          <w:lang w:val="en-US"/>
        </w:rPr>
      </w:pPr>
      <w:r>
        <w:rPr>
          <w:lang w:val="en-US"/>
        </w:rPr>
        <w:t>The historical urban areas of the North China Plain showed a strong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31313C">
        <w:t xml:space="preserve">Figure </w:t>
      </w:r>
      <w:r w:rsidR="0031313C">
        <w:rPr>
          <w:noProof/>
        </w:rPr>
        <w:t>12</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77777777" w:rsidR="000630DC" w:rsidRDefault="00AC1CAD" w:rsidP="00D71802">
      <w:pPr>
        <w:keepNext/>
        <w:spacing w:after="0" w:line="276" w:lineRule="auto"/>
      </w:pPr>
      <w:r w:rsidRPr="00AC1CAD">
        <w:rPr>
          <w:rFonts w:ascii="Calibri" w:hAnsi="Calibri" w:cs="Calibri"/>
          <w:noProof/>
          <w:lang w:val="en-US"/>
        </w:rPr>
        <w:drawing>
          <wp:inline distT="0" distB="0" distL="0" distR="0" wp14:anchorId="29D391F9" wp14:editId="44774C7C">
            <wp:extent cx="3013370" cy="180961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23610" cy="1815767"/>
                    </a:xfrm>
                    <a:prstGeom prst="rect">
                      <a:avLst/>
                    </a:prstGeom>
                    <a:noFill/>
                    <a:ln>
                      <a:noFill/>
                    </a:ln>
                  </pic:spPr>
                </pic:pic>
              </a:graphicData>
            </a:graphic>
          </wp:inline>
        </w:drawing>
      </w:r>
    </w:p>
    <w:p w14:paraId="367EFF88" w14:textId="0FEDD314" w:rsidR="00394A6D" w:rsidRDefault="000630DC" w:rsidP="000630DC">
      <w:pPr>
        <w:pStyle w:val="Caption"/>
        <w:rPr>
          <w:rFonts w:ascii="Calibri" w:hAnsi="Calibri" w:cs="Calibri"/>
          <w:lang w:val="en-US"/>
        </w:rPr>
      </w:pPr>
      <w:bookmarkStart w:id="216" w:name="_Ref81461127"/>
      <w:r>
        <w:t xml:space="preserve">Figure </w:t>
      </w:r>
      <w:r>
        <w:fldChar w:fldCharType="begin"/>
      </w:r>
      <w:r>
        <w:instrText>SEQ Figure \* ARABIC</w:instrText>
      </w:r>
      <w:r>
        <w:fldChar w:fldCharType="separate"/>
      </w:r>
      <w:r w:rsidR="0031313C">
        <w:rPr>
          <w:noProof/>
        </w:rPr>
        <w:t>12</w:t>
      </w:r>
      <w:r>
        <w:fldChar w:fldCharType="end"/>
      </w:r>
      <w:bookmarkEnd w:id="216"/>
      <w:r>
        <w:t>. The exponential regression on historical urban areas</w:t>
      </w:r>
      <w:r w:rsidR="00432AED">
        <w:rPr>
          <w:rFonts w:hint="eastAsia"/>
        </w:rPr>
        <w:t>.</w:t>
      </w:r>
    </w:p>
    <w:p w14:paraId="5C40D46B" w14:textId="0FD142AC" w:rsidR="00FC783D" w:rsidRPr="009E67B1" w:rsidRDefault="005E2984" w:rsidP="00D71802">
      <w:pPr>
        <w:spacing w:line="276" w:lineRule="auto"/>
        <w:rPr>
          <w:rFonts w:ascii="Calibri" w:hAnsi="Calibri" w:cs="Calibri"/>
          <w:lang w:val="en-US"/>
        </w:rPr>
      </w:pPr>
      <w:r>
        <w:rPr>
          <w:rFonts w:ascii="Calibri" w:hAnsi="Calibri" w:cs="Calibri" w:hint="eastAsia"/>
          <w:lang w:val="en-US"/>
        </w:rPr>
        <w:lastRenderedPageBreak/>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31313C">
        <w:t xml:space="preserve">Figure </w:t>
      </w:r>
      <w:r w:rsidR="0031313C">
        <w:rPr>
          <w:noProof/>
        </w:rPr>
        <w:t>13</w:t>
      </w:r>
      <w:r w:rsidR="00D066F3">
        <w:rPr>
          <w:rFonts w:ascii="Calibri" w:hAnsi="Calibri" w:cs="Calibri"/>
          <w:highlight w:val="yellow"/>
          <w:lang w:val="en-US"/>
        </w:rPr>
        <w:fldChar w:fldCharType="end"/>
      </w:r>
      <w:r>
        <w:rPr>
          <w:rFonts w:ascii="Calibri" w:hAnsi="Calibri" w:cs="Calibri"/>
          <w:lang w:val="en-US"/>
        </w:rPr>
        <w:t xml:space="preserve">. The newly predicted urban area was proportional to the size of the urban lands it enclosed. In </w:t>
      </w:r>
      <w:proofErr w:type="spellStart"/>
      <w:r>
        <w:rPr>
          <w:rFonts w:ascii="Calibri" w:hAnsi="Calibri" w:cs="Calibri"/>
          <w:lang w:val="en-US"/>
        </w:rPr>
        <w:t>Shang</w:t>
      </w:r>
      <w:r w:rsidR="007231E8">
        <w:rPr>
          <w:rFonts w:ascii="Calibri" w:hAnsi="Calibri" w:cs="Calibri"/>
          <w:lang w:val="en-US"/>
        </w:rPr>
        <w:t>'</w:t>
      </w:r>
      <w:r>
        <w:rPr>
          <w:rFonts w:ascii="Calibri" w:hAnsi="Calibri" w:cs="Calibri"/>
          <w:lang w:val="en-US"/>
        </w:rPr>
        <w:t>Qiu</w:t>
      </w:r>
      <w:proofErr w:type="spellEnd"/>
      <w:r>
        <w:rPr>
          <w:rFonts w:ascii="Calibri" w:hAnsi="Calibri" w:cs="Calibri"/>
          <w:lang w:val="en-US"/>
        </w:rPr>
        <w:t xml:space="preserve"> and </w:t>
      </w:r>
      <w:proofErr w:type="spellStart"/>
      <w:r>
        <w:rPr>
          <w:rFonts w:ascii="Calibri" w:hAnsi="Calibri" w:cs="Calibri"/>
          <w:lang w:val="en-US"/>
        </w:rPr>
        <w:t>Hu</w:t>
      </w:r>
      <w:r w:rsidR="007231E8">
        <w:rPr>
          <w:rFonts w:ascii="Calibri" w:hAnsi="Calibri" w:cs="Calibri"/>
          <w:lang w:val="en-US"/>
        </w:rPr>
        <w:t>'</w:t>
      </w:r>
      <w:r>
        <w:rPr>
          <w:rFonts w:ascii="Calibri" w:hAnsi="Calibri" w:cs="Calibri"/>
          <w:lang w:val="en-US"/>
        </w:rPr>
        <w:t>Ji</w:t>
      </w:r>
      <w:proofErr w:type="spellEnd"/>
      <w:r>
        <w:rPr>
          <w:rFonts w:ascii="Calibri" w:hAnsi="Calibri" w:cs="Calibri"/>
          <w:lang w:val="en-US"/>
        </w:rPr>
        <w:t xml:space="preserve"> Zhen, the predicted urban expansion lands were larger around big cities/towns than those near smaller villages. The predicted urban area was following specified patterns rather than sprawling in every direction. </w:t>
      </w:r>
      <w:r w:rsidR="00FD7506">
        <w:rPr>
          <w:rFonts w:ascii="Calibri" w:hAnsi="Calibri" w:cs="Calibri"/>
          <w:lang w:val="en-US"/>
        </w:rPr>
        <w:t xml:space="preserve">For example, the predicted urban lands in </w:t>
      </w:r>
      <w:proofErr w:type="spellStart"/>
      <w:r w:rsidR="00FD7506">
        <w:rPr>
          <w:rFonts w:ascii="Calibri" w:hAnsi="Calibri" w:cs="Calibri"/>
          <w:lang w:val="en-US"/>
        </w:rPr>
        <w:t>Du</w:t>
      </w:r>
      <w:r w:rsidR="007231E8">
        <w:rPr>
          <w:rFonts w:ascii="Calibri" w:hAnsi="Calibri" w:cs="Calibri"/>
          <w:lang w:val="en-US"/>
        </w:rPr>
        <w:t>'</w:t>
      </w:r>
      <w:r w:rsidR="00FD7506">
        <w:rPr>
          <w:rFonts w:ascii="Calibri" w:hAnsi="Calibri" w:cs="Calibri"/>
          <w:lang w:val="en-US"/>
        </w:rPr>
        <w:t>Ling</w:t>
      </w:r>
      <w:proofErr w:type="spellEnd"/>
      <w:r w:rsidR="00FD7506">
        <w:rPr>
          <w:rFonts w:ascii="Calibri" w:hAnsi="Calibri" w:cs="Calibri"/>
          <w:lang w:val="en-US"/>
        </w:rPr>
        <w:t xml:space="preserve"> Xiang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DB5C50">
        <w:rPr>
          <w:rFonts w:ascii="Calibri" w:hAnsi="Calibri" w:cs="Calibri"/>
          <w:lang w:val="en-US"/>
        </w:rPr>
        <w:t>filled</w:t>
      </w:r>
      <w:r w:rsidR="00FD7506">
        <w:rPr>
          <w:rFonts w:ascii="Calibri" w:hAnsi="Calibri" w:cs="Calibri"/>
          <w:lang w:val="en-US"/>
        </w:rPr>
        <w:t xml:space="preserve"> the </w:t>
      </w:r>
      <w:r w:rsidR="007231E8">
        <w:rPr>
          <w:rFonts w:ascii="Calibri" w:hAnsi="Calibri" w:cs="Calibri"/>
          <w:lang w:val="en-US"/>
        </w:rPr>
        <w:t>"</w:t>
      </w:r>
      <w:r w:rsidR="00FD7506">
        <w:rPr>
          <w:rFonts w:ascii="Calibri" w:hAnsi="Calibri" w:cs="Calibri"/>
          <w:lang w:val="en-US"/>
        </w:rPr>
        <w:t>holes</w:t>
      </w:r>
      <w:r w:rsidR="007231E8">
        <w:rPr>
          <w:rFonts w:ascii="Calibri" w:hAnsi="Calibri" w:cs="Calibri"/>
          <w:lang w:val="en-US"/>
        </w:rPr>
        <w:t>"</w:t>
      </w:r>
      <w:r w:rsidR="00FD7506">
        <w:rPr>
          <w:rFonts w:ascii="Calibri" w:hAnsi="Calibri" w:cs="Calibri"/>
          <w:lang w:val="en-US"/>
        </w:rPr>
        <w:t xml:space="preserve"> of persisting urban areas and maintained the general shape of the original urban layout. The prediction of </w:t>
      </w:r>
      <w:proofErr w:type="spellStart"/>
      <w:r w:rsidR="00FD7506">
        <w:rPr>
          <w:rFonts w:ascii="Calibri" w:hAnsi="Calibri" w:cs="Calibri"/>
          <w:lang w:val="en-US"/>
        </w:rPr>
        <w:t>Dong</w:t>
      </w:r>
      <w:r w:rsidR="007231E8">
        <w:rPr>
          <w:rFonts w:ascii="Calibri" w:hAnsi="Calibri" w:cs="Calibri"/>
          <w:lang w:val="en-US"/>
        </w:rPr>
        <w:t>'</w:t>
      </w:r>
      <w:r w:rsidR="00FD7506">
        <w:rPr>
          <w:rFonts w:ascii="Calibri" w:hAnsi="Calibri" w:cs="Calibri"/>
          <w:lang w:val="en-US"/>
        </w:rPr>
        <w:t>E</w:t>
      </w:r>
      <w:proofErr w:type="spellEnd"/>
      <w:r w:rsidR="00FD7506">
        <w:rPr>
          <w:rFonts w:ascii="Calibri" w:hAnsi="Calibri" w:cs="Calibri"/>
          <w:lang w:val="en-US"/>
        </w:rPr>
        <w:t xml:space="preserve"> followed the city</w:t>
      </w:r>
      <w:r w:rsidR="007231E8">
        <w:rPr>
          <w:rFonts w:ascii="Calibri" w:hAnsi="Calibri" w:cs="Calibri"/>
          <w:lang w:val="en-US"/>
        </w:rPr>
        <w:t>'</w:t>
      </w:r>
      <w:r w:rsidR="00FD7506">
        <w:rPr>
          <w:rFonts w:ascii="Calibri" w:hAnsi="Calibri" w:cs="Calibri"/>
          <w:lang w:val="en-US"/>
        </w:rPr>
        <w:t>s elongating development trend.</w:t>
      </w:r>
      <w:r w:rsidR="001A1FD7">
        <w:rPr>
          <w:rFonts w:ascii="Calibri" w:hAnsi="Calibri" w:cs="Calibri"/>
          <w:lang w:val="en-US"/>
        </w:rPr>
        <w:t xml:space="preserve"> The predicted urban lands emerged at road-crosses in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proofErr w:type="spellStart"/>
      <w:r w:rsidR="001A1FD7">
        <w:rPr>
          <w:rFonts w:ascii="Calibri" w:hAnsi="Calibri" w:cs="Calibri"/>
          <w:lang w:val="en-US"/>
        </w:rPr>
        <w:t>Yue</w:t>
      </w:r>
      <w:r w:rsidR="007231E8">
        <w:rPr>
          <w:rFonts w:ascii="Calibri" w:hAnsi="Calibri" w:cs="Calibri"/>
          <w:lang w:val="en-US"/>
        </w:rPr>
        <w:t>'</w:t>
      </w:r>
      <w:r w:rsidR="001A1FD7">
        <w:rPr>
          <w:rFonts w:ascii="Calibri" w:hAnsi="Calibri" w:cs="Calibri"/>
          <w:lang w:val="en-US"/>
        </w:rPr>
        <w:t>Jin</w:t>
      </w:r>
      <w:proofErr w:type="spellEnd"/>
      <w:r w:rsidR="001A1FD7">
        <w:rPr>
          <w:rFonts w:ascii="Calibri" w:hAnsi="Calibri" w:cs="Calibri"/>
          <w:lang w:val="en-US"/>
        </w:rPr>
        <w:t xml:space="preserve"> </w:t>
      </w:r>
      <w:proofErr w:type="spellStart"/>
      <w:r w:rsidR="001A1FD7">
        <w:rPr>
          <w:rFonts w:ascii="Calibri" w:hAnsi="Calibri" w:cs="Calibri"/>
          <w:lang w:val="en-US"/>
        </w:rPr>
        <w:t>Cun</w:t>
      </w:r>
      <w:proofErr w:type="spellEnd"/>
      <w:r w:rsidR="001A1FD7">
        <w:rPr>
          <w:rFonts w:ascii="Calibri" w:hAnsi="Calibri" w:cs="Calibri"/>
          <w:lang w:val="en-US"/>
        </w:rPr>
        <w:t>.</w:t>
      </w:r>
    </w:p>
    <w:p w14:paraId="4DBC82B9" w14:textId="77777777" w:rsidR="00D066F3" w:rsidRDefault="00F87194" w:rsidP="00D71802">
      <w:pPr>
        <w:keepNext/>
        <w:spacing w:after="0" w:line="276" w:lineRule="auto"/>
      </w:pPr>
      <w:r w:rsidRPr="00F87194">
        <w:rPr>
          <w:rFonts w:ascii="Calibri" w:hAnsi="Calibri" w:cs="Calibri"/>
          <w:noProof/>
          <w:lang w:val="en-US"/>
        </w:rPr>
        <w:drawing>
          <wp:inline distT="0" distB="0" distL="0" distR="0" wp14:anchorId="5C15DAC4" wp14:editId="51AAE953">
            <wp:extent cx="4711878" cy="64967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8496" cy="6505841"/>
                    </a:xfrm>
                    <a:prstGeom prst="rect">
                      <a:avLst/>
                    </a:prstGeom>
                    <a:noFill/>
                    <a:ln>
                      <a:noFill/>
                    </a:ln>
                  </pic:spPr>
                </pic:pic>
              </a:graphicData>
            </a:graphic>
          </wp:inline>
        </w:drawing>
      </w:r>
    </w:p>
    <w:p w14:paraId="305BF7A1" w14:textId="312DDBFE" w:rsidR="00394A6D" w:rsidRDefault="00D066F3" w:rsidP="00D066F3">
      <w:pPr>
        <w:pStyle w:val="Caption"/>
        <w:rPr>
          <w:rFonts w:ascii="Calibri" w:hAnsi="Calibri" w:cs="Calibri"/>
          <w:lang w:val="en-US"/>
        </w:rPr>
      </w:pPr>
      <w:bookmarkStart w:id="217" w:name="_Ref81461192"/>
      <w:commentRangeStart w:id="218"/>
      <w:commentRangeStart w:id="219"/>
      <w:r>
        <w:t xml:space="preserve">Figure </w:t>
      </w:r>
      <w:r>
        <w:fldChar w:fldCharType="begin"/>
      </w:r>
      <w:r>
        <w:instrText>SEQ Figure \* ARABIC</w:instrText>
      </w:r>
      <w:r>
        <w:fldChar w:fldCharType="separate"/>
      </w:r>
      <w:r w:rsidR="0031313C">
        <w:rPr>
          <w:noProof/>
        </w:rPr>
        <w:t>13</w:t>
      </w:r>
      <w:r>
        <w:fldChar w:fldCharType="end"/>
      </w:r>
      <w:bookmarkEnd w:id="217"/>
      <w:r>
        <w:t>. The simulated urban lands in 2030</w:t>
      </w:r>
      <w:r w:rsidR="00BC77F3">
        <w:t>.</w:t>
      </w:r>
      <w:commentRangeEnd w:id="218"/>
      <w:r w:rsidR="00206A1A">
        <w:rPr>
          <w:rStyle w:val="CommentReference"/>
          <w:i w:val="0"/>
          <w:iCs w:val="0"/>
          <w:color w:val="auto"/>
        </w:rPr>
        <w:commentReference w:id="218"/>
      </w:r>
      <w:commentRangeEnd w:id="219"/>
      <w:r w:rsidR="002437A8">
        <w:rPr>
          <w:rStyle w:val="CommentReference"/>
          <w:i w:val="0"/>
          <w:iCs w:val="0"/>
          <w:color w:val="auto"/>
        </w:rPr>
        <w:commentReference w:id="219"/>
      </w:r>
    </w:p>
    <w:p w14:paraId="489BB32B" w14:textId="764A8DB6" w:rsidR="00641F77" w:rsidRPr="00EC5106" w:rsidRDefault="00641F77" w:rsidP="00641F77">
      <w:pPr>
        <w:pStyle w:val="Heading1"/>
        <w:spacing w:line="276" w:lineRule="auto"/>
        <w:rPr>
          <w:rFonts w:asciiTheme="minorHAnsi" w:hAnsiTheme="minorHAnsi" w:cstheme="minorHAnsi"/>
          <w:lang w:val="en-US"/>
        </w:rPr>
      </w:pPr>
      <w:commentRangeStart w:id="220"/>
      <w:r w:rsidRPr="00EC5106">
        <w:rPr>
          <w:rFonts w:asciiTheme="minorHAnsi" w:hAnsiTheme="minorHAnsi" w:cstheme="minorHAnsi"/>
          <w:lang w:val="en-US"/>
        </w:rPr>
        <w:lastRenderedPageBreak/>
        <w:t>4. Discussion</w:t>
      </w:r>
      <w:commentRangeEnd w:id="220"/>
      <w:r w:rsidR="00DC0E29">
        <w:rPr>
          <w:rStyle w:val="CommentReference"/>
          <w:rFonts w:asciiTheme="minorHAnsi" w:eastAsiaTheme="minorEastAsia" w:hAnsiTheme="minorHAnsi" w:cstheme="minorBidi"/>
          <w:color w:val="auto"/>
        </w:rPr>
        <w:commentReference w:id="220"/>
      </w:r>
    </w:p>
    <w:p w14:paraId="4FF0F833" w14:textId="1472493B" w:rsidR="00527A2D" w:rsidRDefault="00EC5106" w:rsidP="00EC5106">
      <w:pPr>
        <w:pStyle w:val="Heading2"/>
        <w:rPr>
          <w:rFonts w:asciiTheme="minorHAnsi" w:hAnsiTheme="minorHAnsi" w:cstheme="minorHAnsi"/>
          <w:lang w:val="en-US"/>
        </w:rPr>
      </w:pPr>
      <w:r w:rsidRPr="00EC5106">
        <w:rPr>
          <w:rFonts w:asciiTheme="minorHAnsi" w:hAnsiTheme="minorHAnsi" w:cstheme="minorHAnsi"/>
          <w:lang w:val="en-US"/>
        </w:rPr>
        <w:t xml:space="preserve">4.1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1B6F6C02" w:rsidR="00347E32" w:rsidRDefault="009255F5" w:rsidP="00D71802">
      <w:pPr>
        <w:spacing w:line="276" w:lineRule="auto"/>
        <w:rPr>
          <w:lang w:val="en-US"/>
        </w:rPr>
      </w:pPr>
      <w:r>
        <w:rPr>
          <w:lang w:val="en-US"/>
        </w:rPr>
        <w:t>The UNET</w:t>
      </w:r>
      <w:r w:rsidR="00712374">
        <w:rPr>
          <w:lang w:val="en-US"/>
        </w:rPr>
        <w:t xml:space="preserve"> </w:t>
      </w:r>
      <w:r w:rsidR="0005377E">
        <w:rPr>
          <w:lang w:val="en-US"/>
        </w:rPr>
        <w:t>capture</w:t>
      </w:r>
      <w:r w:rsidR="00464615">
        <w:rPr>
          <w:lang w:val="en-US"/>
        </w:rPr>
        <w:t>d</w:t>
      </w:r>
      <w:r w:rsidR="00E3507F">
        <w:rPr>
          <w:lang w:val="en-US"/>
        </w:rPr>
        <w:t xml:space="preserve"> </w:t>
      </w:r>
      <w:r w:rsidR="0065251D">
        <w:rPr>
          <w:lang w:val="en-US"/>
        </w:rPr>
        <w:t>large scale spatial patterns and assimilate</w:t>
      </w:r>
      <w:r w:rsidR="009A4D56">
        <w:rPr>
          <w:lang w:val="en-US"/>
        </w:rPr>
        <w:t>d</w:t>
      </w:r>
      <w:r w:rsidR="0065251D">
        <w:rPr>
          <w:lang w:val="en-US"/>
        </w:rPr>
        <w:t xml:space="preserve"> these patter</w:t>
      </w:r>
      <w:r w:rsidR="0005377E">
        <w:rPr>
          <w:lang w:val="en-US"/>
        </w:rPr>
        <w:t>n</w:t>
      </w:r>
      <w:r w:rsidR="0065251D">
        <w:rPr>
          <w:lang w:val="en-US"/>
        </w:rPr>
        <w:t xml:space="preserve">s to </w:t>
      </w:r>
      <w:r w:rsidR="006E25FD">
        <w:rPr>
          <w:lang w:val="en-US"/>
        </w:rPr>
        <w:t xml:space="preserve">guide the urban </w:t>
      </w:r>
      <w:r w:rsidR="00A84C1D">
        <w:rPr>
          <w:lang w:val="en-US"/>
        </w:rPr>
        <w:t xml:space="preserve">development </w:t>
      </w:r>
      <w:r w:rsidR="006E25FD">
        <w:rPr>
          <w:lang w:val="en-US"/>
        </w:rPr>
        <w:t>simulation at fine</w:t>
      </w:r>
      <w:r w:rsidR="00ED6707">
        <w:rPr>
          <w:lang w:val="en-US"/>
        </w:rPr>
        <w:t>r</w:t>
      </w:r>
      <w:r w:rsidR="006E25FD">
        <w:rPr>
          <w:lang w:val="en-US"/>
        </w:rPr>
        <w:t xml:space="preserve"> scale</w:t>
      </w:r>
      <w:r w:rsidR="007F69E5">
        <w:rPr>
          <w:lang w:val="en-US"/>
        </w:rPr>
        <w:t>s</w:t>
      </w:r>
      <w:r w:rsidR="006E25FD">
        <w:rPr>
          <w:lang w:val="en-US"/>
        </w:rPr>
        <w:t>.</w:t>
      </w:r>
      <w:r w:rsidR="004C03AE">
        <w:rPr>
          <w:lang w:val="en-US"/>
        </w:rPr>
        <w:t xml:space="preserve"> </w:t>
      </w:r>
      <w:r w:rsidR="00FC0552">
        <w:rPr>
          <w:lang w:val="en-US"/>
        </w:rPr>
        <w:t xml:space="preserve">For example, the bottleneck layer of the </w:t>
      </w:r>
      <w:r w:rsidR="00FF31DC">
        <w:rPr>
          <w:lang w:val="en-US"/>
        </w:rPr>
        <w:t>UNET highlighted</w:t>
      </w:r>
      <w:r w:rsidR="00FC0552">
        <w:rPr>
          <w:lang w:val="en-US"/>
        </w:rPr>
        <w:t xml:space="preserve"> </w:t>
      </w:r>
      <w:r w:rsidR="00447134">
        <w:rPr>
          <w:lang w:val="en-US"/>
        </w:rPr>
        <w:t xml:space="preserve">the </w:t>
      </w:r>
      <w:r w:rsidR="00FB0F47">
        <w:rPr>
          <w:lang w:val="en-US"/>
        </w:rPr>
        <w:t>overview</w:t>
      </w:r>
      <w:r w:rsidR="00447134">
        <w:rPr>
          <w:lang w:val="en-US"/>
        </w:rPr>
        <w:t xml:space="preserve"> of </w:t>
      </w:r>
      <w:r w:rsidR="00971E2A">
        <w:rPr>
          <w:lang w:val="en-US"/>
        </w:rPr>
        <w:t>urban layout in the target year</w:t>
      </w:r>
      <w:r w:rsidR="0088126E">
        <w:rPr>
          <w:lang w:val="en-US"/>
        </w:rPr>
        <w:t>, and this overview</w:t>
      </w:r>
      <w:r w:rsidR="00642A3A">
        <w:rPr>
          <w:lang w:val="en-US"/>
        </w:rPr>
        <w:t xml:space="preserve"> was gradually disintegrated </w:t>
      </w:r>
      <w:r w:rsidR="007F3EF5">
        <w:rPr>
          <w:lang w:val="en-US"/>
        </w:rPr>
        <w:t xml:space="preserve">into </w:t>
      </w:r>
      <w:r w:rsidR="005F172A">
        <w:rPr>
          <w:lang w:val="en-US"/>
        </w:rPr>
        <w:t xml:space="preserve">detailed shapes </w:t>
      </w:r>
      <w:r w:rsidR="00D57CBE">
        <w:rPr>
          <w:lang w:val="en-US"/>
        </w:rPr>
        <w:t xml:space="preserve">with </w:t>
      </w:r>
      <w:r w:rsidR="007F3EF5">
        <w:rPr>
          <w:lang w:val="en-US"/>
        </w:rPr>
        <w:t>finer</w:t>
      </w:r>
      <w:r w:rsidR="00D57CBE">
        <w:rPr>
          <w:lang w:val="en-US"/>
        </w:rPr>
        <w:t xml:space="preserve"> </w:t>
      </w:r>
      <w:r w:rsidR="00FF31DC">
        <w:rPr>
          <w:lang w:val="en-US"/>
        </w:rPr>
        <w:t>resolution (</w:t>
      </w:r>
      <w:r w:rsidR="00FF31DC">
        <w:rPr>
          <w:highlight w:val="yellow"/>
          <w:lang w:val="en-US"/>
        </w:rPr>
        <w:fldChar w:fldCharType="begin"/>
      </w:r>
      <w:r w:rsidR="00FF31DC">
        <w:rPr>
          <w:lang w:val="en-US"/>
        </w:rPr>
        <w:instrText xml:space="preserve"> REF _Ref81460686 \h </w:instrText>
      </w:r>
      <w:r w:rsidR="00FF31DC">
        <w:rPr>
          <w:highlight w:val="yellow"/>
          <w:lang w:val="en-US"/>
        </w:rPr>
      </w:r>
      <w:r w:rsidR="00FF31DC">
        <w:rPr>
          <w:highlight w:val="yellow"/>
          <w:lang w:val="en-US"/>
        </w:rPr>
        <w:fldChar w:fldCharType="separate"/>
      </w:r>
      <w:r w:rsidR="0031313C">
        <w:t xml:space="preserve">Figure </w:t>
      </w:r>
      <w:r w:rsidR="0031313C">
        <w:rPr>
          <w:noProof/>
        </w:rPr>
        <w:t>7</w:t>
      </w:r>
      <w:r w:rsidR="00FF31DC">
        <w:rPr>
          <w:highlight w:val="yellow"/>
          <w:lang w:val="en-US"/>
        </w:rPr>
        <w:fldChar w:fldCharType="end"/>
      </w:r>
      <w:r w:rsidR="00FF31DC">
        <w:rPr>
          <w:lang w:val="en-US"/>
        </w:rPr>
        <w:t>)</w:t>
      </w:r>
      <w:r w:rsidR="00D57CBE">
        <w:rPr>
          <w:lang w:val="en-US"/>
        </w:rPr>
        <w:t>.</w:t>
      </w:r>
      <w:r w:rsidR="00C53F02">
        <w:rPr>
          <w:lang w:val="en-US"/>
        </w:rPr>
        <w:t xml:space="preserve"> 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were allocated with higher</w:t>
      </w:r>
      <w:r w:rsidR="008A5BB9">
        <w:rPr>
          <w:lang w:val="en-US"/>
        </w:rPr>
        <w:t xml:space="preserve"> transition potentials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31313C">
        <w:t xml:space="preserve">Figure </w:t>
      </w:r>
      <w:r w:rsidR="0031313C">
        <w:rPr>
          <w:noProof/>
        </w:rPr>
        <w:t>8</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proofErr w:type="spellStart"/>
      <w:r w:rsidR="00AA68E5">
        <w:rPr>
          <w:lang w:val="en-US"/>
        </w:rPr>
        <w:t>Dong</w:t>
      </w:r>
      <w:r w:rsidR="007231E8">
        <w:rPr>
          <w:lang w:val="en-US"/>
        </w:rPr>
        <w:t>'</w:t>
      </w:r>
      <w:r w:rsidR="00AA68E5">
        <w:rPr>
          <w:lang w:val="en-US"/>
        </w:rPr>
        <w:t>E</w:t>
      </w:r>
      <w:proofErr w:type="spellEnd"/>
      <w:r w:rsidR="00AA68E5">
        <w:rPr>
          <w:lang w:val="en-US"/>
        </w:rPr>
        <w:t xml:space="preserve"> was </w:t>
      </w:r>
      <w:r w:rsidR="00B01009">
        <w:rPr>
          <w:lang w:val="en-US"/>
        </w:rPr>
        <w:t>correctly predicted by the 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proofErr w:type="spellStart"/>
      <w:r w:rsidR="006D3453">
        <w:rPr>
          <w:lang w:val="en-US"/>
        </w:rPr>
        <w:t>Hu</w:t>
      </w:r>
      <w:r w:rsidR="007231E8">
        <w:rPr>
          <w:lang w:val="en-US"/>
        </w:rPr>
        <w:t>'</w:t>
      </w:r>
      <w:r w:rsidR="006D3453">
        <w:rPr>
          <w:lang w:val="en-US"/>
        </w:rPr>
        <w:t>Ji</w:t>
      </w:r>
      <w:proofErr w:type="spellEnd"/>
      <w:r w:rsidR="006D3453">
        <w:rPr>
          <w:lang w:val="en-US"/>
        </w:rPr>
        <w:t xml:space="preserve"> Zhen and </w:t>
      </w:r>
      <w:proofErr w:type="spellStart"/>
      <w:r w:rsidR="006D3453">
        <w:rPr>
          <w:lang w:val="en-US"/>
        </w:rPr>
        <w:t>Yue</w:t>
      </w:r>
      <w:r w:rsidR="007231E8">
        <w:rPr>
          <w:lang w:val="en-US"/>
        </w:rPr>
        <w:t>'</w:t>
      </w:r>
      <w:r w:rsidR="00520028">
        <w:rPr>
          <w:lang w:val="en-US"/>
        </w:rPr>
        <w:t>Jin</w:t>
      </w:r>
      <w:proofErr w:type="spellEnd"/>
      <w:r w:rsidR="00520028">
        <w:rPr>
          <w:lang w:val="en-US"/>
        </w:rPr>
        <w:t xml:space="preserve"> </w:t>
      </w:r>
      <w:proofErr w:type="spellStart"/>
      <w:r w:rsidR="00520028">
        <w:rPr>
          <w:lang w:val="en-US"/>
        </w:rPr>
        <w:t>Cun</w:t>
      </w:r>
      <w:proofErr w:type="spellEnd"/>
      <w:r w:rsidR="00520028">
        <w:rPr>
          <w:lang w:val="en-US"/>
        </w:rPr>
        <w:t xml:space="preserve"> 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433F3B">
        <w:rPr>
          <w:lang w:val="en-US"/>
        </w:rPr>
        <w:t>)</w:t>
      </w:r>
      <w:r w:rsidR="00D8132A">
        <w:rPr>
          <w:lang w:val="en-US"/>
        </w:rPr>
        <w:t>.</w:t>
      </w:r>
      <w:r w:rsidR="00CC0B26">
        <w:rPr>
          <w:lang w:val="en-US"/>
        </w:rPr>
        <w:t xml:space="preserve"> </w:t>
      </w:r>
    </w:p>
    <w:p w14:paraId="5EE7DDCB" w14:textId="431CC46B" w:rsidR="00485C40" w:rsidRPr="00B22FC2" w:rsidRDefault="00347E32" w:rsidP="00D71802">
      <w:pPr>
        <w:spacing w:line="276" w:lineRule="auto"/>
        <w:rPr>
          <w:rFonts w:cstheme="minorHAnsi"/>
          <w:lang w:val="en-US"/>
        </w:rPr>
      </w:pPr>
      <w:r>
        <w:rPr>
          <w:lang w:val="en-US"/>
        </w:rPr>
        <w:t>T</w:t>
      </w:r>
      <w:r w:rsidR="003C5864">
        <w:rPr>
          <w:lang w:val="en-US"/>
        </w:rPr>
        <w:t xml:space="preserve">he </w:t>
      </w:r>
      <w:r w:rsidR="00AC1A24">
        <w:rPr>
          <w:lang w:val="en-US"/>
        </w:rPr>
        <w:t xml:space="preserve">large-scale </w:t>
      </w:r>
      <w:r w:rsidR="00D22AF6">
        <w:rPr>
          <w:lang w:val="en-US"/>
        </w:rPr>
        <w:t>spatial patterns</w:t>
      </w:r>
      <w:r w:rsidR="003C5864">
        <w:rPr>
          <w:lang w:val="en-US"/>
        </w:rPr>
        <w:t xml:space="preserve"> </w:t>
      </w:r>
      <w:r w:rsidR="00AC1A24">
        <w:rPr>
          <w:lang w:val="en-US"/>
        </w:rPr>
        <w:t>identified by the UNET</w:t>
      </w:r>
      <w:r>
        <w:rPr>
          <w:lang w:val="en-US"/>
        </w:rPr>
        <w:t xml:space="preserve"> </w:t>
      </w:r>
      <w:r w:rsidR="001B2050">
        <w:rPr>
          <w:lang w:val="en-US"/>
        </w:rPr>
        <w:t xml:space="preserve">were </w:t>
      </w:r>
      <w:r w:rsidR="00870737">
        <w:rPr>
          <w:lang w:val="en-US"/>
        </w:rPr>
        <w:t xml:space="preserve">hard to be </w:t>
      </w:r>
      <w:r w:rsidR="00D0547A">
        <w:rPr>
          <w:lang w:val="en-US"/>
        </w:rPr>
        <w:t xml:space="preserve">captured by </w:t>
      </w:r>
      <w:r w:rsidR="00176634">
        <w:rPr>
          <w:lang w:val="en-US"/>
        </w:rPr>
        <w:t>conventional</w:t>
      </w:r>
      <w:r w:rsidR="00B34CFB">
        <w:rPr>
          <w:lang w:val="en-US"/>
        </w:rPr>
        <w:t xml:space="preserve"> CA</w:t>
      </w:r>
      <w:r w:rsidR="001C574F">
        <w:rPr>
          <w:lang w:val="en-US"/>
        </w:rPr>
        <w:t xml:space="preserve"> models</w:t>
      </w:r>
      <w:r w:rsidR="00277ED1">
        <w:rPr>
          <w:lang w:val="en-US"/>
        </w:rPr>
        <w:t>.</w:t>
      </w:r>
      <w:r w:rsidR="00ED7B13">
        <w:rPr>
          <w:lang w:val="en-US"/>
        </w:rPr>
        <w:t xml:space="preserve"> </w:t>
      </w:r>
      <w:r w:rsidR="00331B6E">
        <w:rPr>
          <w:lang w:val="en-US"/>
        </w:rPr>
        <w:t>A l</w:t>
      </w:r>
      <w:r w:rsidR="006173C1">
        <w:rPr>
          <w:lang w:val="en-US"/>
        </w:rPr>
        <w:t xml:space="preserve">arge neighborhood is required for a CA model to </w:t>
      </w:r>
      <w:r w:rsidR="00DA6845">
        <w:rPr>
          <w:lang w:val="en-US"/>
        </w:rPr>
        <w:t xml:space="preserve">incorporate </w:t>
      </w:r>
      <w:r w:rsidR="00CF3F64">
        <w:rPr>
          <w:lang w:val="en-US"/>
        </w:rPr>
        <w:t xml:space="preserve">information </w:t>
      </w:r>
      <w:r w:rsidR="00D764C3">
        <w:rPr>
          <w:lang w:val="en-US"/>
        </w:rPr>
        <w:t>at</w:t>
      </w:r>
      <w:r w:rsidR="00CF3F64">
        <w:rPr>
          <w:lang w:val="en-US"/>
        </w:rPr>
        <w:t xml:space="preserve"> </w:t>
      </w:r>
      <w:r w:rsidR="00EC2144">
        <w:rPr>
          <w:lang w:val="en-US"/>
        </w:rPr>
        <w:t xml:space="preserve">a </w:t>
      </w:r>
      <w:r w:rsidR="00CF3F64">
        <w:rPr>
          <w:lang w:val="en-US"/>
        </w:rPr>
        <w:t>large scale</w:t>
      </w:r>
      <w:r w:rsidR="00DA6845">
        <w:rPr>
          <w:lang w:val="en-US"/>
        </w:rPr>
        <w:t xml:space="preserve">. However, the simulation performance </w:t>
      </w:r>
      <w:r w:rsidR="00B00232">
        <w:rPr>
          <w:lang w:val="en-US"/>
        </w:rPr>
        <w:t>decreased as the neigh</w:t>
      </w:r>
      <w:r w:rsidR="00EA392F">
        <w:rPr>
          <w:lang w:val="en-US"/>
        </w:rPr>
        <w:t xml:space="preserve">borhood reached a </w:t>
      </w:r>
      <w:r w:rsidR="00331B6E">
        <w:rPr>
          <w:lang w:val="en-US"/>
        </w:rPr>
        <w:t>specific</w:t>
      </w:r>
      <w:r w:rsidR="00EA392F">
        <w:rPr>
          <w:lang w:val="en-US"/>
        </w:rPr>
        <w:t xml:space="preserve"> </w:t>
      </w:r>
      <w:r w:rsidR="001957CF">
        <w:rPr>
          <w:lang w:val="en-US"/>
        </w:rPr>
        <w:t>size</w:t>
      </w:r>
      <w:r w:rsidR="00EA392F">
        <w:rPr>
          <w:lang w:val="en-US"/>
        </w:rPr>
        <w:t>.</w:t>
      </w:r>
      <w:r w:rsidR="009E6B88">
        <w:rPr>
          <w:lang w:val="en-US"/>
        </w:rPr>
        <w:t xml:space="preserve"> </w:t>
      </w:r>
      <w:sdt>
        <w:sdtPr>
          <w:rPr>
            <w:lang w:val="en-US"/>
          </w:rPr>
          <w:alias w:val="To edit, see citavi.com/edit"/>
          <w:tag w:val="CitaviPlaceholder#c480f094-1308-42de-add9-6fdb27bca7b5"/>
          <w:id w:val="-95140192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2M0ODBmMDk0LTEzMDgtNDJkZS1hZGQ5LTZmZGIyN2JjYTdiNSIsIlRleHQiOiJXYW5nIGV0IGFsLiIsIldBSVZlcnNpb24iOiI2LjguMC4wIn0=}</w:instrText>
          </w:r>
          <w:r w:rsidR="00E5713C">
            <w:rPr>
              <w:noProof/>
              <w:lang w:val="en-US"/>
            </w:rPr>
            <w:fldChar w:fldCharType="separate"/>
          </w:r>
          <w:r w:rsidR="004A0A0E">
            <w:rPr>
              <w:noProof/>
              <w:lang w:val="en-US"/>
            </w:rPr>
            <w:t>Wang et al.</w:t>
          </w:r>
          <w:r w:rsidR="00E5713C">
            <w:rPr>
              <w:noProof/>
              <w:lang w:val="en-US"/>
            </w:rPr>
            <w:fldChar w:fldCharType="end"/>
          </w:r>
        </w:sdtContent>
      </w:sdt>
      <w:r w:rsidR="00E5713C">
        <w:rPr>
          <w:lang w:val="en-US"/>
        </w:rPr>
        <w:t xml:space="preserve"> </w:t>
      </w:r>
      <w:sdt>
        <w:sdtPr>
          <w:rPr>
            <w:lang w:val="en-US"/>
          </w:rPr>
          <w:alias w:val="To edit, see citavi.com/edit"/>
          <w:tag w:val="CitaviPlaceholder#952ebc24-2516-43c7-8f9d-ae548cecbae3"/>
          <w:id w:val="2337307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5NTJlYmMyNC0yNTE2LTQzYzctOGY5ZC1hZTU0OGNlY2JhZTMiLCJUZXh0IjoiKDIwMjFhKSIsIldBSVZlcnNpb24iOiI2LjguMC4wIn0=}</w:instrText>
          </w:r>
          <w:r w:rsidR="00E5713C">
            <w:rPr>
              <w:noProof/>
              <w:lang w:val="en-US"/>
            </w:rPr>
            <w:fldChar w:fldCharType="separate"/>
          </w:r>
          <w:r w:rsidR="004A0A0E">
            <w:rPr>
              <w:noProof/>
              <w:lang w:val="en-US"/>
            </w:rPr>
            <w:t>(2021a)</w:t>
          </w:r>
          <w:r w:rsidR="00E5713C">
            <w:rPr>
              <w:noProof/>
              <w:lang w:val="en-US"/>
            </w:rPr>
            <w:fldChar w:fldCharType="end"/>
          </w:r>
        </w:sdtContent>
      </w:sdt>
      <w:r w:rsidR="00E5713C">
        <w:rPr>
          <w:lang w:val="en-US"/>
        </w:rPr>
        <w:t xml:space="preserve"> </w:t>
      </w:r>
      <w:r w:rsidR="005D3DAC">
        <w:rPr>
          <w:lang w:val="en-US"/>
        </w:rPr>
        <w:t xml:space="preserve">found </w:t>
      </w:r>
      <w:r w:rsidR="00331B6E">
        <w:rPr>
          <w:lang w:val="en-US"/>
        </w:rPr>
        <w:t>tha</w:t>
      </w:r>
      <w:r w:rsidR="005D3DAC">
        <w:rPr>
          <w:lang w:val="en-US"/>
        </w:rPr>
        <w:t xml:space="preserve">t the best neighborhood size </w:t>
      </w:r>
      <w:r w:rsidR="00B22FC2">
        <w:rPr>
          <w:lang w:val="en-US"/>
        </w:rPr>
        <w:t xml:space="preserve">to simulate urban development in Beijing is </w:t>
      </w:r>
      <w:r w:rsidR="00B22FC2" w:rsidRPr="00B22FC2">
        <w:rPr>
          <w:rFonts w:cstheme="minorHAnsi"/>
          <w:lang w:val="en-US"/>
        </w:rPr>
        <w:t>25 × 25</w:t>
      </w:r>
      <w:r w:rsidR="00652B90">
        <w:rPr>
          <w:rFonts w:cstheme="minorHAnsi"/>
          <w:lang w:val="en-US"/>
        </w:rPr>
        <w:t xml:space="preserve">. </w:t>
      </w:r>
      <w:sdt>
        <w:sdtPr>
          <w:rPr>
            <w:lang w:val="en-US"/>
          </w:rPr>
          <w:alias w:val="To edit, see citavi.com/edit"/>
          <w:tag w:val="CitaviPlaceholder#b6b9450a-8682-4128-8cbf-b1b47506eab2"/>
          <w:id w:val="327104856"/>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Um9vZHBvc2h0aSBldCBhbC4ifV19LCJUYWciOiJDaXRhdmlQbGFjZWhvbGRlciNiNmI5NDUwYS04NjgyLTQxMjgtOGNiZi1iMWI0NzUwNmVhYjIiLCJUZXh0IjoiUm9vZHBvc2h0aSBldCBhbC4iLCJXQUlWZXJzaW9uIjoiNi44LjAuMCJ9}</w:instrText>
          </w:r>
          <w:r w:rsidR="00775E73">
            <w:rPr>
              <w:noProof/>
              <w:lang w:val="en-US"/>
            </w:rPr>
            <w:fldChar w:fldCharType="separate"/>
          </w:r>
          <w:r w:rsidR="004A0A0E">
            <w:rPr>
              <w:noProof/>
              <w:lang w:val="en-US"/>
            </w:rPr>
            <w:t>Roodposhti et al.</w:t>
          </w:r>
          <w:r w:rsidR="00775E73">
            <w:rPr>
              <w:noProof/>
              <w:lang w:val="en-US"/>
            </w:rPr>
            <w:fldChar w:fldCharType="end"/>
          </w:r>
        </w:sdtContent>
      </w:sdt>
      <w:r w:rsidR="00775E73">
        <w:rPr>
          <w:lang w:val="en-US"/>
        </w:rPr>
        <w:t xml:space="preserve"> </w:t>
      </w:r>
      <w:sdt>
        <w:sdtPr>
          <w:rPr>
            <w:lang w:val="en-US"/>
          </w:rPr>
          <w:alias w:val="To edit, see citavi.com/edit"/>
          <w:tag w:val="CitaviPlaceholder#761706d1-af95-4452-bdb7-7408faf0c425"/>
          <w:id w:val="514658154"/>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CkifV19LCJUYWciOiJDaXRhdmlQbGFjZWhvbGRlciM3NjE3MDZkMS1hZjk1LTQ0NTItYmRiNy03NDA4ZmFmMGM0MjUiLCJUZXh0IjoiKDIwMjApIiwiV0FJVmVyc2lvbiI6IjYuOC4wLjAifQ==}</w:instrText>
          </w:r>
          <w:r w:rsidR="00775E73">
            <w:rPr>
              <w:noProof/>
              <w:lang w:val="en-US"/>
            </w:rPr>
            <w:fldChar w:fldCharType="separate"/>
          </w:r>
          <w:r w:rsidR="004A0A0E">
            <w:rPr>
              <w:noProof/>
              <w:lang w:val="en-US"/>
            </w:rPr>
            <w:t>(2020)</w:t>
          </w:r>
          <w:r w:rsidR="00775E73">
            <w:rPr>
              <w:noProof/>
              <w:lang w:val="en-US"/>
            </w:rPr>
            <w:fldChar w:fldCharType="end"/>
          </w:r>
        </w:sdtContent>
      </w:sdt>
      <w:r w:rsidR="00775E73">
        <w:rPr>
          <w:lang w:val="en-US"/>
        </w:rPr>
        <w:t xml:space="preserve"> also observed that the </w:t>
      </w:r>
      <w:r w:rsidR="002261CC">
        <w:rPr>
          <w:rFonts w:cstheme="minorHAnsi"/>
          <w:lang w:val="en-US"/>
        </w:rPr>
        <w:t>9</w:t>
      </w:r>
      <w:r w:rsidR="00775E73" w:rsidRPr="00B22FC2">
        <w:rPr>
          <w:rFonts w:cstheme="minorHAnsi"/>
          <w:lang w:val="en-US"/>
        </w:rPr>
        <w:t xml:space="preserve"> × </w:t>
      </w:r>
      <w:r w:rsidR="002261CC">
        <w:rPr>
          <w:rFonts w:cstheme="minorHAnsi"/>
          <w:lang w:val="en-US"/>
        </w:rPr>
        <w:t>9</w:t>
      </w:r>
      <w:r w:rsidR="00775E73">
        <w:rPr>
          <w:rFonts w:cstheme="minorHAnsi"/>
          <w:lang w:val="en-US"/>
        </w:rPr>
        <w:t xml:space="preserve"> neighborhood outperformed models </w:t>
      </w:r>
      <w:r w:rsidR="002261CC">
        <w:rPr>
          <w:rFonts w:cstheme="minorHAnsi"/>
          <w:lang w:val="en-US"/>
        </w:rPr>
        <w:t>using</w:t>
      </w:r>
      <w:r w:rsidR="00775E73">
        <w:rPr>
          <w:rFonts w:cstheme="minorHAnsi"/>
          <w:lang w:val="en-US"/>
        </w:rPr>
        <w:t xml:space="preserve"> other </w:t>
      </w:r>
      <w:r w:rsidR="00EA2C5F">
        <w:rPr>
          <w:rFonts w:cstheme="minorHAnsi"/>
          <w:lang w:val="en-US"/>
        </w:rPr>
        <w:t>window sizes.</w:t>
      </w:r>
      <w:r w:rsidR="00A623BA">
        <w:rPr>
          <w:rFonts w:cstheme="minorHAnsi"/>
          <w:lang w:val="en-US"/>
        </w:rPr>
        <w:t xml:space="preserve"> Therefore, the unique design of the UNET </w:t>
      </w:r>
      <w:r w:rsidR="00F720CB">
        <w:rPr>
          <w:rFonts w:cstheme="minorHAnsi"/>
          <w:lang w:val="en-US"/>
        </w:rPr>
        <w:t xml:space="preserve">is capable of </w:t>
      </w:r>
      <w:r w:rsidR="008F2632">
        <w:rPr>
          <w:rFonts w:cstheme="minorHAnsi"/>
          <w:lang w:val="en-US"/>
        </w:rPr>
        <w:t xml:space="preserve">digesting </w:t>
      </w:r>
      <w:r w:rsidR="00331B6E">
        <w:rPr>
          <w:rFonts w:cstheme="minorHAnsi"/>
          <w:lang w:val="en-US"/>
        </w:rPr>
        <w:t>more extensive</w:t>
      </w:r>
      <w:r w:rsidR="008F2632">
        <w:rPr>
          <w:rFonts w:cstheme="minorHAnsi"/>
          <w:lang w:val="en-US"/>
        </w:rPr>
        <w:t xml:space="preserve"> </w:t>
      </w:r>
      <w:r w:rsidR="00DF7677">
        <w:rPr>
          <w:rFonts w:cstheme="minorHAnsi"/>
          <w:lang w:val="en-US"/>
        </w:rPr>
        <w:t xml:space="preserve">information than </w:t>
      </w:r>
      <w:r w:rsidR="00176634">
        <w:rPr>
          <w:rFonts w:cstheme="minorHAnsi"/>
          <w:lang w:val="en-US"/>
        </w:rPr>
        <w:t>conventional</w:t>
      </w:r>
      <w:r w:rsidR="00DF7677">
        <w:rPr>
          <w:rFonts w:cstheme="minorHAnsi"/>
          <w:lang w:val="en-US"/>
        </w:rPr>
        <w:t xml:space="preserve"> CA models</w:t>
      </w:r>
      <w:r w:rsidR="003D2BE3">
        <w:rPr>
          <w:rFonts w:cstheme="minorHAnsi"/>
          <w:lang w:val="en-US"/>
        </w:rPr>
        <w:t>, enabling the urban</w:t>
      </w:r>
      <w:r w:rsidR="00A06389">
        <w:rPr>
          <w:rFonts w:cstheme="minorHAnsi"/>
          <w:lang w:val="en-US"/>
        </w:rPr>
        <w:t xml:space="preserve"> development to be simulated with </w:t>
      </w:r>
      <w:r w:rsidR="007216D2">
        <w:rPr>
          <w:rFonts w:cstheme="minorHAnsi"/>
          <w:lang w:val="en-US"/>
        </w:rPr>
        <w:t xml:space="preserve">more refined </w:t>
      </w:r>
      <w:r w:rsidR="00DA27CA">
        <w:rPr>
          <w:rFonts w:cstheme="minorHAnsi"/>
          <w:lang w:val="en-US"/>
        </w:rPr>
        <w:t>spatial configurations.</w:t>
      </w:r>
      <w:r w:rsidR="00121792">
        <w:rPr>
          <w:rFonts w:cstheme="minorHAnsi"/>
          <w:lang w:val="en-US"/>
        </w:rPr>
        <w:t xml:space="preserve"> </w:t>
      </w:r>
    </w:p>
    <w:p w14:paraId="134F0DF6" w14:textId="1426C033"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2</w:t>
      </w:r>
      <w:r w:rsidRPr="00EC5106">
        <w:rPr>
          <w:rFonts w:asciiTheme="minorHAnsi" w:hAnsiTheme="minorHAnsi" w:cstheme="minorHAnsi"/>
          <w:lang w:val="en-US"/>
        </w:rPr>
        <w:t xml:space="preserve"> </w:t>
      </w:r>
      <w:r>
        <w:rPr>
          <w:rFonts w:asciiTheme="minorHAnsi" w:hAnsiTheme="minorHAnsi" w:cstheme="minorHAnsi"/>
          <w:lang w:val="en-US"/>
        </w:rPr>
        <w:t xml:space="preserve">Reducing </w:t>
      </w:r>
      <w:commentRangeStart w:id="221"/>
      <w:r>
        <w:rPr>
          <w:rFonts w:asciiTheme="minorHAnsi" w:hAnsiTheme="minorHAnsi" w:cstheme="minorHAnsi"/>
          <w:lang w:val="en-US"/>
        </w:rPr>
        <w:t xml:space="preserve">subjectivity </w:t>
      </w:r>
      <w:commentRangeEnd w:id="221"/>
      <w:r w:rsidR="00A04E0D">
        <w:rPr>
          <w:rStyle w:val="CommentReference"/>
          <w:rFonts w:asciiTheme="minorHAnsi" w:eastAsiaTheme="minorEastAsia" w:hAnsiTheme="minorHAnsi" w:cstheme="minorBidi"/>
          <w:color w:val="auto"/>
        </w:rPr>
        <w:commentReference w:id="221"/>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0343376C" w14:textId="55038417" w:rsidR="002D1AE3" w:rsidRDefault="00BF60F9" w:rsidP="00D71802">
      <w:pPr>
        <w:spacing w:line="276" w:lineRule="auto"/>
        <w:rPr>
          <w:rFonts w:cstheme="minorHAnsi"/>
          <w:lang w:val="en-US"/>
        </w:rPr>
      </w:pPr>
      <w:r>
        <w:rPr>
          <w:lang w:val="en-US"/>
        </w:rPr>
        <w:t>The 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del w:id="222" w:author="JINZHU WANG" w:date="2021-09-13T16:45:00Z">
        <w:r w:rsidR="00372009">
          <w:rPr>
            <w:lang w:val="en-US"/>
          </w:rPr>
          <w:delText xml:space="preserve">For example, </w:delText>
        </w:r>
      </w:del>
      <w:customXmlDelRangeStart w:id="223" w:author="JINZHU WANG" w:date="2021-09-13T16:45:00Z"/>
      <w:sdt>
        <w:sdtPr>
          <w:rPr>
            <w:lang w:val="en-US"/>
          </w:rPr>
          <w:alias w:val="To edit, see citavi.com/edit"/>
          <w:tag w:val="CitaviPlaceholder#06a2c4fb-c0bf-492b-a872-54878cfc5bea"/>
          <w:id w:val="12587142"/>
          <w:placeholder>
            <w:docPart w:val="64D250097FBB47559FA74F3159624FB7"/>
          </w:placeholder>
        </w:sdtPr>
        <w:sdtEndPr/>
        <w:sdtContent>
          <w:customXmlDelRangeEnd w:id="223"/>
          <w:del w:id="224" w:author="JINZHU WANG" w:date="2021-09-13T16:45:00Z">
            <w:r w:rsidR="00DC5048">
              <w:rPr>
                <w:noProof/>
                <w:lang w:val="en-US"/>
              </w:rPr>
              <w:fldChar w:fldCharType="begin"/>
            </w:r>
          </w:del>
          <w:r w:rsidR="004A0A0E">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xNFQxMDoyMTo1My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zA2YTJjNGZiLWMwYmYtNDkyYi1hODcyLTU0ODc4Y2ZjNWJlYSIsIlRleHQiOiJGZW5nIGFuZCBUb25nIiwiV0FJVmVyc2lvbiI6IjYuOC4wLjAifQ==}</w:instrText>
          </w:r>
          <w:del w:id="225" w:author="JINZHU WANG" w:date="2021-09-13T16:45:00Z">
            <w:r w:rsidR="00DC5048">
              <w:rPr>
                <w:noProof/>
                <w:lang w:val="en-US"/>
              </w:rPr>
              <w:fldChar w:fldCharType="separate"/>
            </w:r>
          </w:del>
          <w:r w:rsidR="004A0A0E">
            <w:rPr>
              <w:noProof/>
              <w:lang w:val="en-US"/>
            </w:rPr>
            <w:t>Feng and Tong</w:t>
          </w:r>
          <w:del w:id="226" w:author="JINZHU WANG" w:date="2021-09-13T16:45:00Z">
            <w:r w:rsidR="00DC5048">
              <w:rPr>
                <w:noProof/>
                <w:lang w:val="en-US"/>
              </w:rPr>
              <w:fldChar w:fldCharType="end"/>
            </w:r>
          </w:del>
          <w:customXmlDelRangeStart w:id="227" w:author="JINZHU WANG" w:date="2021-09-13T16:45:00Z"/>
        </w:sdtContent>
      </w:sdt>
      <w:customXmlDelRangeEnd w:id="227"/>
      <w:del w:id="228" w:author="JINZHU WANG" w:date="2021-09-13T16:45:00Z">
        <w:r w:rsidR="00DC5048">
          <w:rPr>
            <w:lang w:val="en-US"/>
          </w:rPr>
          <w:delText xml:space="preserve"> </w:delText>
        </w:r>
      </w:del>
      <w:customXmlDelRangeStart w:id="229" w:author="JINZHU WANG" w:date="2021-09-13T16:45:00Z"/>
      <w:sdt>
        <w:sdtPr>
          <w:rPr>
            <w:lang w:val="en-US"/>
          </w:rPr>
          <w:alias w:val="To edit, see citavi.com/edit"/>
          <w:tag w:val="CitaviPlaceholder#cd5116ed-4a7c-4df5-8a1e-f537ecb3ce4a"/>
          <w:id w:val="804980007"/>
          <w:placeholder>
            <w:docPart w:val="64D250097FBB47559FA74F3159624FB7"/>
          </w:placeholder>
        </w:sdtPr>
        <w:sdtEndPr/>
        <w:sdtContent>
          <w:customXmlDelRangeEnd w:id="229"/>
          <w:del w:id="230" w:author="JINZHU WANG" w:date="2021-09-13T16:45:00Z">
            <w:r w:rsidR="00DC5048">
              <w:rPr>
                <w:noProof/>
                <w:lang w:val="en-US"/>
              </w:rPr>
              <w:fldChar w:fldCharType="begin"/>
            </w:r>
          </w:del>
          <w:r w:rsidR="004A0A0E">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TRUMTA6MjE6NTM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jZDUxMTZlZC00YTdjLTRkZjUtOGExZS1mNTM3ZWNiM2NlNGEiLCJUZXh0IjoiKDIwMjApIiwiV0FJVmVyc2lvbiI6IjYuOC4wLjAifQ==}</w:instrText>
          </w:r>
          <w:del w:id="231" w:author="JINZHU WANG" w:date="2021-09-13T16:45:00Z">
            <w:r w:rsidR="00DC5048">
              <w:rPr>
                <w:noProof/>
                <w:lang w:val="en-US"/>
              </w:rPr>
              <w:fldChar w:fldCharType="separate"/>
            </w:r>
          </w:del>
          <w:r w:rsidR="004A0A0E">
            <w:rPr>
              <w:noProof/>
              <w:lang w:val="en-US"/>
            </w:rPr>
            <w:t>(2020)</w:t>
          </w:r>
          <w:del w:id="232" w:author="JINZHU WANG" w:date="2021-09-13T16:45:00Z">
            <w:r w:rsidR="00DC5048">
              <w:rPr>
                <w:noProof/>
                <w:lang w:val="en-US"/>
              </w:rPr>
              <w:fldChar w:fldCharType="end"/>
            </w:r>
          </w:del>
          <w:customXmlDelRangeStart w:id="233" w:author="JINZHU WANG" w:date="2021-09-13T16:45:00Z"/>
        </w:sdtContent>
      </w:sdt>
      <w:customXmlDelRangeEnd w:id="233"/>
      <w:del w:id="234" w:author="JINZHU WANG" w:date="2021-09-13T16:45:00Z">
        <w:r w:rsidR="00A70D19">
          <w:rPr>
            <w:lang w:val="en-US"/>
          </w:rPr>
          <w:delText xml:space="preserve"> </w:delText>
        </w:r>
        <w:r w:rsidR="00FD5B4C">
          <w:rPr>
            <w:lang w:val="en-US"/>
          </w:rPr>
          <w:delText>developed a</w:delText>
        </w:r>
        <w:r w:rsidR="006A410B">
          <w:rPr>
            <w:lang w:val="en-US"/>
          </w:rPr>
          <w:delText xml:space="preserve"> framework that </w:delText>
        </w:r>
        <w:r w:rsidR="00A70D19">
          <w:rPr>
            <w:lang w:val="en-US"/>
          </w:rPr>
          <w:delText xml:space="preserve">integrated three algorithms and </w:delText>
        </w:r>
        <w:r w:rsidR="007A194F">
          <w:rPr>
            <w:lang w:val="en-US"/>
          </w:rPr>
          <w:delText xml:space="preserve">different neighborhood </w:delText>
        </w:r>
        <w:r w:rsidR="000578C3">
          <w:rPr>
            <w:lang w:val="en-US"/>
          </w:rPr>
          <w:delText>settings to simulate the urban growth in Shanghai, wher</w:delText>
        </w:r>
        <w:r w:rsidR="005221CD">
          <w:rPr>
            <w:lang w:val="en-US"/>
          </w:rPr>
          <w:delText xml:space="preserve">eas </w:delText>
        </w:r>
        <w:r w:rsidR="007B1591">
          <w:rPr>
            <w:lang w:val="en-US"/>
          </w:rPr>
          <w:delText>a</w:delText>
        </w:r>
        <w:r w:rsidR="00310A01">
          <w:rPr>
            <w:lang w:val="en-US"/>
          </w:rPr>
          <w:delText xml:space="preserve">n array of parameters like </w:delText>
        </w:r>
        <w:r w:rsidR="003970AA">
          <w:rPr>
            <w:lang w:val="en-US"/>
          </w:rPr>
          <w:delText xml:space="preserve">inertia weights, </w:delText>
        </w:r>
        <w:r w:rsidR="00C7043D">
          <w:rPr>
            <w:lang w:val="en-US"/>
          </w:rPr>
          <w:delText>decay magnitude</w:delText>
        </w:r>
        <w:r w:rsidR="006A410B">
          <w:rPr>
            <w:lang w:val="en-US"/>
          </w:rPr>
          <w:delText xml:space="preserve">, </w:delText>
        </w:r>
        <w:r w:rsidR="009B08F1">
          <w:rPr>
            <w:lang w:val="en-US"/>
          </w:rPr>
          <w:delText xml:space="preserve">spatial </w:delText>
        </w:r>
        <w:r w:rsidR="00660A51">
          <w:rPr>
            <w:lang w:val="en-US"/>
          </w:rPr>
          <w:delText xml:space="preserve">heterogeneity, and </w:delText>
        </w:r>
        <w:r w:rsidR="0073509D">
          <w:rPr>
            <w:lang w:val="en-US"/>
          </w:rPr>
          <w:delText>variable scaling</w:delText>
        </w:r>
        <w:r w:rsidR="00C7043D">
          <w:rPr>
            <w:lang w:val="en-US"/>
          </w:rPr>
          <w:delText xml:space="preserve"> </w:delText>
        </w:r>
        <w:r w:rsidR="007B1591">
          <w:rPr>
            <w:lang w:val="en-US"/>
          </w:rPr>
          <w:delText xml:space="preserve">were required to </w:delText>
        </w:r>
        <w:r w:rsidR="0073509D">
          <w:rPr>
            <w:lang w:val="en-US"/>
          </w:rPr>
          <w:delText xml:space="preserve">be </w:delText>
        </w:r>
        <w:r w:rsidR="00FE46E0">
          <w:rPr>
            <w:lang w:val="en-US"/>
          </w:rPr>
          <w:delText>specified</w:delText>
        </w:r>
        <w:r w:rsidR="0073509D">
          <w:rPr>
            <w:lang w:val="en-US"/>
          </w:rPr>
          <w:delText xml:space="preserve"> before running the model. </w:delText>
        </w:r>
        <w:r w:rsidR="00F31FE1">
          <w:rPr>
            <w:lang w:val="en-US"/>
          </w:rPr>
          <w:delText xml:space="preserve">Many </w:delText>
        </w:r>
        <w:r w:rsidR="00FE46E0">
          <w:rPr>
            <w:lang w:val="en-US"/>
          </w:rPr>
          <w:delText>studies determine</w:delText>
        </w:r>
        <w:r w:rsidR="00281E59">
          <w:rPr>
            <w:lang w:val="en-US"/>
          </w:rPr>
          <w:delText xml:space="preserve"> these </w:delText>
        </w:r>
        <w:r w:rsidR="006B293B">
          <w:rPr>
            <w:lang w:val="en-US"/>
          </w:rPr>
          <w:delText xml:space="preserve">parameters according to expert </w:delText>
        </w:r>
        <w:r w:rsidR="00AC598B">
          <w:rPr>
            <w:lang w:val="en-US"/>
          </w:rPr>
          <w:delText>knowledge</w:delText>
        </w:r>
        <w:r w:rsidR="004C31BB">
          <w:rPr>
            <w:lang w:val="en-US"/>
          </w:rPr>
          <w:delText xml:space="preserve"> </w:delText>
        </w:r>
      </w:del>
      <w:customXmlDelRangeStart w:id="235" w:author="JINZHU WANG" w:date="2021-09-13T16:45:00Z"/>
      <w:sdt>
        <w:sdtPr>
          <w:rPr>
            <w:lang w:val="en-US"/>
          </w:rPr>
          <w:alias w:val="To edit, see citavi.com/edit"/>
          <w:tag w:val="CitaviPlaceholder#2ddba150-a2ad-43ef-a301-fea46001a8d4"/>
          <w:id w:val="-84072080"/>
          <w:placeholder>
            <w:docPart w:val="64D250097FBB47559FA74F3159624FB7"/>
          </w:placeholder>
        </w:sdtPr>
        <w:sdtEndPr/>
        <w:sdtContent>
          <w:customXmlDelRangeEnd w:id="235"/>
          <w:del w:id="236" w:author="JINZHU WANG" w:date="2021-09-13T16:45:00Z">
            <w:r w:rsidR="004C31BB">
              <w:rPr>
                <w:noProof/>
                <w:lang w:val="en-US"/>
              </w:rPr>
              <w:fldChar w:fldCharType="begin"/>
            </w:r>
          </w:del>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xNFQxMDoyMTo1My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MTc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E5MzEyMDIiLCJVcmlTdHJpbmciOiJodHRwOi8vd3d3Lm5jYmkubmxtLm5paC5nb3YvcHVibWVkLzMxOTMxMjA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AyVDAxOjIwOjIwIiwiTW9kaWZpZWRCeSI6Il9MZW5vdm8iLCJJZCI6ImVmMGQyNDE5LTgyYTEtNDliNi1hYzZmLWI0MDUwNjFhMDc3NSIsIk1vZGlmaWVkT24iOiIyMDIxLTA5LTAyVDAxOjIwOjIw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IiwiTW9kaWZpZWRCeSI6Il9MZW5vdm8iLCJJZCI6ImJiY2QwZTE4LTc2OGMtNDI2OS04MGQ3LTkzODA5NGNjZmUxOSIsIk1vZGlmaWVkT24iOiIyMDIxLTA5LTAyVDAxOjIwOjE2IiwiUHJvamVjdCI6eyIkcmVmIjoiNSJ9fV0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EtMDktMTRUMTA6MjE6NTM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HJlZiI6IjUifX0seyIkaWQiOiIzM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DktMTRUMTA6MjE6NTM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MyZGRiYTE1MC1hMmFkLTQzZWYtYTMwMS1mZWE0NjAwMWE4ZDQiLCJUZXh0IjoiKE11c3RhZmEgZXQgYWwuIDIwMTc7IENoZW4gZXQgYWwuIDIwMjA7IFRyaXBhdGh5IGFuZCBLdW1hciAyMDE5KSIsIldBSVZlcnNpb24iOiI2LjguMC4wIn0=}</w:instrText>
          </w:r>
          <w:del w:id="237" w:author="JINZHU WANG" w:date="2021-09-13T16:45:00Z">
            <w:r w:rsidR="004C31BB">
              <w:rPr>
                <w:noProof/>
                <w:lang w:val="en-US"/>
              </w:rPr>
              <w:fldChar w:fldCharType="separate"/>
            </w:r>
          </w:del>
          <w:r w:rsidR="004A0A0E">
            <w:rPr>
              <w:noProof/>
              <w:lang w:val="en-US"/>
            </w:rPr>
            <w:t>(Mustafa et al. 2017; Chen et al. 2020; Tripathy and Kumar 2019)</w:t>
          </w:r>
          <w:del w:id="238" w:author="JINZHU WANG" w:date="2021-09-13T16:45:00Z">
            <w:r w:rsidR="004C31BB">
              <w:rPr>
                <w:noProof/>
                <w:lang w:val="en-US"/>
              </w:rPr>
              <w:fldChar w:fldCharType="end"/>
            </w:r>
          </w:del>
          <w:customXmlDelRangeStart w:id="239" w:author="JINZHU WANG" w:date="2021-09-13T16:45:00Z"/>
        </w:sdtContent>
      </w:sdt>
      <w:customXmlDelRangeEnd w:id="239"/>
      <w:del w:id="240" w:author="JINZHU WANG" w:date="2021-09-13T16:45:00Z">
        <w:r w:rsidR="0021467E">
          <w:rPr>
            <w:lang w:val="en-US"/>
          </w:rPr>
          <w:delText>,</w:delText>
        </w:r>
        <w:r w:rsidR="00AC598B">
          <w:rPr>
            <w:lang w:val="en-US"/>
          </w:rPr>
          <w:delText xml:space="preserve"> </w:delText>
        </w:r>
        <w:r w:rsidR="004770BA">
          <w:rPr>
            <w:lang w:val="en-US"/>
          </w:rPr>
          <w:delText>leading</w:delText>
        </w:r>
        <w:r w:rsidR="00AC598B">
          <w:rPr>
            <w:lang w:val="en-US"/>
          </w:rPr>
          <w:delText xml:space="preserve"> to subjective biases.</w:delText>
        </w:r>
        <w:r w:rsidR="00563A2B">
          <w:rPr>
            <w:lang w:val="en-US"/>
          </w:rPr>
          <w:delText xml:space="preserve"> </w:delText>
        </w:r>
        <w:r w:rsidR="00FF079E">
          <w:rPr>
            <w:lang w:val="en-US"/>
          </w:rPr>
          <w:delText xml:space="preserve">Other studies </w:delText>
        </w:r>
        <w:r w:rsidR="00472320">
          <w:rPr>
            <w:lang w:val="en-US"/>
          </w:rPr>
          <w:delText xml:space="preserve">went through a systematic parameter selection to find the best </w:delText>
        </w:r>
        <w:r w:rsidR="003840FC">
          <w:rPr>
            <w:lang w:val="en-US"/>
          </w:rPr>
          <w:delText>model</w:delText>
        </w:r>
        <w:r w:rsidR="00763914">
          <w:rPr>
            <w:lang w:val="en-US"/>
          </w:rPr>
          <w:delText xml:space="preserve"> </w:delText>
        </w:r>
      </w:del>
      <w:customXmlDelRangeStart w:id="241" w:author="JINZHU WANG" w:date="2021-09-13T16:45:00Z"/>
      <w:sdt>
        <w:sdtPr>
          <w:rPr>
            <w:lang w:val="en-US"/>
          </w:rPr>
          <w:alias w:val="To edit, see citavi.com/edit"/>
          <w:tag w:val="CitaviPlaceholder#8cfc4cd6-ec31-4522-ba44-82196fb48862"/>
          <w:id w:val="-348258752"/>
          <w:placeholder>
            <w:docPart w:val="64D250097FBB47559FA74F3159624FB7"/>
          </w:placeholder>
        </w:sdtPr>
        <w:sdtEndPr/>
        <w:sdtContent>
          <w:customXmlDelRangeEnd w:id="241"/>
          <w:del w:id="242" w:author="JINZHU WANG" w:date="2021-09-13T16:45:00Z">
            <w:r w:rsidR="00763914">
              <w:rPr>
                <w:noProof/>
                <w:lang w:val="en-US"/>
              </w:rPr>
              <w:fldChar w:fldCharType="begin"/>
            </w:r>
          </w:del>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HJlZiI6IjUifX0seyIkaWQiOiIxNSIsIiR0eXBlIjoiU3dpc3NBY2FkZW1pYy5DaXRhdmkuUGVyc29uLCBTd2lzc0FjYWRlbWljLkNpdGF2aSIsIkZpcnN0TmFtZSI6IkFsZXgiLCJMYXN0TmFtZSI6IkhhZ2VuLVphbmtlciIsIlByb3RlY3RlZCI6ZmFsc2UsIlNleCI6MiwiQ3JlYXRlZEJ5IjoiX0xlbm92byIsIkNyZWF0ZWRPbiI6IjIwMjEtMDktMDJUMDE6Mjk6MzgiLCJNb2RpZmllZEJ5IjoiX0xlbm92byIsIklkIjoiZGQ4NTIwNjMtN2ExNi00ZDY2LTlhMjktZjJiNzM4OTJhN2M2IiwiTW9kaWZpZWRPbiI6IjIwMjEtMDktMDJUMDE6Mjk6MzgiLCJQcm9qZWN0Ijp7IiRyZWYiOiI1In19LHsiJGlkIjoiMTY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jEuMTAxNjg5IiwiVXJpU3RyaW5nIjoiaHR0cHM6Ly9kb2kub3JnLzEwLjEwMTYvai5jb21wZW52dXJic3lzLjIwMjEuMTAxNjg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5OjM1IiwiTW9kaWZpZWRCeSI6Il9MZW5vdm8iLCJJZCI6Ijk5YmYyNTE1LWFmMTAtNGNlMy1hYzQ5LWRiMThkYWY2MWFiYSIsIk1vZGlmaWVkT24iOiIyMDIxLTA5LTAyVDAxOjI5OjM1IiwiUHJvamVjdCI6eyIkcmVmIjoiNSJ9fV0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}</w:instrText>
          </w:r>
          <w:del w:id="243" w:author="JINZHU WANG" w:date="2021-09-13T16:45:00Z">
            <w:r w:rsidR="00763914">
              <w:rPr>
                <w:noProof/>
                <w:lang w:val="en-US"/>
              </w:rPr>
              <w:fldChar w:fldCharType="separate"/>
            </w:r>
          </w:del>
          <w:r w:rsidR="004A0A0E">
            <w:rPr>
              <w:noProof/>
              <w:lang w:val="en-US"/>
            </w:rPr>
            <w:t>(Roodposhti et al. 2020; Yu et al. 2021)</w:t>
          </w:r>
          <w:del w:id="244" w:author="JINZHU WANG" w:date="2021-09-13T16:45:00Z">
            <w:r w:rsidR="00763914">
              <w:rPr>
                <w:noProof/>
                <w:lang w:val="en-US"/>
              </w:rPr>
              <w:fldChar w:fldCharType="end"/>
            </w:r>
          </w:del>
          <w:customXmlDelRangeStart w:id="245" w:author="JINZHU WANG" w:date="2021-09-13T16:45:00Z"/>
        </w:sdtContent>
      </w:sdt>
      <w:customXmlDelRangeEnd w:id="245"/>
      <w:ins w:id="246" w:author="JINZHU WANG" w:date="2021-09-13T16:45:00Z">
        <w:r w:rsidR="00372009">
          <w:rPr>
            <w:lang w:val="en-US"/>
          </w:rPr>
          <w:t xml:space="preserve">For example, </w:t>
        </w:r>
      </w:ins>
      <w:customXmlInsRangeStart w:id="247" w:author="JINZHU WANG" w:date="2021-09-13T16:45:00Z"/>
      <w:sdt>
        <w:sdtPr>
          <w:rPr>
            <w:lang w:val="en-US"/>
          </w:rPr>
          <w:alias w:val="To edit, see citavi.com/edit"/>
          <w:tag w:val="CitaviPlaceholder#d1b9c922-dea4-4432-955e-0437cd127014"/>
          <w:id w:val="867953020"/>
          <w:placeholder>
            <w:docPart w:val="DefaultPlaceholder_-1854013440"/>
          </w:placeholder>
        </w:sdtPr>
        <w:sdtEndPr/>
        <w:sdtContent>
          <w:customXmlInsRangeEnd w:id="247"/>
          <w:ins w:id="248" w:author="JINZHU WANG" w:date="2021-09-13T16:45:00Z">
            <w:r w:rsidR="00DC5048">
              <w:rPr>
                <w:noProof/>
                <w:lang w:val="en-US"/>
              </w:rPr>
              <w:fldChar w:fldCharType="begin"/>
            </w:r>
          </w:ins>
          <w:r w:rsidR="004A0A0E">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xNFQxMDoyMTo1My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2QxYjljOTIyLWRlYTQtNDQzMi05NTVlLTA0MzdjZDEyNzAxNCIsIlRleHQiOiJGZW5nIGFuZCBUb25nIiwiV0FJVmVyc2lvbiI6IjYuOC4wLjAifQ==}</w:instrText>
          </w:r>
          <w:ins w:id="249" w:author="JINZHU WANG" w:date="2021-09-13T16:45:00Z">
            <w:r w:rsidR="00DC5048">
              <w:rPr>
                <w:noProof/>
                <w:lang w:val="en-US"/>
              </w:rPr>
              <w:fldChar w:fldCharType="separate"/>
            </w:r>
          </w:ins>
          <w:r w:rsidR="004A0A0E">
            <w:rPr>
              <w:noProof/>
              <w:lang w:val="en-US"/>
            </w:rPr>
            <w:t>Feng and Tong</w:t>
          </w:r>
          <w:ins w:id="250" w:author="JINZHU WANG" w:date="2021-09-13T16:45:00Z">
            <w:r w:rsidR="00DC5048">
              <w:rPr>
                <w:noProof/>
                <w:lang w:val="en-US"/>
              </w:rPr>
              <w:fldChar w:fldCharType="end"/>
            </w:r>
          </w:ins>
          <w:customXmlInsRangeStart w:id="251" w:author="JINZHU WANG" w:date="2021-09-13T16:45:00Z"/>
        </w:sdtContent>
      </w:sdt>
      <w:customXmlInsRangeEnd w:id="251"/>
      <w:ins w:id="252" w:author="JINZHU WANG" w:date="2021-09-13T16:45:00Z">
        <w:r w:rsidR="00DC5048">
          <w:rPr>
            <w:lang w:val="en-US"/>
          </w:rPr>
          <w:t xml:space="preserve"> </w:t>
        </w:r>
      </w:ins>
      <w:customXmlInsRangeStart w:id="253" w:author="JINZHU WANG" w:date="2021-09-13T16:45:00Z"/>
      <w:sdt>
        <w:sdtPr>
          <w:rPr>
            <w:lang w:val="en-US"/>
          </w:rPr>
          <w:alias w:val="To edit, see citavi.com/edit"/>
          <w:tag w:val="CitaviPlaceholder#ffa71695-1039-4603-bab2-9e071a1ad80f"/>
          <w:id w:val="498236963"/>
          <w:placeholder>
            <w:docPart w:val="DefaultPlaceholder_-1854013440"/>
          </w:placeholder>
        </w:sdtPr>
        <w:sdtEndPr/>
        <w:sdtContent>
          <w:customXmlInsRangeEnd w:id="253"/>
          <w:ins w:id="254" w:author="JINZHU WANG" w:date="2021-09-13T16:45:00Z">
            <w:r w:rsidR="00DC5048">
              <w:rPr>
                <w:noProof/>
                <w:lang w:val="en-US"/>
              </w:rPr>
              <w:fldChar w:fldCharType="begin"/>
            </w:r>
          </w:ins>
          <w:r w:rsidR="004A0A0E">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TRUMTA6MjE6NTM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mZmE3MTY5NS0xMDM5LTQ2MDMtYmFiMi05ZTA3MWExYWQ4MGYiLCJUZXh0IjoiKDIwMjApIiwiV0FJVmVyc2lvbiI6IjYuOC4wLjAifQ==}</w:instrText>
          </w:r>
          <w:ins w:id="255" w:author="JINZHU WANG" w:date="2021-09-13T16:45:00Z">
            <w:r w:rsidR="00DC5048">
              <w:rPr>
                <w:noProof/>
                <w:lang w:val="en-US"/>
              </w:rPr>
              <w:fldChar w:fldCharType="separate"/>
            </w:r>
          </w:ins>
          <w:r w:rsidR="004A0A0E">
            <w:rPr>
              <w:noProof/>
              <w:lang w:val="en-US"/>
            </w:rPr>
            <w:t>(2020)</w:t>
          </w:r>
          <w:ins w:id="256" w:author="JINZHU WANG" w:date="2021-09-13T16:45:00Z">
            <w:r w:rsidR="00DC5048">
              <w:rPr>
                <w:noProof/>
                <w:lang w:val="en-US"/>
              </w:rPr>
              <w:fldChar w:fldCharType="end"/>
            </w:r>
          </w:ins>
          <w:customXmlInsRangeStart w:id="257" w:author="JINZHU WANG" w:date="2021-09-13T16:45:00Z"/>
        </w:sdtContent>
      </w:sdt>
      <w:customXmlInsRangeEnd w:id="257"/>
      <w:ins w:id="258" w:author="JINZHU WANG" w:date="2021-09-13T16:45:00Z">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ins>
      <w:customXmlInsRangeStart w:id="259" w:author="JINZHU WANG" w:date="2021-09-13T16:45:00Z"/>
      <w:sdt>
        <w:sdtPr>
          <w:rPr>
            <w:lang w:val="en-US"/>
          </w:rPr>
          <w:alias w:val="To edit, see citavi.com/edit"/>
          <w:tag w:val="CitaviPlaceholder#ef8069d3-25d6-46da-bed1-4fcdd31bdff0"/>
          <w:id w:val="-733536876"/>
          <w:placeholder>
            <w:docPart w:val="DefaultPlaceholder_-1854013440"/>
          </w:placeholder>
        </w:sdtPr>
        <w:sdtEndPr/>
        <w:sdtContent>
          <w:customXmlInsRangeEnd w:id="259"/>
          <w:ins w:id="260" w:author="JINZHU WANG" w:date="2021-09-13T16:45:00Z">
            <w:r w:rsidR="004C31BB">
              <w:rPr>
                <w:noProof/>
                <w:lang w:val="en-US"/>
              </w:rPr>
              <w:fldChar w:fldCharType="begin"/>
            </w:r>
          </w:ins>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xNFQxMDoyMTo1My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MTc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E5MzEyMDIiLCJVcmlTdHJpbmciOiJodHRwOi8vd3d3Lm5jYmkubmxtLm5paC5nb3YvcHVibWVkLzMxOTMxMjA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AyVDAxOjIwOjIwIiwiTW9kaWZpZWRCeSI6Il9MZW5vdm8iLCJJZCI6ImVmMGQyNDE5LTgyYTEtNDliNi1hYzZmLWI0MDUwNjFhMDc3NSIsIk1vZGlmaWVkT24iOiIyMDIxLTA5LTAyVDAxOjIwOjIw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IiwiTW9kaWZpZWRCeSI6Il9MZW5vdm8iLCJJZCI6ImJiY2QwZTE4LTc2OGMtNDI2OS04MGQ3LTkzODA5NGNjZmUxOSIsIk1vZGlmaWVkT24iOiIyMDIxLTA5LTAyVDAxOjIwOjE2IiwiUHJvamVjdCI6eyIkcmVmIjoiNSJ9fV0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EtMDktMTRUMTA6MjE6NTM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HJlZiI6IjUifX0seyIkaWQiOiIzM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DktMTRUMTA6MjE6NTM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guMC4wIn0=}</w:instrText>
          </w:r>
          <w:ins w:id="261" w:author="JINZHU WANG" w:date="2021-09-13T16:45:00Z">
            <w:r w:rsidR="004C31BB">
              <w:rPr>
                <w:noProof/>
                <w:lang w:val="en-US"/>
              </w:rPr>
              <w:fldChar w:fldCharType="separate"/>
            </w:r>
          </w:ins>
          <w:r w:rsidR="004A0A0E">
            <w:rPr>
              <w:noProof/>
              <w:lang w:val="en-US"/>
            </w:rPr>
            <w:t>(Mustafa et al. 2017; Chen et al. 2020; Tripathy and Kumar 2019)</w:t>
          </w:r>
          <w:ins w:id="262" w:author="JINZHU WANG" w:date="2021-09-13T16:45:00Z">
            <w:r w:rsidR="004C31BB">
              <w:rPr>
                <w:noProof/>
                <w:lang w:val="en-US"/>
              </w:rPr>
              <w:fldChar w:fldCharType="end"/>
            </w:r>
          </w:ins>
          <w:customXmlInsRangeStart w:id="263" w:author="JINZHU WANG" w:date="2021-09-13T16:45:00Z"/>
        </w:sdtContent>
      </w:sdt>
      <w:customXmlInsRangeEnd w:id="263"/>
      <w:ins w:id="264" w:author="JINZHU WANG" w:date="2021-09-13T16:45:00Z">
        <w:r w:rsidR="0021467E">
          <w:rPr>
            <w:lang w:val="en-US"/>
          </w:rPr>
          <w:t>,</w:t>
        </w:r>
        <w:r w:rsidR="00AC598B">
          <w:rPr>
            <w:lang w:val="en-US"/>
          </w:rPr>
          <w:t xml:space="preserve"> </w:t>
        </w:r>
        <w:r w:rsidR="004770BA">
          <w:rPr>
            <w:lang w:val="en-US"/>
          </w:rPr>
          <w:t>leading</w:t>
        </w:r>
        <w:r w:rsidR="00AC598B">
          <w:rPr>
            <w:lang w:val="en-US"/>
          </w:rPr>
          <w:t xml:space="preserve"> to subjective biases.</w:t>
        </w:r>
        <w:r w:rsidR="00563A2B">
          <w:rPr>
            <w:lang w:val="en-US"/>
          </w:rPr>
          <w:t xml:space="preserve"> </w:t>
        </w:r>
        <w:r w:rsidR="00FF079E">
          <w:rPr>
            <w:lang w:val="en-US"/>
          </w:rPr>
          <w:t xml:space="preserve">Other studies </w:t>
        </w:r>
        <w:r w:rsidR="00472320">
          <w:rPr>
            <w:lang w:val="en-US"/>
          </w:rPr>
          <w:t xml:space="preserve">went through a systematic parameter selection to find the best </w:t>
        </w:r>
        <w:r w:rsidR="003840FC">
          <w:rPr>
            <w:lang w:val="en-US"/>
          </w:rPr>
          <w:t>model</w:t>
        </w:r>
        <w:r w:rsidR="00763914">
          <w:rPr>
            <w:lang w:val="en-US"/>
          </w:rPr>
          <w:t xml:space="preserve"> </w:t>
        </w:r>
      </w:ins>
      <w:customXmlInsRangeStart w:id="265" w:author="JINZHU WANG" w:date="2021-09-13T16:45:00Z"/>
      <w:sdt>
        <w:sdtPr>
          <w:rPr>
            <w:lang w:val="en-US"/>
          </w:rPr>
          <w:alias w:val="To edit, see citavi.com/edit"/>
          <w:tag w:val="CitaviPlaceholder#32b52bd7-58ad-4da2-b98e-2d146597d18f"/>
          <w:id w:val="-1261596391"/>
          <w:placeholder>
            <w:docPart w:val="DefaultPlaceholder_-1854013440"/>
          </w:placeholder>
        </w:sdtPr>
        <w:sdtEndPr/>
        <w:sdtContent>
          <w:customXmlInsRangeEnd w:id="265"/>
          <w:ins w:id="266" w:author="JINZHU WANG" w:date="2021-09-13T16:45:00Z">
            <w:r w:rsidR="00763914">
              <w:rPr>
                <w:noProof/>
                <w:lang w:val="en-US"/>
              </w:rPr>
              <w:fldChar w:fldCharType="begin"/>
            </w:r>
          </w:ins>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HJlZiI6IjUifX0seyIkaWQiOiIxNSIsIiR0eXBlIjoiU3dpc3NBY2FkZW1pYy5DaXRhdmkuUGVyc29uLCBTd2lzc0FjYWRlbWljLkNpdGF2aSIsIkZpcnN0TmFtZSI6IkFsZXgiLCJMYXN0TmFtZSI6IkhhZ2VuLVphbmtlciIsIlByb3RlY3RlZCI6ZmFsc2UsIlNleCI6MiwiQ3JlYXRlZEJ5IjoiX0xlbm92byIsIkNyZWF0ZWRPbiI6IjIwMjEtMDktMDJUMDE6Mjk6MzgiLCJNb2RpZmllZEJ5IjoiX0xlbm92byIsIklkIjoiZGQ4NTIwNjMtN2ExNi00ZDY2LTlhMjktZjJiNzM4OTJhN2M2IiwiTW9kaWZpZWRPbiI6IjIwMjEtMDktMDJUMDE6Mjk6MzgiLCJQcm9qZWN0Ijp7IiRyZWYiOiI1In19LHsiJGlkIjoiMTY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jEuMTAxNjg5IiwiVXJpU3RyaW5nIjoiaHR0cHM6Ly9kb2kub3JnLzEwLjEwMTYvai5jb21wZW52dXJic3lzLjIwMjEuMTAxNjg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5OjM1IiwiTW9kaWZpZWRCeSI6Il9MZW5vdm8iLCJJZCI6Ijk5YmYyNTE1LWFmMTAtNGNlMy1hYzQ5LWRiMThkYWY2MWFiYSIsIk1vZGlmaWVkT24iOiIyMDIxLTA5LTAyVDAxOjI5OjM1IiwiUHJvamVjdCI6eyIkcmVmIjoiNSJ9fV0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}</w:instrText>
          </w:r>
          <w:ins w:id="267" w:author="JINZHU WANG" w:date="2021-09-13T16:45:00Z">
            <w:r w:rsidR="00763914">
              <w:rPr>
                <w:noProof/>
                <w:lang w:val="en-US"/>
              </w:rPr>
              <w:fldChar w:fldCharType="separate"/>
            </w:r>
          </w:ins>
          <w:r w:rsidR="004A0A0E">
            <w:rPr>
              <w:noProof/>
              <w:lang w:val="en-US"/>
            </w:rPr>
            <w:t>(Roodposhti et al. 2020; Yu et al. 2021)</w:t>
          </w:r>
          <w:ins w:id="268" w:author="JINZHU WANG" w:date="2021-09-13T16:45:00Z">
            <w:r w:rsidR="00763914">
              <w:rPr>
                <w:noProof/>
                <w:lang w:val="en-US"/>
              </w:rPr>
              <w:fldChar w:fldCharType="end"/>
            </w:r>
          </w:ins>
          <w:customXmlInsRangeStart w:id="269" w:author="JINZHU WANG" w:date="2021-09-13T16:45:00Z"/>
        </w:sdtContent>
      </w:sdt>
      <w:customXmlInsRangeEnd w:id="269"/>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as the parameters increased.</w:t>
      </w:r>
      <w:r w:rsidR="00C46E87">
        <w:rPr>
          <w:lang w:val="en-US"/>
        </w:rPr>
        <w:t xml:space="preserve"> </w:t>
      </w:r>
    </w:p>
    <w:p w14:paraId="27297062" w14:textId="278A529F"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lastRenderedPageBreak/>
        <w:t>4.</w:t>
      </w:r>
      <w:r>
        <w:rPr>
          <w:rFonts w:asciiTheme="minorHAnsi" w:hAnsiTheme="minorHAnsi" w:cstheme="minorHAnsi"/>
          <w:lang w:val="en-US"/>
        </w:rPr>
        <w:t>3</w:t>
      </w:r>
      <w:r w:rsidRPr="00EC5106">
        <w:rPr>
          <w:rFonts w:asciiTheme="minorHAnsi" w:hAnsiTheme="minorHAnsi" w:cstheme="minorHAnsi"/>
          <w:lang w:val="en-US"/>
        </w:rPr>
        <w:t xml:space="preserve"> </w:t>
      </w:r>
      <w:r w:rsidR="002018C6">
        <w:rPr>
          <w:rFonts w:asciiTheme="minorHAnsi" w:hAnsiTheme="minorHAnsi" w:cstheme="minorHAnsi"/>
          <w:lang w:val="en-US"/>
        </w:rPr>
        <w:t>UNET achieve</w:t>
      </w:r>
      <w:r w:rsidR="00AE71FB">
        <w:rPr>
          <w:rFonts w:asciiTheme="minorHAnsi" w:hAnsiTheme="minorHAnsi" w:cstheme="minorHAnsi"/>
          <w:lang w:val="en-US"/>
        </w:rPr>
        <w:t>d</w:t>
      </w:r>
      <w:r w:rsidR="002018C6">
        <w:rPr>
          <w:rFonts w:asciiTheme="minorHAnsi" w:hAnsiTheme="minorHAnsi" w:cstheme="minorHAnsi"/>
          <w:lang w:val="en-US"/>
        </w:rPr>
        <w:t xml:space="preserve"> similar accuracy to </w:t>
      </w:r>
      <w:r w:rsidR="00B92B7E">
        <w:rPr>
          <w:rFonts w:asciiTheme="minorHAnsi" w:hAnsiTheme="minorHAnsi" w:cstheme="minorHAnsi"/>
          <w:lang w:val="en-US"/>
        </w:rPr>
        <w:t xml:space="preserve">conventional </w:t>
      </w:r>
      <w:r w:rsidR="002018C6">
        <w:rPr>
          <w:rFonts w:asciiTheme="minorHAnsi" w:hAnsiTheme="minorHAnsi" w:cstheme="minorHAnsi"/>
          <w:lang w:val="en-US"/>
        </w:rPr>
        <w:t>CA models</w:t>
      </w:r>
      <w:r w:rsidR="00CB7D11">
        <w:rPr>
          <w:rFonts w:asciiTheme="minorHAnsi" w:hAnsiTheme="minorHAnsi" w:cstheme="minorHAnsi"/>
          <w:lang w:val="en-US"/>
        </w:rPr>
        <w:t xml:space="preserve"> </w:t>
      </w:r>
      <w:r w:rsidR="00825D73">
        <w:rPr>
          <w:rFonts w:asciiTheme="minorHAnsi" w:hAnsiTheme="minorHAnsi" w:cstheme="minorHAnsi"/>
          <w:lang w:val="en-US"/>
        </w:rPr>
        <w:t xml:space="preserve">with fewer </w:t>
      </w:r>
      <w:r w:rsidR="00E06424">
        <w:rPr>
          <w:rFonts w:asciiTheme="minorHAnsi" w:hAnsiTheme="minorHAnsi" w:cstheme="minorHAnsi"/>
          <w:lang w:val="en-US"/>
        </w:rPr>
        <w:t>drivers</w:t>
      </w:r>
    </w:p>
    <w:p w14:paraId="5C95D0C2" w14:textId="7444869A" w:rsidR="00731CC3" w:rsidRDefault="003F2D61" w:rsidP="00D71802">
      <w:pPr>
        <w:spacing w:line="276" w:lineRule="auto"/>
        <w:rPr>
          <w:lang w:val="en-US"/>
        </w:rPr>
      </w:pPr>
      <w:del w:id="270" w:author="JINZHU WANG" w:date="2021-09-13T16:45:00Z">
        <w:r>
          <w:rPr>
            <w:lang w:val="en-US"/>
          </w:rPr>
          <w:delText xml:space="preserve">The FoM in this study ranged from 0.12 to </w:delText>
        </w:r>
        <w:r w:rsidR="00A614A0">
          <w:rPr>
            <w:lang w:val="en-US"/>
          </w:rPr>
          <w:delText>0</w:delText>
        </w:r>
        <w:r>
          <w:rPr>
            <w:lang w:val="en-US"/>
          </w:rPr>
          <w:delText>.27 with the median value of 0.19</w:delText>
        </w:r>
        <w:r w:rsidR="00B92B7E">
          <w:rPr>
            <w:lang w:val="en-US"/>
          </w:rPr>
          <w:delText>, close to existing studies</w:delText>
        </w:r>
        <w:r w:rsidR="00DA3B18">
          <w:rPr>
            <w:lang w:val="en-US"/>
          </w:rPr>
          <w:delText>: t</w:delText>
        </w:r>
        <w:r w:rsidR="00467619">
          <w:rPr>
            <w:lang w:val="en-US"/>
          </w:rPr>
          <w:delText xml:space="preserve">he FoM of </w:delText>
        </w:r>
        <w:r w:rsidR="00F27416">
          <w:rPr>
            <w:lang w:val="en-US"/>
          </w:rPr>
          <w:delText xml:space="preserve">the best </w:delText>
        </w:r>
        <w:r w:rsidR="00B6372F">
          <w:rPr>
            <w:lang w:val="en-US"/>
          </w:rPr>
          <w:delText xml:space="preserve">urban simulation </w:delText>
        </w:r>
        <w:r w:rsidR="00F27416">
          <w:rPr>
            <w:lang w:val="en-US"/>
          </w:rPr>
          <w:delText xml:space="preserve">map </w:delText>
        </w:r>
        <w:r w:rsidR="00B6372F">
          <w:rPr>
            <w:lang w:val="en-US"/>
          </w:rPr>
          <w:delText xml:space="preserve">on Zhuji </w:delText>
        </w:r>
        <w:r w:rsidR="00F27416">
          <w:rPr>
            <w:lang w:val="en-US"/>
          </w:rPr>
          <w:delText>was</w:delText>
        </w:r>
        <w:r w:rsidR="00B6372F">
          <w:rPr>
            <w:lang w:val="en-US"/>
          </w:rPr>
          <w:delText xml:space="preserve"> 0.19</w:delText>
        </w:r>
        <w:r w:rsidR="00BF34F9">
          <w:rPr>
            <w:lang w:val="en-US"/>
          </w:rPr>
          <w:delText xml:space="preserve"> </w:delText>
        </w:r>
      </w:del>
      <w:customXmlDelRangeStart w:id="271" w:author="JINZHU WANG" w:date="2021-09-13T16:45:00Z"/>
      <w:sdt>
        <w:sdtPr>
          <w:rPr>
            <w:lang w:val="en-US"/>
          </w:rPr>
          <w:alias w:val="To edit, see citavi.com/edit"/>
          <w:tag w:val="CitaviPlaceholder#05e116ec-ac72-4598-84ad-0790003b8788"/>
          <w:id w:val="1063921985"/>
          <w:placeholder>
            <w:docPart w:val="64D250097FBB47559FA74F3159624FB7"/>
          </w:placeholder>
        </w:sdtPr>
        <w:sdtEndPr/>
        <w:sdtContent>
          <w:customXmlDelRangeEnd w:id="271"/>
          <w:del w:id="272" w:author="JINZHU WANG" w:date="2021-09-13T16:45:00Z">
            <w:r w:rsidR="00BF34F9">
              <w:rPr>
                <w:noProof/>
                <w:lang w:val="en-US"/>
              </w:rPr>
              <w:fldChar w:fldCharType="begin"/>
            </w:r>
          </w:del>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TRUMTA6MjE6NTM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wNWUxMTZlYy1hYzcyLTQ1OTgtODRhZC0wNzkwMDAzYjg3ODgiLCJUZXh0IjoiKFdhbmcgZXQgYWwuIDIwMjFjKSIsIldBSVZlcnNpb24iOiI2LjguMC4wIn0=}</w:instrText>
          </w:r>
          <w:del w:id="273" w:author="JINZHU WANG" w:date="2021-09-13T16:45:00Z">
            <w:r w:rsidR="00BF34F9">
              <w:rPr>
                <w:noProof/>
                <w:lang w:val="en-US"/>
              </w:rPr>
              <w:fldChar w:fldCharType="separate"/>
            </w:r>
          </w:del>
          <w:r w:rsidR="004A0A0E">
            <w:rPr>
              <w:noProof/>
              <w:lang w:val="en-US"/>
            </w:rPr>
            <w:t>(Wang et al. 2021c)</w:t>
          </w:r>
          <w:del w:id="274" w:author="JINZHU WANG" w:date="2021-09-13T16:45:00Z">
            <w:r w:rsidR="00BF34F9">
              <w:rPr>
                <w:noProof/>
                <w:lang w:val="en-US"/>
              </w:rPr>
              <w:fldChar w:fldCharType="end"/>
            </w:r>
          </w:del>
          <w:customXmlDelRangeStart w:id="275" w:author="JINZHU WANG" w:date="2021-09-13T16:45:00Z"/>
        </w:sdtContent>
      </w:sdt>
      <w:customXmlDelRangeEnd w:id="275"/>
      <w:ins w:id="276" w:author="JINZHU WANG" w:date="2021-09-13T16:45:00Z">
        <w:r>
          <w:rPr>
            <w:lang w:val="en-US"/>
          </w:rPr>
          <w:t xml:space="preserve">The </w:t>
        </w:r>
        <w:proofErr w:type="spellStart"/>
        <w:r>
          <w:rPr>
            <w:lang w:val="en-US"/>
          </w:rPr>
          <w:t>FoM</w:t>
        </w:r>
        <w:proofErr w:type="spellEnd"/>
        <w:r>
          <w:rPr>
            <w:lang w:val="en-US"/>
          </w:rPr>
          <w:t xml:space="preserve"> in this study ranged from 0.12 to </w:t>
        </w:r>
        <w:r w:rsidR="00A614A0">
          <w:rPr>
            <w:lang w:val="en-US"/>
          </w:rPr>
          <w:t>0</w:t>
        </w:r>
        <w:r>
          <w:rPr>
            <w:lang w:val="en-US"/>
          </w:rPr>
          <w:t>.27 with the median value of 0.19</w:t>
        </w:r>
        <w:r w:rsidR="00B92B7E">
          <w:rPr>
            <w:lang w:val="en-US"/>
          </w:rPr>
          <w:t>, 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ins>
      <w:customXmlInsRangeStart w:id="277" w:author="JINZHU WANG" w:date="2021-09-13T16:45:00Z"/>
      <w:sdt>
        <w:sdtPr>
          <w:rPr>
            <w:lang w:val="en-US"/>
          </w:rPr>
          <w:alias w:val="To edit, see citavi.com/edit"/>
          <w:tag w:val="CitaviPlaceholder#2d6bf840-8d89-4251-ab9c-4e3e0299945d"/>
          <w:id w:val="2870467"/>
          <w:placeholder>
            <w:docPart w:val="DefaultPlaceholder_-1854013440"/>
          </w:placeholder>
        </w:sdtPr>
        <w:sdtEndPr/>
        <w:sdtContent>
          <w:customXmlInsRangeEnd w:id="277"/>
          <w:ins w:id="278" w:author="JINZHU WANG" w:date="2021-09-13T16:45:00Z">
            <w:r w:rsidR="00BF34F9">
              <w:rPr>
                <w:noProof/>
                <w:lang w:val="en-US"/>
              </w:rPr>
              <w:fldChar w:fldCharType="begin"/>
            </w:r>
          </w:ins>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TRUMTA6MjE6NTM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guMC4wIn0=}</w:instrText>
          </w:r>
          <w:ins w:id="279" w:author="JINZHU WANG" w:date="2021-09-13T16:45:00Z">
            <w:r w:rsidR="00BF34F9">
              <w:rPr>
                <w:noProof/>
                <w:lang w:val="en-US"/>
              </w:rPr>
              <w:fldChar w:fldCharType="separate"/>
            </w:r>
          </w:ins>
          <w:r w:rsidR="004A0A0E">
            <w:rPr>
              <w:noProof/>
              <w:lang w:val="en-US"/>
            </w:rPr>
            <w:t>(Wang et al. 2021c)</w:t>
          </w:r>
          <w:ins w:id="280" w:author="JINZHU WANG" w:date="2021-09-13T16:45:00Z">
            <w:r w:rsidR="00BF34F9">
              <w:rPr>
                <w:noProof/>
                <w:lang w:val="en-US"/>
              </w:rPr>
              <w:fldChar w:fldCharType="end"/>
            </w:r>
          </w:ins>
          <w:customXmlInsRangeStart w:id="281" w:author="JINZHU WANG" w:date="2021-09-13T16:45:00Z"/>
        </w:sdtContent>
      </w:sdt>
      <w:customXmlInsRangeEnd w:id="281"/>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XYW5nIGV0IGFsLiAyMDIxYSkifV19LCJUYWciOiJDaXRhdmlQbGFjZWhvbGRlciNkZTRhYjQ0OS0zZmM5LTRiNzEtYjY0NS01N2E0ZjcxMjk5ZTAiLCJUZXh0IjoiKFdhbmcgZXQgYWwuIDIwMjFhKSIsIldBSVZlcnNpb24iOiI2LjguMC4wIn0=}</w:instrText>
          </w:r>
          <w:r w:rsidR="00D62C45">
            <w:rPr>
              <w:noProof/>
              <w:lang w:val="en-US"/>
            </w:rPr>
            <w:fldChar w:fldCharType="separate"/>
          </w:r>
          <w:r w:rsidR="004A0A0E">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the urban development was simulated at a low resolution</w:t>
      </w:r>
      <w:r w:rsidR="005F18B0">
        <w:rPr>
          <w:lang w:val="en-US"/>
        </w:rPr>
        <w:t xml:space="preserve"> </w:t>
      </w:r>
      <w:customXmlInsRangeStart w:id="282" w:author="JINZHU WANG" w:date="2021-09-13T16:45:00Z"/>
      <w:sdt>
        <w:sdtPr>
          <w:rPr>
            <w:lang w:val="en-US"/>
          </w:rPr>
          <w:alias w:val="To edit, see citavi.com/edit"/>
          <w:tag w:val="CitaviPlaceholder#266dde0c-b863-4b79-ad70-38b974743bfc"/>
          <w:id w:val="2073233200"/>
          <w:placeholder>
            <w:docPart w:val="DefaultPlaceholder_-1854013440"/>
          </w:placeholder>
        </w:sdtPr>
        <w:sdtEndPr/>
        <w:sdtContent>
          <w:customXmlInsRangeEnd w:id="282"/>
          <w:ins w:id="283" w:author="JINZHU WANG" w:date="2021-09-13T16:45:00Z">
            <w:r w:rsidR="005F18B0">
              <w:rPr>
                <w:noProof/>
                <w:lang w:val="en-US"/>
              </w:rPr>
              <w:fldChar w:fldCharType="begin"/>
            </w:r>
          </w:ins>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HJlZiI6IjUifX0seyIkaWQiOiIzMi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NSJ9fSx7IiRpZCI6IjMz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MzU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1In19LHsiJGlkIjoiMzY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UifX1d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1In19LHsiJGlkIjoiNDQ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U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NS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Q5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E0VDEwOjIxOjUz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44LjAuMCJ9}</w:instrText>
          </w:r>
          <w:ins w:id="284" w:author="JINZHU WANG" w:date="2021-09-13T16:45:00Z">
            <w:r w:rsidR="005F18B0">
              <w:rPr>
                <w:noProof/>
                <w:lang w:val="en-US"/>
              </w:rPr>
              <w:fldChar w:fldCharType="separate"/>
            </w:r>
          </w:ins>
          <w:r w:rsidR="004A0A0E">
            <w:rPr>
              <w:noProof/>
              <w:lang w:val="en-US"/>
            </w:rPr>
            <w:t>(Pontius et al. 2008; Peng et al. 2020; Valencia et al. 2020)</w:t>
          </w:r>
          <w:ins w:id="285" w:author="JINZHU WANG" w:date="2021-09-13T16:45:00Z">
            <w:r w:rsidR="005F18B0">
              <w:rPr>
                <w:noProof/>
                <w:lang w:val="en-US"/>
              </w:rPr>
              <w:fldChar w:fldCharType="end"/>
            </w:r>
          </w:ins>
          <w:customXmlDelRangeStart w:id="286" w:author="JINZHU WANG" w:date="2021-09-13T16:45:00Z"/>
          <w:sdt>
            <w:sdtPr>
              <w:rPr>
                <w:lang w:val="en-US"/>
              </w:rPr>
              <w:alias w:val="To edit, see citavi.com/edit"/>
              <w:tag w:val="CitaviPlaceholder#c59d90e6-c87c-48e3-b009-fb737d02d0f0"/>
              <w:id w:val="-50621789"/>
              <w:placeholder>
                <w:docPart w:val="64D250097FBB47559FA74F3159624FB7"/>
              </w:placeholder>
            </w:sdtPr>
            <w:sdtEndPr/>
            <w:sdtContent>
              <w:customXmlDelRangeEnd w:id="286"/>
              <w:del w:id="287" w:author="JINZHU WANG" w:date="2021-09-13T16:45:00Z">
                <w:r w:rsidR="005F18B0">
                  <w:rPr>
                    <w:noProof/>
                    <w:lang w:val="en-US"/>
                  </w:rPr>
                  <w:fldChar w:fldCharType="begin"/>
                </w:r>
              </w:del>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HJlZiI6IjUifX0seyIkaWQiOiIzMi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NSJ9fSx7IiRpZCI6IjMz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MzU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1In19LHsiJGlkIjoiMzY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UifX1d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1In19LHsiJGlkIjoiNDQ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U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NS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Q5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E0VDEwOjIxOjUz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YzU5ZDkwZTYtYzg3Yy00OGUzLWIwMDktZmI3MzdkMDJkMGYwIiwiVGV4dCI6IihQb250aXVzIGV0IGFsLiAyMDA4OyBQZW5nIGV0IGFsLiAyMDIwOyBWYWxlbmNpYSBldCBhbC4gMjAyMCkiLCJXQUlWZXJzaW9uIjoiNi44LjAuMCJ9}</w:instrText>
              </w:r>
              <w:del w:id="288" w:author="JINZHU WANG" w:date="2021-09-13T16:45:00Z">
                <w:r w:rsidR="005F18B0">
                  <w:rPr>
                    <w:noProof/>
                    <w:lang w:val="en-US"/>
                  </w:rPr>
                  <w:fldChar w:fldCharType="separate"/>
                </w:r>
              </w:del>
              <w:r w:rsidR="004A0A0E">
                <w:rPr>
                  <w:noProof/>
                  <w:lang w:val="en-US"/>
                </w:rPr>
                <w:t>(Pontius et al. 2008; Peng et al. 2020; Valencia et al. 2020)</w:t>
              </w:r>
              <w:del w:id="289" w:author="JINZHU WANG" w:date="2021-09-13T16:45:00Z">
                <w:r w:rsidR="005F18B0">
                  <w:rPr>
                    <w:noProof/>
                    <w:lang w:val="en-US"/>
                  </w:rPr>
                  <w:fldChar w:fldCharType="end"/>
                </w:r>
              </w:del>
              <w:r w:rsidR="00400349">
                <w:rPr>
                  <w:noProof/>
                  <w:lang w:val="en-US"/>
                </w:rPr>
                <w:t>,</w:t>
              </w:r>
              <w:customXmlDelRangeStart w:id="290" w:author="JINZHU WANG" w:date="2021-09-13T16:45:00Z"/>
            </w:sdtContent>
          </w:sdt>
          <w:customXmlDelRangeEnd w:id="290"/>
          <w:customXmlInsRangeStart w:id="291" w:author="JINZHU WANG" w:date="2021-09-13T16:45:00Z"/>
        </w:sdtContent>
      </w:sdt>
      <w:customXmlInsRangeEnd w:id="291"/>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del w:id="292" w:author="JINZHU WANG" w:date="2021-09-13T16:45:00Z">
            <w:r w:rsidR="00AA4F5F">
              <w:rPr>
                <w:noProof/>
                <w:lang w:val="en-US"/>
              </w:rPr>
              <w:fldChar w:fldCharType="begin"/>
            </w:r>
          </w:del>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TRUMTA6MjE6NTM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guMC4wIn0=}</w:instrText>
          </w:r>
          <w:del w:id="293" w:author="JINZHU WANG" w:date="2021-09-13T16:45:00Z">
            <w:r w:rsidR="00AA4F5F">
              <w:rPr>
                <w:noProof/>
                <w:lang w:val="en-US"/>
              </w:rPr>
              <w:fldChar w:fldCharType="separate"/>
            </w:r>
          </w:del>
          <w:r w:rsidR="004A0A0E">
            <w:rPr>
              <w:noProof/>
              <w:lang w:val="en-US"/>
            </w:rPr>
            <w:t>(Pramanik et al. 2021)</w:t>
          </w:r>
          <w:del w:id="294" w:author="JINZHU WANG" w:date="2021-09-13T16:45:00Z">
            <w:r w:rsidR="00AA4F5F">
              <w:rPr>
                <w:noProof/>
                <w:lang w:val="en-US"/>
              </w:rPr>
              <w:fldChar w:fldCharType="end"/>
            </w:r>
          </w:del>
          <w:ins w:id="295" w:author="JINZHU WANG" w:date="2021-09-13T16:45:00Z">
            <w:r w:rsidR="00AA4F5F">
              <w:rPr>
                <w:noProof/>
                <w:lang w:val="en-US"/>
              </w:rPr>
              <w:fldChar w:fldCharType="begin"/>
            </w:r>
            <w:r w:rsidR="000B26F0">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TNUMTY6NDA6NDk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guMC4wIn0=}</w:instrText>
            </w:r>
            <w:r w:rsidR="00AA4F5F">
              <w:rPr>
                <w:noProof/>
                <w:lang w:val="en-US"/>
              </w:rPr>
              <w:fldChar w:fldCharType="separate"/>
            </w:r>
            <w:r w:rsidR="000B26F0">
              <w:rPr>
                <w:noProof/>
                <w:lang w:val="en-US"/>
              </w:rPr>
              <w:t>(Pramanik et al. 2021)</w:t>
            </w:r>
            <w:r w:rsidR="00AA4F5F">
              <w:rPr>
                <w:noProof/>
                <w:lang w:val="en-US"/>
              </w:rPr>
              <w:fldChar w:fldCharType="end"/>
            </w:r>
          </w:ins>
        </w:sdtContent>
      </w:sdt>
      <w:r w:rsidR="006049AA">
        <w:rPr>
          <w:lang w:val="en-US"/>
        </w:rPr>
        <w:t>.</w:t>
      </w:r>
      <w:r w:rsidR="002F7EB8">
        <w:rPr>
          <w:lang w:val="en-US"/>
        </w:rPr>
        <w:t xml:space="preserve"> </w:t>
      </w:r>
      <w:commentRangeStart w:id="296"/>
      <w:r w:rsidR="001543DC">
        <w:rPr>
          <w:lang w:val="en-US"/>
        </w:rPr>
        <w:t xml:space="preserve">It </w:t>
      </w:r>
      <w:r w:rsidR="00325962">
        <w:rPr>
          <w:lang w:val="en-US"/>
        </w:rPr>
        <w:t xml:space="preserve">is </w:t>
      </w:r>
      <w:r w:rsidR="001543DC">
        <w:rPr>
          <w:lang w:val="en-US"/>
        </w:rPr>
        <w:t xml:space="preserve">worth noting that </w:t>
      </w:r>
      <w:r w:rsidR="003E6A91">
        <w:rPr>
          <w:lang w:val="en-US"/>
        </w:rPr>
        <w:t xml:space="preserve">this study </w:t>
      </w:r>
      <w:r w:rsidR="003740AE">
        <w:rPr>
          <w:lang w:val="en-US"/>
        </w:rPr>
        <w:t xml:space="preserve">only used urban maps, </w:t>
      </w:r>
      <w:proofErr w:type="gramStart"/>
      <w:r w:rsidR="003740AE">
        <w:rPr>
          <w:lang w:val="en-US"/>
        </w:rPr>
        <w:t>DEM</w:t>
      </w:r>
      <w:proofErr w:type="gramEnd"/>
      <w:r w:rsidR="003740AE">
        <w:rPr>
          <w:lang w:val="en-US"/>
        </w:rPr>
        <w:t xml:space="preserve"> and slope to simulate </w:t>
      </w:r>
      <w:r w:rsidR="002B2051">
        <w:rPr>
          <w:lang w:val="en-US"/>
        </w:rPr>
        <w:t xml:space="preserve">urban dynamics, while </w:t>
      </w:r>
      <w:r w:rsidR="003E6A91">
        <w:rPr>
          <w:lang w:val="en-US"/>
        </w:rPr>
        <w:t>the conventional models took</w:t>
      </w:r>
      <w:r w:rsidR="00CC1DBE">
        <w:rPr>
          <w:lang w:val="en-US"/>
        </w:rPr>
        <w:t xml:space="preserve"> </w:t>
      </w:r>
      <w:r w:rsidR="005919B5" w:rsidRPr="005919B5">
        <w:rPr>
          <w:lang w:val="en-US"/>
        </w:rPr>
        <w:t>accessibility</w:t>
      </w:r>
      <w:r w:rsidR="005919B5">
        <w:rPr>
          <w:lang w:val="en-US"/>
        </w:rPr>
        <w:t xml:space="preserve"> </w:t>
      </w:r>
      <w:r w:rsidR="006C4512">
        <w:rPr>
          <w:lang w:val="en-US"/>
        </w:rPr>
        <w:t>variables (i.e., distances to roads,</w:t>
      </w:r>
      <w:r w:rsidR="00B94096">
        <w:rPr>
          <w:lang w:val="en-US"/>
        </w:rPr>
        <w:t xml:space="preserve"> </w:t>
      </w:r>
      <w:r w:rsidR="00D00FBC">
        <w:rPr>
          <w:lang w:val="en-US"/>
        </w:rPr>
        <w:t>administrative</w:t>
      </w:r>
      <w:r w:rsidR="00B94096">
        <w:rPr>
          <w:lang w:val="en-US"/>
        </w:rPr>
        <w:t xml:space="preserve"> centers</w:t>
      </w:r>
      <w:r w:rsidR="00D00FBC">
        <w:rPr>
          <w:lang w:val="en-US"/>
        </w:rPr>
        <w:t>, and existing urban lands</w:t>
      </w:r>
      <w:r w:rsidR="006C4512">
        <w:rPr>
          <w:lang w:val="en-US"/>
        </w:rPr>
        <w:t>)</w:t>
      </w:r>
      <w:r w:rsidR="00D00FBC">
        <w:rPr>
          <w:lang w:val="en-US"/>
        </w:rPr>
        <w:t xml:space="preserve">, suitability variables (i.e., DEM, slope, </w:t>
      </w:r>
      <w:r w:rsidR="00D67B92">
        <w:rPr>
          <w:lang w:val="en-US"/>
        </w:rPr>
        <w:t>climate data</w:t>
      </w:r>
      <w:r w:rsidR="00D00FBC">
        <w:rPr>
          <w:lang w:val="en-US"/>
        </w:rPr>
        <w:t>)</w:t>
      </w:r>
      <w:r w:rsidR="00D67B92">
        <w:rPr>
          <w:lang w:val="en-US"/>
        </w:rPr>
        <w:t xml:space="preserve"> and accessories variables (</w:t>
      </w:r>
      <w:r w:rsidR="004B4384">
        <w:rPr>
          <w:lang w:val="en-US"/>
        </w:rPr>
        <w:t xml:space="preserve">population, gross domestic product, </w:t>
      </w:r>
      <w:r w:rsidR="003E0E60">
        <w:rPr>
          <w:lang w:val="en-US"/>
        </w:rPr>
        <w:t>etc.</w:t>
      </w:r>
      <w:r w:rsidR="00D67B92">
        <w:rPr>
          <w:lang w:val="en-US"/>
        </w:rPr>
        <w:t>)</w:t>
      </w:r>
      <w:r w:rsidR="003E0E60">
        <w:rPr>
          <w:lang w:val="en-US"/>
        </w:rPr>
        <w:t xml:space="preserve"> to </w:t>
      </w:r>
      <w:r w:rsidR="00640EB0">
        <w:rPr>
          <w:lang w:val="en-US"/>
        </w:rPr>
        <w:t>map</w:t>
      </w:r>
      <w:r w:rsidR="00AC1BE4">
        <w:rPr>
          <w:lang w:val="en-US"/>
        </w:rPr>
        <w:t xml:space="preserve"> the urban transition potential.</w:t>
      </w:r>
      <w:r w:rsidR="00FD7E80">
        <w:rPr>
          <w:lang w:val="en-US"/>
        </w:rPr>
        <w:t xml:space="preserve"> </w:t>
      </w:r>
      <w:commentRangeEnd w:id="296"/>
      <w:r w:rsidR="00462F03">
        <w:rPr>
          <w:rStyle w:val="CommentReference"/>
        </w:rPr>
        <w:commentReference w:id="296"/>
      </w:r>
      <w:r w:rsidR="00FD7E80">
        <w:rPr>
          <w:lang w:val="en-US"/>
        </w:rPr>
        <w:t xml:space="preserve">As a result, </w:t>
      </w:r>
      <w:r w:rsidR="004E7045">
        <w:rPr>
          <w:lang w:val="en-US"/>
        </w:rPr>
        <w:t xml:space="preserve">UNET </w:t>
      </w:r>
      <w:r w:rsidR="00E0253F">
        <w:rPr>
          <w:lang w:val="en-US"/>
        </w:rPr>
        <w:t>used</w:t>
      </w:r>
      <w:r w:rsidR="00920438">
        <w:rPr>
          <w:lang w:val="en-US"/>
        </w:rPr>
        <w:t xml:space="preserve"> significantly fewer driving factors</w:t>
      </w:r>
      <w:r w:rsidR="00E0253F">
        <w:rPr>
          <w:lang w:val="en-US"/>
        </w:rPr>
        <w:t xml:space="preserve"> in</w:t>
      </w:r>
      <w:r w:rsidR="00D30525">
        <w:rPr>
          <w:lang w:val="en-US"/>
        </w:rPr>
        <w:t xml:space="preserve"> simulat</w:t>
      </w:r>
      <w:r w:rsidR="00E0253F">
        <w:rPr>
          <w:lang w:val="en-US"/>
        </w:rPr>
        <w:t>ing</w:t>
      </w:r>
      <w:r w:rsidR="00D30525">
        <w:rPr>
          <w:lang w:val="en-US"/>
        </w:rPr>
        <w:t xml:space="preserve"> urban development </w:t>
      </w:r>
      <w:r w:rsidR="00C2211E">
        <w:rPr>
          <w:lang w:val="en-US"/>
        </w:rPr>
        <w:t>but achieved</w:t>
      </w:r>
      <w:r w:rsidR="00D30525">
        <w:rPr>
          <w:lang w:val="en-US"/>
        </w:rPr>
        <w:t xml:space="preserve"> similar </w:t>
      </w:r>
      <w:r w:rsidR="00E0253F">
        <w:rPr>
          <w:lang w:val="en-US"/>
        </w:rPr>
        <w:t>performance</w:t>
      </w:r>
      <w:r w:rsidR="00174778">
        <w:rPr>
          <w:lang w:val="en-US"/>
        </w:rPr>
        <w:t>s</w:t>
      </w:r>
      <w:r w:rsidR="00920438">
        <w:rPr>
          <w:lang w:val="en-US"/>
        </w:rPr>
        <w:t xml:space="preserve"> to conventional CA models that </w:t>
      </w:r>
      <w:r w:rsidR="00174778">
        <w:rPr>
          <w:lang w:val="en-US"/>
        </w:rPr>
        <w:t>were carefully calibrated.</w:t>
      </w:r>
    </w:p>
    <w:p w14:paraId="4A950176" w14:textId="3AE03571" w:rsidR="00DB05F4" w:rsidRPr="00731CC3" w:rsidRDefault="00DB05F4" w:rsidP="00D71802">
      <w:pPr>
        <w:spacing w:line="276" w:lineRule="auto"/>
        <w:rPr>
          <w:lang w:val="en-US"/>
        </w:rPr>
      </w:pPr>
      <w:r>
        <w:rPr>
          <w:rFonts w:hint="eastAsia"/>
          <w:lang w:val="en-US"/>
        </w:rPr>
        <w:t>The</w:t>
      </w:r>
      <w:r>
        <w:rPr>
          <w:lang w:val="en-US"/>
        </w:rPr>
        <w:t xml:space="preserve"> landscape metrics revealed that</w:t>
      </w:r>
      <w:r w:rsidR="005C7505">
        <w:rPr>
          <w:lang w:val="en-US"/>
        </w:rPr>
        <w:t xml:space="preserve"> the simulation map produced by the</w:t>
      </w:r>
      <w:r w:rsidR="00F0711E">
        <w:rPr>
          <w:lang w:val="en-US"/>
        </w:rPr>
        <w:t xml:space="preserve"> UNET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31313C">
        <w:t xml:space="preserve">Figure </w:t>
      </w:r>
      <w:r w:rsidR="0031313C">
        <w:rPr>
          <w:noProof/>
        </w:rPr>
        <w:t>11</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 xml:space="preserve">linear structure </w:t>
      </w:r>
      <w:r w:rsidR="003E52CE">
        <w:rPr>
          <w:lang w:val="en-US"/>
        </w:rPr>
        <w:t xml:space="preserve">of roads </w:t>
      </w:r>
      <w:r w:rsidR="00645FBA">
        <w:rPr>
          <w:lang w:val="en-US"/>
        </w:rPr>
        <w:t xml:space="preserve">and the </w:t>
      </w:r>
      <w:r w:rsidR="00971C8F">
        <w:rPr>
          <w:lang w:val="en-US"/>
        </w:rPr>
        <w:t xml:space="preserve">general development trend of cities was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31313C">
        <w:t xml:space="preserve">Figure </w:t>
      </w:r>
      <w:r w:rsidR="0031313C">
        <w:rPr>
          <w:noProof/>
        </w:rPr>
        <w:t>9</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31313C">
        <w:t xml:space="preserve">Figure </w:t>
      </w:r>
      <w:r w:rsidR="0031313C">
        <w:rPr>
          <w:noProof/>
        </w:rPr>
        <w:t>12</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w:t>
      </w:r>
      <w:del w:id="297" w:author="JINZHU WANG" w:date="2021-09-13T16:45:00Z">
        <w:r w:rsidR="00442639">
          <w:rPr>
            <w:lang w:val="en-US"/>
          </w:rPr>
          <w:delText xml:space="preserve">However, </w:delText>
        </w:r>
        <w:r w:rsidR="001F0CC3">
          <w:rPr>
            <w:lang w:val="en-US"/>
          </w:rPr>
          <w:delText xml:space="preserve">the general outward </w:delText>
        </w:r>
        <w:r w:rsidR="0004752D">
          <w:rPr>
            <w:lang w:val="en-US"/>
          </w:rPr>
          <w:delText xml:space="preserve">expansion patterns were </w:delText>
        </w:r>
        <w:r w:rsidR="00846A16">
          <w:rPr>
            <w:lang w:val="en-US"/>
          </w:rPr>
          <w:delText>easy to observe</w:delText>
        </w:r>
        <w:r w:rsidR="0004752D">
          <w:rPr>
            <w:lang w:val="en-US"/>
          </w:rPr>
          <w:delText xml:space="preserve"> </w:delText>
        </w:r>
        <w:r w:rsidR="00846A16">
          <w:rPr>
            <w:lang w:val="en-US"/>
          </w:rPr>
          <w:delText xml:space="preserve">in </w:delText>
        </w:r>
        <w:r w:rsidR="0004752D">
          <w:rPr>
            <w:lang w:val="en-US"/>
          </w:rPr>
          <w:delText>many conventional urban simulations</w:delText>
        </w:r>
        <w:r w:rsidR="00F9625D">
          <w:rPr>
            <w:lang w:val="en-US"/>
          </w:rPr>
          <w:delText xml:space="preserve"> </w:delText>
        </w:r>
      </w:del>
      <w:customXmlDelRangeStart w:id="298" w:author="JINZHU WANG" w:date="2021-09-13T16:45:00Z"/>
      <w:sdt>
        <w:sdtPr>
          <w:rPr>
            <w:lang w:val="en-US"/>
          </w:rPr>
          <w:alias w:val="To edit, see citavi.com/edit"/>
          <w:tag w:val="CitaviPlaceholder#0ad0e2d7-a34f-42a0-97c7-65ceb874e620"/>
          <w:id w:val="-727688326"/>
          <w:placeholder>
            <w:docPart w:val="64D250097FBB47559FA74F3159624FB7"/>
          </w:placeholder>
        </w:sdtPr>
        <w:sdtEndPr/>
        <w:sdtContent>
          <w:customXmlDelRangeEnd w:id="298"/>
          <w:del w:id="299" w:author="JINZHU WANG" w:date="2021-09-13T16:45:00Z">
            <w:r w:rsidR="00F9625D">
              <w:rPr>
                <w:noProof/>
                <w:lang w:val="en-US"/>
              </w:rPr>
              <w:fldChar w:fldCharType="begin"/>
            </w:r>
          </w:del>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TRUMTA6MjE6NTM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xNFQxMDoyMTo1My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Pcmdhbml6YXRpb25zIjpbXSwiT3RoZXJzSW52b2x2ZWQiOltdLCJQYWdlUmFuZ2UiOiI8c3A+XHJcbiAgPG4+NTM8L24+XHJcbiAgPGluPnRydWU8L2luPlxyXG4gIDxvcz41Mzwvb3M+XHJcbiAgPHBzPjUzPC9wcz5cclxuPC9zcD5cclxuPGVwPlxyXG4gIDxuPjY1PC9uPlxyXG4gIDxpbj50cnVlPC9pbj5cclxuICA8b3M+NjU8L29zPlxyXG4gIDxwcz42NTwvcHM+XHJcbjwvZXA+XHJcbjxvcz41My02NTwvb3M+IiwiUGVyaW9kaWNhbCI6eyIkcmVmIjoiMTQifSwiUHVibGlzaGVycyI6W10sIlF1b3RhdGlvbnMiOltd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xNFQxMDoyMTo1My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MwYWQwZTJkNy1hMzRmLTQyYTAtOTdjNy02NWNlYjg3NGU2MjAiLCJUZXh0IjoiKEdhbyBldCBhbC4gMjAyMDsgU2hhZml6YWRlaC1Nb2doYWRhbSBldCBhbC4gMjAxNzsgUMOpcmV6LU1vbGluYSBldCBhbC4gMjAxNykiLCJXQUlWZXJzaW9uIjoiNi44LjAuMCJ9}</w:instrText>
          </w:r>
          <w:del w:id="300" w:author="JINZHU WANG" w:date="2021-09-13T16:45:00Z">
            <w:r w:rsidR="00F9625D">
              <w:rPr>
                <w:noProof/>
                <w:lang w:val="en-US"/>
              </w:rPr>
              <w:fldChar w:fldCharType="separate"/>
            </w:r>
          </w:del>
          <w:r w:rsidR="004A0A0E">
            <w:rPr>
              <w:noProof/>
              <w:lang w:val="en-US"/>
            </w:rPr>
            <w:t>(Gao et al. 2020; Shafizadeh-Moghadam et al. 2017; Pérez-Molina et al. 2017)</w:t>
          </w:r>
          <w:del w:id="301" w:author="JINZHU WANG" w:date="2021-09-13T16:45:00Z">
            <w:r w:rsidR="00F9625D">
              <w:rPr>
                <w:noProof/>
                <w:lang w:val="en-US"/>
              </w:rPr>
              <w:fldChar w:fldCharType="end"/>
            </w:r>
          </w:del>
          <w:customXmlDelRangeStart w:id="302" w:author="JINZHU WANG" w:date="2021-09-13T16:45:00Z"/>
        </w:sdtContent>
      </w:sdt>
      <w:customXmlDelRangeEnd w:id="302"/>
      <w:ins w:id="303" w:author="JINZHU WANG" w:date="2021-09-13T16:45:00Z">
        <w:r w:rsidR="00442639">
          <w:rPr>
            <w:lang w:val="en-US"/>
          </w:rPr>
          <w:t xml:space="preserve">However, </w:t>
        </w:r>
        <w:r w:rsidR="001F0CC3">
          <w:rPr>
            <w:lang w:val="en-US"/>
          </w:rPr>
          <w:t xml:space="preserve">the 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ins>
      <w:customXmlInsRangeStart w:id="304" w:author="JINZHU WANG" w:date="2021-09-13T16:45:00Z"/>
      <w:sdt>
        <w:sdtPr>
          <w:rPr>
            <w:lang w:val="en-US"/>
          </w:rPr>
          <w:alias w:val="To edit, see citavi.com/edit"/>
          <w:tag w:val="CitaviPlaceholder#b1af7537-1eba-46ec-86d7-b209680741d4"/>
          <w:id w:val="-337932168"/>
          <w:placeholder>
            <w:docPart w:val="DefaultPlaceholder_-1854013440"/>
          </w:placeholder>
        </w:sdtPr>
        <w:sdtEndPr/>
        <w:sdtContent>
          <w:customXmlInsRangeEnd w:id="304"/>
          <w:ins w:id="305" w:author="JINZHU WANG" w:date="2021-09-13T16:45:00Z">
            <w:r w:rsidR="00F9625D">
              <w:rPr>
                <w:noProof/>
                <w:lang w:val="en-US"/>
              </w:rPr>
              <w:fldChar w:fldCharType="begin"/>
            </w:r>
          </w:ins>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TRUMTA6MjE6NTM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xNFQxMDoyMTo1My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Pcmdhbml6YXRpb25zIjpbXSwiT3RoZXJzSW52b2x2ZWQiOltdLCJQYWdlUmFuZ2UiOiI8c3A+XHJcbiAgPG4+NTM8L24+XHJcbiAgPGluPnRydWU8L2luPlxyXG4gIDxvcz41Mzwvb3M+XHJcbiAgPHBzPjUzPC9wcz5cclxuPC9zcD5cclxuPGVwPlxyXG4gIDxuPjY1PC9uPlxyXG4gIDxpbj50cnVlPC9pbj5cclxuICA8b3M+NjU8L29zPlxyXG4gIDxwcz42NTwvcHM+XHJcbjwvZXA+XHJcbjxvcz41My02NTwvb3M+IiwiUGVyaW9kaWNhbCI6eyIkcmVmIjoiMTQifSwiUHVibGlzaGVycyI6W10sIlF1b3RhdGlvbnMiOltd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xNFQxMDoyMTo1My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44LjAuMCJ9}</w:instrText>
          </w:r>
          <w:ins w:id="306" w:author="JINZHU WANG" w:date="2021-09-13T16:45:00Z">
            <w:r w:rsidR="00F9625D">
              <w:rPr>
                <w:noProof/>
                <w:lang w:val="en-US"/>
              </w:rPr>
              <w:fldChar w:fldCharType="separate"/>
            </w:r>
          </w:ins>
          <w:r w:rsidR="004A0A0E">
            <w:rPr>
              <w:noProof/>
              <w:lang w:val="en-US"/>
            </w:rPr>
            <w:t>(Gao et al. 2020; Shafizadeh-Moghadam et al. 2017; Pérez-Molina et al. 2017)</w:t>
          </w:r>
          <w:ins w:id="307" w:author="JINZHU WANG" w:date="2021-09-13T16:45:00Z">
            <w:r w:rsidR="00F9625D">
              <w:rPr>
                <w:noProof/>
                <w:lang w:val="en-US"/>
              </w:rPr>
              <w:fldChar w:fldCharType="end"/>
            </w:r>
          </w:ins>
          <w:customXmlInsRangeStart w:id="308" w:author="JINZHU WANG" w:date="2021-09-13T16:45:00Z"/>
        </w:sdtContent>
      </w:sdt>
      <w:customXmlInsRangeEnd w:id="308"/>
      <w:r w:rsidR="0004752D">
        <w:rPr>
          <w:lang w:val="en-US"/>
        </w:rPr>
        <w:t>.</w:t>
      </w:r>
      <w:r w:rsidR="009308AA">
        <w:rPr>
          <w:lang w:val="en-US"/>
        </w:rPr>
        <w:t xml:space="preserve"> </w:t>
      </w:r>
      <w:r w:rsidR="0060413D">
        <w:rPr>
          <w:lang w:val="en-US"/>
        </w:rPr>
        <w:t>Therefore, t</w:t>
      </w:r>
      <w:r w:rsidR="00AB1052">
        <w:rPr>
          <w:lang w:val="en-US"/>
        </w:rPr>
        <w:t xml:space="preserve">he UNET had learned the inherent </w:t>
      </w:r>
      <w:r w:rsidR="00AB344C">
        <w:rPr>
          <w:lang w:val="en-US"/>
        </w:rPr>
        <w:t xml:space="preserve">patterns of urban expansion </w:t>
      </w:r>
      <w:r w:rsidR="00265CE4">
        <w:rPr>
          <w:lang w:val="en-US"/>
        </w:rPr>
        <w:t>compared to conventional models.</w:t>
      </w:r>
    </w:p>
    <w:p w14:paraId="1A8A2547" w14:textId="418CA237" w:rsidR="001C5EE1" w:rsidRPr="00EC5106"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4</w:t>
      </w:r>
      <w:r w:rsidRPr="00EC5106">
        <w:rPr>
          <w:rFonts w:asciiTheme="minorHAnsi" w:hAnsiTheme="minorHAnsi" w:cstheme="minorHAnsi"/>
          <w:lang w:val="en-US"/>
        </w:rPr>
        <w:t xml:space="preserve"> </w:t>
      </w:r>
      <w:r>
        <w:rPr>
          <w:rFonts w:asciiTheme="minorHAnsi" w:hAnsiTheme="minorHAnsi" w:cstheme="minorHAnsi"/>
          <w:lang w:val="en-US"/>
        </w:rPr>
        <w:t>Limitations and prospects</w:t>
      </w:r>
    </w:p>
    <w:p w14:paraId="28C14BEA" w14:textId="1D4F4173" w:rsidR="001C5EE1" w:rsidRPr="001C5EE1" w:rsidRDefault="0046619C" w:rsidP="00D71802">
      <w:pPr>
        <w:spacing w:line="276" w:lineRule="auto"/>
        <w:rPr>
          <w:lang w:val="en-US"/>
        </w:rPr>
      </w:pPr>
      <w:r>
        <w:rPr>
          <w:lang w:val="en-US"/>
        </w:rPr>
        <w:t xml:space="preserve">This study </w:t>
      </w:r>
      <w:r w:rsidR="006A69B6">
        <w:rPr>
          <w:lang w:val="en-US"/>
        </w:rPr>
        <w:t>ha</w:t>
      </w:r>
      <w:r w:rsidR="00E91A3A">
        <w:rPr>
          <w:lang w:val="en-US"/>
        </w:rPr>
        <w:t xml:space="preserve">s two limitations. The first one is not including more driving factors in the simulation. </w:t>
      </w:r>
      <w:del w:id="309" w:author="JINZHU WANG" w:date="2021-09-13T16:45:00Z">
        <w:r w:rsidR="005919B5" w:rsidRPr="005919B5">
          <w:rPr>
            <w:lang w:val="en-US"/>
          </w:rPr>
          <w:delText>Accessibility</w:delText>
        </w:r>
        <w:r w:rsidR="005919B5">
          <w:rPr>
            <w:lang w:val="en-US"/>
          </w:rPr>
          <w:delText xml:space="preserve"> </w:delText>
        </w:r>
        <w:r w:rsidR="00611B24">
          <w:rPr>
            <w:lang w:val="en-US"/>
          </w:rPr>
          <w:delText xml:space="preserve">variables such as distance to roads and </w:delText>
        </w:r>
        <w:r w:rsidR="001466A6">
          <w:rPr>
            <w:lang w:val="en-US"/>
          </w:rPr>
          <w:delText xml:space="preserve">railways have </w:delText>
        </w:r>
        <w:r w:rsidR="00077718">
          <w:rPr>
            <w:lang w:val="en-US"/>
          </w:rPr>
          <w:delText xml:space="preserve">been </w:delText>
        </w:r>
        <w:r w:rsidR="00766E55">
          <w:rPr>
            <w:lang w:val="en-US"/>
          </w:rPr>
          <w:delText>proven</w:delText>
        </w:r>
        <w:r w:rsidR="001466A6">
          <w:rPr>
            <w:lang w:val="en-US"/>
          </w:rPr>
          <w:delText xml:space="preserve"> effective </w:delText>
        </w:r>
        <w:r w:rsidR="009A62E3">
          <w:rPr>
            <w:lang w:val="en-US"/>
          </w:rPr>
          <w:delText>in</w:delText>
        </w:r>
        <w:r w:rsidR="001466A6">
          <w:rPr>
            <w:lang w:val="en-US"/>
          </w:rPr>
          <w:delText xml:space="preserve"> </w:delText>
        </w:r>
        <w:r w:rsidR="00FE45A9">
          <w:rPr>
            <w:lang w:val="en-US"/>
          </w:rPr>
          <w:delText>conventional</w:delText>
        </w:r>
        <w:r w:rsidR="001466A6">
          <w:rPr>
            <w:lang w:val="en-US"/>
          </w:rPr>
          <w:delText xml:space="preserve"> urban </w:delText>
        </w:r>
        <w:r w:rsidR="00FE45A9">
          <w:rPr>
            <w:lang w:val="en-US"/>
          </w:rPr>
          <w:delText xml:space="preserve">dynamic modelling </w:delText>
        </w:r>
      </w:del>
      <w:customXmlDelRangeStart w:id="310" w:author="JINZHU WANG" w:date="2021-09-13T16:45:00Z"/>
      <w:sdt>
        <w:sdtPr>
          <w:rPr>
            <w:lang w:val="en-US"/>
          </w:rPr>
          <w:alias w:val="To edit, see citavi.com/edit"/>
          <w:tag w:val="CitaviPlaceholder#0b6cbc0f-e5ee-4ac9-9230-8283b36072dd"/>
          <w:id w:val="-1105659239"/>
          <w:placeholder>
            <w:docPart w:val="64D250097FBB47559FA74F3159624FB7"/>
          </w:placeholder>
        </w:sdtPr>
        <w:sdtEndPr/>
        <w:sdtContent>
          <w:customXmlDelRangeEnd w:id="310"/>
          <w:del w:id="311" w:author="JINZHU WANG" w:date="2021-09-13T16:45:00Z">
            <w:r w:rsidR="00FE45A9">
              <w:rPr>
                <w:noProof/>
                <w:lang w:val="en-US"/>
              </w:rPr>
              <w:fldChar w:fldCharType="begin"/>
            </w:r>
          </w:del>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xNFQxMDoyMTo1My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XHJcbiAgPGluPnRydWU8L2luPlxyXG4gIDxvcz4xNTY8L29zPlxyXG4gIDxwcz4xNTY8L3BzPlxyXG48L3NwPlxyXG48ZXA+XHJcbiAgPG4+MTczPC9uPlxyXG4gIDxpbj50cnVlPC9pbj5cclxuICA8b3M+MTczPC9vcz5cclxuICA8cHM+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HJlZiI6IjUifX0seyIkaWQiOiIyMy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NSJ9fSx7IiRpZCI6IjI0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U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NS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NS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BiNmNiYzBmLWU1ZWUtNGFjOS05MjMwLTgyODNiMzYwNzJkZCIsIlRleHQiOiIoVHJpcGF0aHkgYW5kIEt1bWFyIDIwMTk7IFZhbGVuY2lhIGV0IGFsLiAyMDIwOyBSb25uZWJlcmdlciBldCBhbC4gMjAxNSkiLCJXQUlWZXJzaW9uIjoiNi44LjAuMCJ9}</w:instrText>
          </w:r>
          <w:del w:id="312" w:author="JINZHU WANG" w:date="2021-09-13T16:45:00Z">
            <w:r w:rsidR="00FE45A9">
              <w:rPr>
                <w:noProof/>
                <w:lang w:val="en-US"/>
              </w:rPr>
              <w:fldChar w:fldCharType="separate"/>
            </w:r>
          </w:del>
          <w:r w:rsidR="004A0A0E">
            <w:rPr>
              <w:noProof/>
              <w:lang w:val="en-US"/>
            </w:rPr>
            <w:t>(Tripathy and Kumar 2019; Valencia et al. 2020; Ronneberger et al. 2015)</w:t>
          </w:r>
          <w:del w:id="313" w:author="JINZHU WANG" w:date="2021-09-13T16:45:00Z">
            <w:r w:rsidR="00FE45A9">
              <w:rPr>
                <w:noProof/>
                <w:lang w:val="en-US"/>
              </w:rPr>
              <w:fldChar w:fldCharType="end"/>
            </w:r>
          </w:del>
          <w:customXmlDelRangeStart w:id="314" w:author="JINZHU WANG" w:date="2021-09-13T16:45:00Z"/>
        </w:sdtContent>
      </w:sdt>
      <w:customXmlDelRangeEnd w:id="314"/>
      <w:ins w:id="315" w:author="JINZHU WANG" w:date="2021-09-13T16:45:00Z">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modelling </w:t>
        </w:r>
      </w:ins>
      <w:customXmlInsRangeStart w:id="316" w:author="JINZHU WANG" w:date="2021-09-13T16:45:00Z"/>
      <w:sdt>
        <w:sdtPr>
          <w:rPr>
            <w:lang w:val="en-US"/>
          </w:rPr>
          <w:alias w:val="To edit, see citavi.com/edit"/>
          <w:tag w:val="CitaviPlaceholder#5308f9c1-f8d2-4381-a75f-7981ccde55c6"/>
          <w:id w:val="-665012955"/>
          <w:placeholder>
            <w:docPart w:val="DefaultPlaceholder_-1854013440"/>
          </w:placeholder>
        </w:sdtPr>
        <w:sdtEndPr/>
        <w:sdtContent>
          <w:customXmlInsRangeEnd w:id="316"/>
          <w:ins w:id="317" w:author="JINZHU WANG" w:date="2021-09-13T16:45:00Z">
            <w:r w:rsidR="00FE45A9">
              <w:rPr>
                <w:noProof/>
                <w:lang w:val="en-US"/>
              </w:rPr>
              <w:fldChar w:fldCharType="begin"/>
            </w:r>
          </w:ins>
          <w:r w:rsidR="004A0A0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xNFQxMDoyMTo1My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XHJcbiAgPGluPnRydWU8L2luPlxyXG4gIDxvcz4xNTY8L29zPlxyXG4gIDxwcz4xNTY8L3BzPlxyXG48L3NwPlxyXG48ZXA+XHJcbiAgPG4+MTczPC9uPlxyXG4gIDxpbj50cnVlPC9pbj5cclxuICA8b3M+MTczPC9vcz5cclxuICA8cHM+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HJlZiI6IjUifX0seyIkaWQiOiIyMy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NSJ9fSx7IiRpZCI6IjI0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U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NS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NS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44LjAuMCJ9}</w:instrText>
          </w:r>
          <w:ins w:id="318" w:author="JINZHU WANG" w:date="2021-09-13T16:45:00Z">
            <w:r w:rsidR="00FE45A9">
              <w:rPr>
                <w:noProof/>
                <w:lang w:val="en-US"/>
              </w:rPr>
              <w:fldChar w:fldCharType="separate"/>
            </w:r>
          </w:ins>
          <w:r w:rsidR="004A0A0E">
            <w:rPr>
              <w:noProof/>
              <w:lang w:val="en-US"/>
            </w:rPr>
            <w:t>(Tripathy and Kumar 2019; Valencia et al. 2020; Ronneberger et al. 2015)</w:t>
          </w:r>
          <w:ins w:id="319" w:author="JINZHU WANG" w:date="2021-09-13T16:45:00Z">
            <w:r w:rsidR="00FE45A9">
              <w:rPr>
                <w:noProof/>
                <w:lang w:val="en-US"/>
              </w:rPr>
              <w:fldChar w:fldCharType="end"/>
            </w:r>
          </w:ins>
          <w:customXmlInsRangeStart w:id="320" w:author="JINZHU WANG" w:date="2021-09-13T16:45:00Z"/>
        </w:sdtContent>
      </w:sdt>
      <w:customXmlInsRangeEnd w:id="320"/>
      <w:r w:rsidR="00FE45A9">
        <w:rPr>
          <w:lang w:val="en-US"/>
        </w:rPr>
        <w:t>.</w:t>
      </w:r>
      <w:r w:rsidR="00B13D9B">
        <w:rPr>
          <w:lang w:val="en-US"/>
        </w:rPr>
        <w:t xml:space="preserve"> However, </w:t>
      </w:r>
      <w:r w:rsidR="004B4476">
        <w:rPr>
          <w:lang w:val="en-US"/>
        </w:rPr>
        <w:t>UNET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The other limitation is </w:t>
      </w:r>
      <w:r w:rsidR="0061337D">
        <w:rPr>
          <w:lang w:val="en-US"/>
        </w:rPr>
        <w:t xml:space="preserve">that UNET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hese rules were hidden in the three million weights</w:t>
      </w:r>
      <w:r w:rsidR="00E72A2A">
        <w:rPr>
          <w:lang w:val="en-US"/>
        </w:rPr>
        <w:t xml:space="preserve">. Thus, </w:t>
      </w:r>
      <w:r w:rsidR="007270E0">
        <w:rPr>
          <w:lang w:val="en-US"/>
        </w:rPr>
        <w:t xml:space="preserve">its </w:t>
      </w:r>
      <w:r w:rsidR="0093133F">
        <w:rPr>
          <w:lang w:val="en-US"/>
        </w:rPr>
        <w:t xml:space="preserve">application </w:t>
      </w:r>
      <w:r w:rsidR="00E260F5">
        <w:rPr>
          <w:lang w:val="en-US"/>
        </w:rPr>
        <w:t>i</w:t>
      </w:r>
      <w:r w:rsidR="007270E0">
        <w:rPr>
          <w:lang w:val="en-US"/>
        </w:rPr>
        <w:t xml:space="preserve">n </w:t>
      </w:r>
      <w:r w:rsidR="009E6F36">
        <w:rPr>
          <w:lang w:val="en-US"/>
        </w:rPr>
        <w:t xml:space="preserve">planning or </w:t>
      </w:r>
      <w:r w:rsidR="007270E0">
        <w:rPr>
          <w:lang w:val="en-US"/>
        </w:rPr>
        <w:t xml:space="preserve">regulating </w:t>
      </w:r>
      <w:r w:rsidR="00A533FA">
        <w:rPr>
          <w:lang w:val="en-US"/>
        </w:rPr>
        <w:t xml:space="preserve">future urban development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variables to UNET and assimilate</w:t>
      </w:r>
      <w:r w:rsidR="00D31ADB">
        <w:rPr>
          <w:lang w:val="en-US"/>
        </w:rPr>
        <w:t xml:space="preserve"> </w:t>
      </w:r>
      <w:r w:rsidR="00E260F5">
        <w:rPr>
          <w:lang w:val="en-US"/>
        </w:rPr>
        <w:t xml:space="preserve">development plans </w:t>
      </w:r>
      <w:r w:rsidR="00D31ADB">
        <w:rPr>
          <w:lang w:val="en-US"/>
        </w:rPr>
        <w:t>to shape the simulation results.</w:t>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321"/>
      <w:r>
        <w:rPr>
          <w:rFonts w:asciiTheme="minorHAnsi" w:hAnsiTheme="minorHAnsi" w:cstheme="minorHAnsi"/>
          <w:lang w:val="en-US"/>
        </w:rPr>
        <w:lastRenderedPageBreak/>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321"/>
      <w:r w:rsidR="002437A8">
        <w:rPr>
          <w:rStyle w:val="CommentReference"/>
          <w:rFonts w:asciiTheme="minorHAnsi" w:eastAsiaTheme="minorEastAsia" w:hAnsiTheme="minorHAnsi" w:cstheme="minorBidi"/>
          <w:color w:val="auto"/>
        </w:rPr>
        <w:commentReference w:id="321"/>
      </w:r>
    </w:p>
    <w:p w14:paraId="76AB5D5B" w14:textId="3C077615" w:rsidR="001C5EE1" w:rsidRDefault="00B451F8" w:rsidP="00D71802">
      <w:pPr>
        <w:spacing w:line="276" w:lineRule="auto"/>
        <w:rPr>
          <w:lang w:val="en-US"/>
        </w:rPr>
      </w:pPr>
      <w:r>
        <w:rPr>
          <w:lang w:val="en-US"/>
        </w:rPr>
        <w:t xml:space="preserve">In this study, we </w:t>
      </w:r>
      <w:r w:rsidR="004024C2">
        <w:rPr>
          <w:lang w:val="en-US"/>
        </w:rPr>
        <w:t xml:space="preserve">applied the UNET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26F33587" w14:textId="14281AA3" w:rsidR="00C966C2" w:rsidRDefault="00C966C2" w:rsidP="00D71802">
      <w:pPr>
        <w:spacing w:line="276" w:lineRule="auto"/>
        <w:rPr>
          <w:lang w:val="en-US"/>
        </w:rPr>
      </w:pPr>
      <w:r>
        <w:rPr>
          <w:lang w:val="en-US"/>
        </w:rPr>
        <w:t>The UNET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capture in the simulation. However</w:t>
      </w:r>
      <w:r w:rsidR="005F09C0">
        <w:rPr>
          <w:lang w:val="en-US"/>
        </w:rPr>
        <w:t xml:space="preserve">, </w:t>
      </w:r>
      <w:r w:rsidR="0007005E">
        <w:rPr>
          <w:lang w:val="en-US"/>
        </w:rPr>
        <w:t xml:space="preserve">the performances of </w:t>
      </w:r>
      <w:r w:rsidR="005F09C0">
        <w:rPr>
          <w:lang w:val="en-US"/>
        </w:rPr>
        <w:t xml:space="preserve">conventional models </w:t>
      </w:r>
      <w:r w:rsidR="00E110DA">
        <w:rPr>
          <w:lang w:val="en-US"/>
        </w:rPr>
        <w:t xml:space="preserve">declined as the neighborhood reached a significantly smaller size </w:t>
      </w:r>
      <w:r w:rsidR="00994455">
        <w:rPr>
          <w:lang w:val="en-US"/>
        </w:rPr>
        <w:t xml:space="preserve">to the UNET, </w:t>
      </w:r>
      <w:r w:rsidR="00F73501">
        <w:rPr>
          <w:lang w:val="en-US"/>
        </w:rPr>
        <w:t>making</w:t>
      </w:r>
      <w:r w:rsidR="00EA6E0A">
        <w:rPr>
          <w:lang w:val="en-US"/>
        </w:rPr>
        <w:t xml:space="preserve"> </w:t>
      </w:r>
      <w:r w:rsidR="002847BD">
        <w:rPr>
          <w:lang w:val="en-US"/>
        </w:rPr>
        <w:t>prox</w:t>
      </w:r>
      <w:r w:rsidR="00414BD0">
        <w:rPr>
          <w:lang w:val="en-US"/>
        </w:rPr>
        <w:t>y variables</w:t>
      </w:r>
      <w:r w:rsidR="002847BD">
        <w:rPr>
          <w:lang w:val="en-US"/>
        </w:rPr>
        <w:t xml:space="preserve"> like</w:t>
      </w:r>
      <w:r w:rsidR="00D57FF4">
        <w:rPr>
          <w:lang w:val="en-US"/>
        </w:rPr>
        <w:t xml:space="preserve"> distances to roads </w:t>
      </w:r>
      <w:r w:rsidR="002847BD">
        <w:rPr>
          <w:lang w:val="en-US"/>
        </w:rPr>
        <w:t xml:space="preserve">be employed </w:t>
      </w:r>
      <w:r w:rsidR="00414BD0">
        <w:rPr>
          <w:lang w:val="en-US"/>
        </w:rPr>
        <w:t>in</w:t>
      </w:r>
      <w:r w:rsidR="00D47FDE">
        <w:rPr>
          <w:lang w:val="en-US"/>
        </w:rPr>
        <w:t xml:space="preserve">stead. </w:t>
      </w:r>
      <w:r w:rsidR="003A0977">
        <w:rPr>
          <w:lang w:val="en-US"/>
        </w:rPr>
        <w:t xml:space="preserve">Moreover, </w:t>
      </w:r>
      <w:r w:rsidR="00112B78">
        <w:rPr>
          <w:lang w:val="en-US"/>
        </w:rPr>
        <w:t xml:space="preserve">the </w:t>
      </w:r>
      <w:r w:rsidR="00D157D1">
        <w:rPr>
          <w:lang w:val="en-US"/>
        </w:rPr>
        <w:t xml:space="preserve">overlay metrics show that the simulated map </w:t>
      </w:r>
      <w:r w:rsidR="00CF45C5">
        <w:rPr>
          <w:lang w:val="en-US"/>
        </w:rPr>
        <w:t>from</w:t>
      </w:r>
      <w:r w:rsidR="00D157D1">
        <w:rPr>
          <w:lang w:val="en-US"/>
        </w:rPr>
        <w:t xml:space="preserve"> UNET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 xml:space="preserve">calibration process. The landscape metrics show that the </w:t>
      </w:r>
      <w:r w:rsidR="00C02ACC">
        <w:rPr>
          <w:lang w:val="en-US"/>
        </w:rPr>
        <w:t>simulation of UNET was well aligned with the reference map spatially.</w:t>
      </w:r>
    </w:p>
    <w:p w14:paraId="7C1395C8" w14:textId="0A334679" w:rsidR="006F428C" w:rsidRPr="001C5EE1" w:rsidRDefault="003B19B9" w:rsidP="00D71802">
      <w:pPr>
        <w:spacing w:line="276" w:lineRule="auto"/>
        <w:rPr>
          <w:lang w:val="en-US"/>
        </w:rPr>
      </w:pPr>
      <w:r>
        <w:rPr>
          <w:lang w:val="en-US"/>
        </w:rPr>
        <w:t>The UNET, using significantly fewer driving factors</w:t>
      </w:r>
      <w:r w:rsidR="00884417">
        <w:rPr>
          <w:lang w:val="en-US"/>
        </w:rPr>
        <w:t xml:space="preserve"> </w:t>
      </w:r>
      <w:r w:rsidR="007608C7">
        <w:rPr>
          <w:lang w:val="en-US"/>
        </w:rPr>
        <w:t xml:space="preserve">than conventional models, learned the inherent patterns of urban development,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lang w:val="en-US"/>
        </w:rPr>
        <w:tag w:val="CitaviBibliography"/>
        <w:id w:val="-1506126765"/>
        <w:placeholder>
          <w:docPart w:val="DefaultPlaceholder_-1854013440"/>
        </w:placeholder>
      </w:sdtPr>
      <w:sdtEndPr>
        <w:rPr>
          <w:rFonts w:asciiTheme="minorHAnsi" w:eastAsiaTheme="minorEastAsia" w:hAnsiTheme="minorHAnsi" w:cstheme="minorBidi"/>
          <w:color w:val="auto"/>
          <w:sz w:val="22"/>
          <w:szCs w:val="22"/>
        </w:rPr>
      </w:sdtEndPr>
      <w:sdtContent>
        <w:p w14:paraId="167CC7FF" w14:textId="77777777" w:rsidR="004A0A0E" w:rsidRDefault="00733CB8" w:rsidP="004A0A0E">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4A0A0E">
            <w:rPr>
              <w:lang w:val="en-US"/>
            </w:rPr>
            <w:t>Publication bibliography</w:t>
          </w:r>
        </w:p>
        <w:p w14:paraId="2E077843" w14:textId="77777777" w:rsidR="004A0A0E" w:rsidRDefault="004A0A0E" w:rsidP="004A0A0E">
          <w:pPr>
            <w:pStyle w:val="CitaviBibliographyEntry"/>
            <w:rPr>
              <w:lang w:val="en-US"/>
            </w:rPr>
          </w:pPr>
          <w:bookmarkStart w:id="322" w:name="_CTVL0017a337143abac4c508232a1a45b4b9278"/>
          <w:r>
            <w:rPr>
              <w:lang w:val="en-US"/>
            </w:rPr>
            <w:t>Carneiro, Murillo G.; Oliveira, Gina M. B. (2013): Synchronous cellular automata-based scheduler initialized by heuristic and modeled by a pseudo-linear neighborhood. In</w:t>
          </w:r>
          <w:bookmarkEnd w:id="322"/>
          <w:r>
            <w:rPr>
              <w:lang w:val="en-US"/>
            </w:rPr>
            <w:t xml:space="preserve"> </w:t>
          </w:r>
          <w:r w:rsidRPr="004A0A0E">
            <w:rPr>
              <w:i/>
              <w:lang w:val="en-US"/>
            </w:rPr>
            <w:t xml:space="preserve">Nat </w:t>
          </w:r>
          <w:proofErr w:type="spellStart"/>
          <w:r w:rsidRPr="004A0A0E">
            <w:rPr>
              <w:i/>
              <w:lang w:val="en-US"/>
            </w:rPr>
            <w:t>Comput</w:t>
          </w:r>
          <w:proofErr w:type="spellEnd"/>
          <w:r w:rsidRPr="004A0A0E">
            <w:rPr>
              <w:i/>
              <w:lang w:val="en-US"/>
            </w:rPr>
            <w:t xml:space="preserve"> </w:t>
          </w:r>
          <w:r w:rsidRPr="004A0A0E">
            <w:rPr>
              <w:lang w:val="en-US"/>
            </w:rPr>
            <w:t>12 (3), pp. 339–351. DOI: 10.1007/s11047-013-9375-8.</w:t>
          </w:r>
        </w:p>
        <w:p w14:paraId="4E744E55" w14:textId="77777777" w:rsidR="004A0A0E" w:rsidRDefault="004A0A0E" w:rsidP="004A0A0E">
          <w:pPr>
            <w:pStyle w:val="CitaviBibliographyEntry"/>
            <w:rPr>
              <w:lang w:val="en-US"/>
            </w:rPr>
          </w:pPr>
          <w:bookmarkStart w:id="323" w:name="_CTVL001250dc257982d4e199e188c255ff0a758"/>
          <w:r>
            <w:rPr>
              <w:lang w:val="en-US"/>
            </w:rPr>
            <w:t xml:space="preserve">Chen, </w:t>
          </w:r>
          <w:proofErr w:type="spellStart"/>
          <w:r>
            <w:rPr>
              <w:lang w:val="en-US"/>
            </w:rPr>
            <w:t>Shurui</w:t>
          </w:r>
          <w:proofErr w:type="spellEnd"/>
          <w:r>
            <w:rPr>
              <w:lang w:val="en-US"/>
            </w:rPr>
            <w:t xml:space="preserve">; Feng, </w:t>
          </w:r>
          <w:proofErr w:type="spellStart"/>
          <w:r>
            <w:rPr>
              <w:lang w:val="en-US"/>
            </w:rPr>
            <w:t>Yongjiu</w:t>
          </w:r>
          <w:proofErr w:type="spellEnd"/>
          <w:r>
            <w:rPr>
              <w:lang w:val="en-US"/>
            </w:rPr>
            <w:t xml:space="preserve">; Tong, </w:t>
          </w:r>
          <w:proofErr w:type="spellStart"/>
          <w:r>
            <w:rPr>
              <w:lang w:val="en-US"/>
            </w:rPr>
            <w:t>Xiaohua</w:t>
          </w:r>
          <w:proofErr w:type="spellEnd"/>
          <w:r>
            <w:rPr>
              <w:lang w:val="en-US"/>
            </w:rPr>
            <w:t xml:space="preserve">; Liu, Song; </w:t>
          </w:r>
          <w:proofErr w:type="spellStart"/>
          <w:r>
            <w:rPr>
              <w:lang w:val="en-US"/>
            </w:rPr>
            <w:t>Xie</w:t>
          </w:r>
          <w:proofErr w:type="spellEnd"/>
          <w:r>
            <w:rPr>
              <w:lang w:val="en-US"/>
            </w:rPr>
            <w:t xml:space="preserve">, Huan; Gao, Chen; Lei, </w:t>
          </w:r>
          <w:proofErr w:type="spellStart"/>
          <w:r>
            <w:rPr>
              <w:lang w:val="en-US"/>
            </w:rPr>
            <w:t>Zhenkun</w:t>
          </w:r>
          <w:proofErr w:type="spellEnd"/>
          <w:r>
            <w:rPr>
              <w:lang w:val="en-US"/>
            </w:rPr>
            <w:t xml:space="preserve"> (2020): Modeling ESV losses caused by urban expansion using cellular automata and geographically weighted regression. In</w:t>
          </w:r>
          <w:bookmarkEnd w:id="323"/>
          <w:r>
            <w:rPr>
              <w:lang w:val="en-US"/>
            </w:rPr>
            <w:t xml:space="preserve"> </w:t>
          </w:r>
          <w:proofErr w:type="gramStart"/>
          <w:r w:rsidRPr="004A0A0E">
            <w:rPr>
              <w:i/>
              <w:lang w:val="en-US"/>
            </w:rPr>
            <w:t>The</w:t>
          </w:r>
          <w:proofErr w:type="gramEnd"/>
          <w:r w:rsidRPr="004A0A0E">
            <w:rPr>
              <w:i/>
              <w:lang w:val="en-US"/>
            </w:rPr>
            <w:t xml:space="preserve"> Science of the total environment </w:t>
          </w:r>
          <w:r w:rsidRPr="004A0A0E">
            <w:rPr>
              <w:lang w:val="en-US"/>
            </w:rPr>
            <w:t>712, p. 136509. DOI: 10.1016/j.scitotenv.2020.136509.</w:t>
          </w:r>
        </w:p>
        <w:p w14:paraId="3AE41A4C" w14:textId="77777777" w:rsidR="004A0A0E" w:rsidRDefault="004A0A0E" w:rsidP="004A0A0E">
          <w:pPr>
            <w:pStyle w:val="CitaviBibliographyEntry"/>
            <w:rPr>
              <w:lang w:val="en-US"/>
            </w:rPr>
          </w:pPr>
          <w:bookmarkStart w:id="324" w:name="_CTVL001d2f6f0228ca849d0be50cb4e861462f3"/>
          <w:r>
            <w:rPr>
              <w:lang w:val="en-US"/>
            </w:rPr>
            <w:t xml:space="preserve">Chu, Andrea; Lin, Ying-Chen; </w:t>
          </w:r>
          <w:proofErr w:type="spellStart"/>
          <w:r>
            <w:rPr>
              <w:lang w:val="en-US"/>
            </w:rPr>
            <w:t>Chiueh</w:t>
          </w:r>
          <w:proofErr w:type="spellEnd"/>
          <w:r>
            <w:rPr>
              <w:lang w:val="en-US"/>
            </w:rPr>
            <w:t>, Pei-</w:t>
          </w:r>
          <w:proofErr w:type="spellStart"/>
          <w:r>
            <w:rPr>
              <w:lang w:val="en-US"/>
            </w:rPr>
            <w:t>Te</w:t>
          </w:r>
          <w:proofErr w:type="spellEnd"/>
          <w:r>
            <w:rPr>
              <w:lang w:val="en-US"/>
            </w:rPr>
            <w:t xml:space="preserve"> (2017): Incorporating the effect of urbanization in measuring climate adaptive capacity. In</w:t>
          </w:r>
          <w:bookmarkEnd w:id="324"/>
          <w:r>
            <w:rPr>
              <w:lang w:val="en-US"/>
            </w:rPr>
            <w:t xml:space="preserve"> </w:t>
          </w:r>
          <w:r w:rsidRPr="004A0A0E">
            <w:rPr>
              <w:i/>
              <w:lang w:val="en-US"/>
            </w:rPr>
            <w:t xml:space="preserve">Land use policy </w:t>
          </w:r>
          <w:r w:rsidRPr="004A0A0E">
            <w:rPr>
              <w:lang w:val="en-US"/>
            </w:rPr>
            <w:t>68, pp. 28–38. DOI: 10.1016/j.landusepol.2017.07.019.</w:t>
          </w:r>
        </w:p>
        <w:p w14:paraId="6C479257" w14:textId="77777777" w:rsidR="004A0A0E" w:rsidRDefault="004A0A0E" w:rsidP="004A0A0E">
          <w:pPr>
            <w:pStyle w:val="CitaviBibliographyEntry"/>
            <w:rPr>
              <w:lang w:val="en-US"/>
            </w:rPr>
          </w:pPr>
          <w:bookmarkStart w:id="325" w:name="_CTVL001875e05bb832a412ea178aa547c93ef0d"/>
          <w:proofErr w:type="spellStart"/>
          <w:r>
            <w:rPr>
              <w:lang w:val="en-US"/>
            </w:rPr>
            <w:t>Çiçek</w:t>
          </w:r>
          <w:proofErr w:type="spellEnd"/>
          <w:r>
            <w:rPr>
              <w:lang w:val="en-US"/>
            </w:rPr>
            <w:t xml:space="preserve">, </w:t>
          </w:r>
          <w:proofErr w:type="spellStart"/>
          <w:r>
            <w:rPr>
              <w:lang w:val="en-US"/>
            </w:rPr>
            <w:t>Özgün</w:t>
          </w:r>
          <w:proofErr w:type="spellEnd"/>
          <w:r>
            <w:rPr>
              <w:lang w:val="en-US"/>
            </w:rPr>
            <w:t xml:space="preserve">; Abdulkadir, Ahmed; </w:t>
          </w:r>
          <w:proofErr w:type="spellStart"/>
          <w:r>
            <w:rPr>
              <w:lang w:val="en-US"/>
            </w:rPr>
            <w:t>Lienkamp</w:t>
          </w:r>
          <w:proofErr w:type="spellEnd"/>
          <w:r>
            <w:rPr>
              <w:lang w:val="en-US"/>
            </w:rPr>
            <w:t xml:space="preserve">, </w:t>
          </w:r>
          <w:proofErr w:type="spellStart"/>
          <w:r>
            <w:rPr>
              <w:lang w:val="en-US"/>
            </w:rPr>
            <w:t>Soeren</w:t>
          </w:r>
          <w:proofErr w:type="spellEnd"/>
          <w:r>
            <w:rPr>
              <w:lang w:val="en-US"/>
            </w:rPr>
            <w:t xml:space="preserve"> S.; </w:t>
          </w:r>
          <w:proofErr w:type="spellStart"/>
          <w:r>
            <w:rPr>
              <w:lang w:val="en-US"/>
            </w:rPr>
            <w:t>Brox</w:t>
          </w:r>
          <w:proofErr w:type="spellEnd"/>
          <w:r>
            <w:rPr>
              <w:lang w:val="en-US"/>
            </w:rPr>
            <w:t xml:space="preserve">, Thomas; </w:t>
          </w:r>
          <w:proofErr w:type="spellStart"/>
          <w:r>
            <w:rPr>
              <w:lang w:val="en-US"/>
            </w:rPr>
            <w:t>Ronneberger</w:t>
          </w:r>
          <w:proofErr w:type="spellEnd"/>
          <w:r>
            <w:rPr>
              <w:lang w:val="en-US"/>
            </w:rPr>
            <w:t>, Olaf (2016): 3D U-Net: Learning Dense Volumetric Segmentation from Sparse Annotation.</w:t>
          </w:r>
        </w:p>
        <w:p w14:paraId="0AF664FD" w14:textId="77777777" w:rsidR="004A0A0E" w:rsidRDefault="004A0A0E" w:rsidP="004A0A0E">
          <w:pPr>
            <w:pStyle w:val="CitaviBibliographyEntry"/>
            <w:rPr>
              <w:lang w:val="en-US"/>
            </w:rPr>
          </w:pPr>
          <w:bookmarkStart w:id="326" w:name="_CTVL0016d8ff9c18d884edeabb3d941d91d49e9"/>
          <w:bookmarkEnd w:id="325"/>
          <w:r>
            <w:rPr>
              <w:lang w:val="en-US"/>
            </w:rPr>
            <w:t>Clarke, Keith C.; Johnson, J. Michael (2020): Calibrating SLEUTH with big data: Projecting California's land use to 2100. In</w:t>
          </w:r>
          <w:bookmarkEnd w:id="326"/>
          <w:r>
            <w:rPr>
              <w:lang w:val="en-US"/>
            </w:rPr>
            <w:t xml:space="preserve"> </w:t>
          </w:r>
          <w:r w:rsidRPr="004A0A0E">
            <w:rPr>
              <w:i/>
              <w:lang w:val="en-US"/>
            </w:rPr>
            <w:t xml:space="preserve">Computers, Environment and Urban Systems </w:t>
          </w:r>
          <w:r w:rsidRPr="004A0A0E">
            <w:rPr>
              <w:lang w:val="en-US"/>
            </w:rPr>
            <w:t>83, p. 101525. DOI: 10.1016/j.compenvurbsys.2020.101525.</w:t>
          </w:r>
        </w:p>
        <w:p w14:paraId="17DA1D19" w14:textId="77777777" w:rsidR="004A0A0E" w:rsidRDefault="004A0A0E" w:rsidP="004A0A0E">
          <w:pPr>
            <w:pStyle w:val="CitaviBibliographyEntry"/>
            <w:rPr>
              <w:lang w:val="en-US"/>
            </w:rPr>
          </w:pPr>
          <w:bookmarkStart w:id="327" w:name="_CTVL001d04deeac93d44887b95f53e551d2b387"/>
          <w:r>
            <w:rPr>
              <w:lang w:val="en-US"/>
            </w:rPr>
            <w:lastRenderedPageBreak/>
            <w:t xml:space="preserve">Feng, </w:t>
          </w:r>
          <w:proofErr w:type="spellStart"/>
          <w:r>
            <w:rPr>
              <w:lang w:val="en-US"/>
            </w:rPr>
            <w:t>Yongjiu</w:t>
          </w:r>
          <w:proofErr w:type="spellEnd"/>
          <w:r>
            <w:rPr>
              <w:lang w:val="en-US"/>
            </w:rPr>
            <w:t xml:space="preserve">; Tong, </w:t>
          </w:r>
          <w:proofErr w:type="spellStart"/>
          <w:r>
            <w:rPr>
              <w:lang w:val="en-US"/>
            </w:rPr>
            <w:t>Xiaohua</w:t>
          </w:r>
          <w:proofErr w:type="spellEnd"/>
          <w:r>
            <w:rPr>
              <w:lang w:val="en-US"/>
            </w:rPr>
            <w:t xml:space="preserve"> (2020): A new cellular automata framework of urban growth modeling by incorporating statistical and heuristic methods. In</w:t>
          </w:r>
          <w:bookmarkEnd w:id="327"/>
          <w:r>
            <w:rPr>
              <w:lang w:val="en-US"/>
            </w:rPr>
            <w:t xml:space="preserve"> </w:t>
          </w:r>
          <w:r w:rsidRPr="004A0A0E">
            <w:rPr>
              <w:i/>
              <w:lang w:val="en-US"/>
            </w:rPr>
            <w:t xml:space="preserve">International Journal of Geographical Information Science </w:t>
          </w:r>
          <w:r w:rsidRPr="004A0A0E">
            <w:rPr>
              <w:lang w:val="en-US"/>
            </w:rPr>
            <w:t>34 (1), pp. 74–97. DOI: 10.1080/13658816.2019.1648813.</w:t>
          </w:r>
        </w:p>
        <w:p w14:paraId="6D76644F" w14:textId="77777777" w:rsidR="004A0A0E" w:rsidRDefault="004A0A0E" w:rsidP="004A0A0E">
          <w:pPr>
            <w:pStyle w:val="CitaviBibliographyEntry"/>
            <w:rPr>
              <w:lang w:val="en-US"/>
            </w:rPr>
          </w:pPr>
          <w:bookmarkStart w:id="328" w:name="_CTVL001b243a77872a7403b95b094534021f765"/>
          <w:proofErr w:type="spellStart"/>
          <w:r>
            <w:rPr>
              <w:lang w:val="en-US"/>
            </w:rPr>
            <w:t>Gantumur</w:t>
          </w:r>
          <w:proofErr w:type="spellEnd"/>
          <w:r>
            <w:rPr>
              <w:lang w:val="en-US"/>
            </w:rPr>
            <w:t xml:space="preserve">, </w:t>
          </w:r>
          <w:proofErr w:type="spellStart"/>
          <w:r>
            <w:rPr>
              <w:lang w:val="en-US"/>
            </w:rPr>
            <w:t>Byambakhuu</w:t>
          </w:r>
          <w:proofErr w:type="spellEnd"/>
          <w:r>
            <w:rPr>
              <w:lang w:val="en-US"/>
            </w:rPr>
            <w:t xml:space="preserve">; Wu, </w:t>
          </w:r>
          <w:proofErr w:type="spellStart"/>
          <w:r>
            <w:rPr>
              <w:lang w:val="en-US"/>
            </w:rPr>
            <w:t>Falin</w:t>
          </w:r>
          <w:proofErr w:type="spellEnd"/>
          <w:r>
            <w:rPr>
              <w:lang w:val="en-US"/>
            </w:rPr>
            <w:t xml:space="preserve">; </w:t>
          </w:r>
          <w:proofErr w:type="spellStart"/>
          <w:r>
            <w:rPr>
              <w:lang w:val="en-US"/>
            </w:rPr>
            <w:t>Vandansambuu</w:t>
          </w:r>
          <w:proofErr w:type="spellEnd"/>
          <w:r>
            <w:rPr>
              <w:lang w:val="en-US"/>
            </w:rPr>
            <w:t xml:space="preserve">, </w:t>
          </w:r>
          <w:proofErr w:type="spellStart"/>
          <w:r>
            <w:rPr>
              <w:lang w:val="en-US"/>
            </w:rPr>
            <w:t>Battsengel</w:t>
          </w:r>
          <w:proofErr w:type="spellEnd"/>
          <w:r>
            <w:rPr>
              <w:lang w:val="en-US"/>
            </w:rPr>
            <w:t xml:space="preserve">; </w:t>
          </w:r>
          <w:proofErr w:type="spellStart"/>
          <w:r>
            <w:rPr>
              <w:lang w:val="en-US"/>
            </w:rPr>
            <w:t>Tsegmid</w:t>
          </w:r>
          <w:proofErr w:type="spellEnd"/>
          <w:r>
            <w:rPr>
              <w:lang w:val="en-US"/>
            </w:rPr>
            <w:t xml:space="preserve">, </w:t>
          </w:r>
          <w:proofErr w:type="spellStart"/>
          <w:r>
            <w:rPr>
              <w:lang w:val="en-US"/>
            </w:rPr>
            <w:t>Bazarkhand</w:t>
          </w:r>
          <w:proofErr w:type="spellEnd"/>
          <w:r>
            <w:rPr>
              <w:lang w:val="en-US"/>
            </w:rPr>
            <w:t xml:space="preserve">; </w:t>
          </w:r>
          <w:proofErr w:type="spellStart"/>
          <w:r>
            <w:rPr>
              <w:lang w:val="en-US"/>
            </w:rPr>
            <w:t>Dalaibaatar</w:t>
          </w:r>
          <w:proofErr w:type="spellEnd"/>
          <w:r>
            <w:rPr>
              <w:lang w:val="en-US"/>
            </w:rPr>
            <w:t xml:space="preserve">, </w:t>
          </w:r>
          <w:proofErr w:type="spellStart"/>
          <w:r>
            <w:rPr>
              <w:lang w:val="en-US"/>
            </w:rPr>
            <w:t>Enkhjargal</w:t>
          </w:r>
          <w:proofErr w:type="spellEnd"/>
          <w:r>
            <w:rPr>
              <w:lang w:val="en-US"/>
            </w:rPr>
            <w:t>; Zhao, Yan (2020): Spatiotemporal dynamics of urban expansion and its simulation using CA-ANN model in Ulaanbaatar, Mongolia. In</w:t>
          </w:r>
          <w:bookmarkEnd w:id="328"/>
          <w:r>
            <w:rPr>
              <w:lang w:val="en-US"/>
            </w:rPr>
            <w:t xml:space="preserve"> </w:t>
          </w:r>
          <w:proofErr w:type="spellStart"/>
          <w:r w:rsidRPr="004A0A0E">
            <w:rPr>
              <w:i/>
              <w:lang w:val="en-US"/>
            </w:rPr>
            <w:t>Geocarto</w:t>
          </w:r>
          <w:proofErr w:type="spellEnd"/>
          <w:r w:rsidRPr="004A0A0E">
            <w:rPr>
              <w:i/>
              <w:lang w:val="en-US"/>
            </w:rPr>
            <w:t xml:space="preserve"> International</w:t>
          </w:r>
          <w:r w:rsidRPr="004A0A0E">
            <w:rPr>
              <w:lang w:val="en-US"/>
            </w:rPr>
            <w:t>, pp. 1–16. DOI: 10.1080/10106049.2020.1723714.</w:t>
          </w:r>
        </w:p>
        <w:p w14:paraId="590B2409" w14:textId="77777777" w:rsidR="004A0A0E" w:rsidRDefault="004A0A0E" w:rsidP="004A0A0E">
          <w:pPr>
            <w:pStyle w:val="CitaviBibliographyEntry"/>
            <w:rPr>
              <w:lang w:val="en-US"/>
            </w:rPr>
          </w:pPr>
          <w:bookmarkStart w:id="329" w:name="_CTVL00123386f699fb54a7ebfd07f5e8de28453"/>
          <w:r>
            <w:rPr>
              <w:lang w:val="en-US"/>
            </w:rPr>
            <w:t xml:space="preserve">Gao, Chen; Feng, </w:t>
          </w:r>
          <w:proofErr w:type="spellStart"/>
          <w:r>
            <w:rPr>
              <w:lang w:val="en-US"/>
            </w:rPr>
            <w:t>Yongjiu</w:t>
          </w:r>
          <w:proofErr w:type="spellEnd"/>
          <w:r>
            <w:rPr>
              <w:lang w:val="en-US"/>
            </w:rPr>
            <w:t xml:space="preserve">; Tong, </w:t>
          </w:r>
          <w:proofErr w:type="spellStart"/>
          <w:r>
            <w:rPr>
              <w:lang w:val="en-US"/>
            </w:rPr>
            <w:t>Xiaohua</w:t>
          </w:r>
          <w:proofErr w:type="spellEnd"/>
          <w:r>
            <w:rPr>
              <w:lang w:val="en-US"/>
            </w:rPr>
            <w:t xml:space="preserve">; Lei, </w:t>
          </w:r>
          <w:proofErr w:type="spellStart"/>
          <w:r>
            <w:rPr>
              <w:lang w:val="en-US"/>
            </w:rPr>
            <w:t>Zhenkun</w:t>
          </w:r>
          <w:proofErr w:type="spellEnd"/>
          <w:r>
            <w:rPr>
              <w:lang w:val="en-US"/>
            </w:rPr>
            <w:t xml:space="preserve">; Chen, </w:t>
          </w:r>
          <w:proofErr w:type="spellStart"/>
          <w:r>
            <w:rPr>
              <w:lang w:val="en-US"/>
            </w:rPr>
            <w:t>Shurui</w:t>
          </w:r>
          <w:proofErr w:type="spellEnd"/>
          <w:r>
            <w:rPr>
              <w:lang w:val="en-US"/>
            </w:rPr>
            <w:t xml:space="preserve">; </w:t>
          </w:r>
          <w:proofErr w:type="spellStart"/>
          <w:r>
            <w:rPr>
              <w:lang w:val="en-US"/>
            </w:rPr>
            <w:t>Zhai</w:t>
          </w:r>
          <w:proofErr w:type="spellEnd"/>
          <w:r>
            <w:rPr>
              <w:lang w:val="en-US"/>
            </w:rPr>
            <w:t xml:space="preserve">, </w:t>
          </w:r>
          <w:proofErr w:type="spellStart"/>
          <w:r>
            <w:rPr>
              <w:lang w:val="en-US"/>
            </w:rPr>
            <w:t>Shuting</w:t>
          </w:r>
          <w:proofErr w:type="spellEnd"/>
          <w:r>
            <w:rPr>
              <w:lang w:val="en-US"/>
            </w:rPr>
            <w:t xml:space="preserve"> (2020): Modeling urban growth using spatially heterogeneous cellular automata models: Comparison of spatial lag, spatial error and GWR. In</w:t>
          </w:r>
          <w:bookmarkEnd w:id="329"/>
          <w:r>
            <w:rPr>
              <w:lang w:val="en-US"/>
            </w:rPr>
            <w:t xml:space="preserve"> </w:t>
          </w:r>
          <w:r w:rsidRPr="004A0A0E">
            <w:rPr>
              <w:i/>
              <w:lang w:val="en-US"/>
            </w:rPr>
            <w:t xml:space="preserve">Computers, Environment and Urban Systems </w:t>
          </w:r>
          <w:r w:rsidRPr="004A0A0E">
            <w:rPr>
              <w:lang w:val="en-US"/>
            </w:rPr>
            <w:t>81, p. 101459. DOI: 10.1016/j.compenvurbsys.2020.101459.</w:t>
          </w:r>
        </w:p>
        <w:p w14:paraId="44041AF2" w14:textId="77777777" w:rsidR="004A0A0E" w:rsidRDefault="004A0A0E" w:rsidP="004A0A0E">
          <w:pPr>
            <w:pStyle w:val="CitaviBibliographyEntry"/>
            <w:rPr>
              <w:lang w:val="en-US"/>
            </w:rPr>
          </w:pPr>
          <w:bookmarkStart w:id="330" w:name="_CTVL0016a2b8fc9301b4477bb8f80cecdf4885d"/>
          <w:r>
            <w:rPr>
              <w:lang w:val="en-US"/>
            </w:rPr>
            <w:t>Goodchild, Michael F. (2004): The Validity and Usefulness of Laws in Geographic Information Science and Geography. In</w:t>
          </w:r>
          <w:bookmarkEnd w:id="330"/>
          <w:r>
            <w:rPr>
              <w:lang w:val="en-US"/>
            </w:rPr>
            <w:t xml:space="preserve"> </w:t>
          </w:r>
          <w:r w:rsidRPr="004A0A0E">
            <w:rPr>
              <w:i/>
              <w:lang w:val="en-US"/>
            </w:rPr>
            <w:t xml:space="preserve">Annals of the Association of American Geographers </w:t>
          </w:r>
          <w:r w:rsidRPr="004A0A0E">
            <w:rPr>
              <w:lang w:val="en-US"/>
            </w:rPr>
            <w:t>94 (2), pp. 300–303. DOI: 10.1111/j.1467-8306.2004.</w:t>
          </w:r>
          <w:proofErr w:type="gramStart"/>
          <w:r w:rsidRPr="004A0A0E">
            <w:rPr>
              <w:lang w:val="en-US"/>
            </w:rPr>
            <w:t>09402008.x.</w:t>
          </w:r>
          <w:proofErr w:type="gramEnd"/>
        </w:p>
        <w:p w14:paraId="48F2EBF9" w14:textId="77777777" w:rsidR="004A0A0E" w:rsidRDefault="004A0A0E" w:rsidP="004A0A0E">
          <w:pPr>
            <w:pStyle w:val="CitaviBibliographyEntry"/>
            <w:rPr>
              <w:lang w:val="en-US"/>
            </w:rPr>
          </w:pPr>
          <w:bookmarkStart w:id="331" w:name="_CTVL001262a848bdfc2419dbb87c5a765ec735e"/>
          <w:r>
            <w:rPr>
              <w:lang w:val="en-US"/>
            </w:rPr>
            <w:t xml:space="preserve">Gorelick, Noel; </w:t>
          </w:r>
          <w:proofErr w:type="spellStart"/>
          <w:r>
            <w:rPr>
              <w:lang w:val="en-US"/>
            </w:rPr>
            <w:t>Hancher</w:t>
          </w:r>
          <w:proofErr w:type="spellEnd"/>
          <w:r>
            <w:rPr>
              <w:lang w:val="en-US"/>
            </w:rPr>
            <w:t xml:space="preserve">, Matt; Dixon, Mike; </w:t>
          </w:r>
          <w:proofErr w:type="spellStart"/>
          <w:r>
            <w:rPr>
              <w:lang w:val="en-US"/>
            </w:rPr>
            <w:t>Ilyushchenko</w:t>
          </w:r>
          <w:proofErr w:type="spellEnd"/>
          <w:r>
            <w:rPr>
              <w:lang w:val="en-US"/>
            </w:rPr>
            <w:t xml:space="preserve">, Simon; </w:t>
          </w:r>
          <w:proofErr w:type="spellStart"/>
          <w:r>
            <w:rPr>
              <w:lang w:val="en-US"/>
            </w:rPr>
            <w:t>Thau</w:t>
          </w:r>
          <w:proofErr w:type="spellEnd"/>
          <w:r>
            <w:rPr>
              <w:lang w:val="en-US"/>
            </w:rPr>
            <w:t>, David; Moore, Rebecca (2017): Google Earth Engine: Planetary-scale geospatial analysis for everyone. In</w:t>
          </w:r>
          <w:bookmarkEnd w:id="331"/>
          <w:r>
            <w:rPr>
              <w:lang w:val="en-US"/>
            </w:rPr>
            <w:t xml:space="preserve"> </w:t>
          </w:r>
          <w:r w:rsidRPr="004A0A0E">
            <w:rPr>
              <w:i/>
              <w:lang w:val="en-US"/>
            </w:rPr>
            <w:t xml:space="preserve">Remote Sens Environ </w:t>
          </w:r>
          <w:r w:rsidRPr="004A0A0E">
            <w:rPr>
              <w:lang w:val="en-US"/>
            </w:rPr>
            <w:t>202, pp. 18–27. DOI: 10.1016/j.rse.2017.06.031.</w:t>
          </w:r>
        </w:p>
        <w:p w14:paraId="786D5B74" w14:textId="77777777" w:rsidR="004A0A0E" w:rsidRDefault="004A0A0E" w:rsidP="004A0A0E">
          <w:pPr>
            <w:pStyle w:val="CitaviBibliographyEntry"/>
            <w:rPr>
              <w:lang w:val="en-US"/>
            </w:rPr>
          </w:pPr>
          <w:bookmarkStart w:id="332" w:name="_CTVL0013552301efd5e4a85b1bda356656467b7"/>
          <w:r>
            <w:rPr>
              <w:lang w:val="en-US"/>
            </w:rPr>
            <w:t xml:space="preserve">Hubel, David H.; </w:t>
          </w:r>
          <w:proofErr w:type="spellStart"/>
          <w:r>
            <w:rPr>
              <w:lang w:val="en-US"/>
            </w:rPr>
            <w:t>Torsten</w:t>
          </w:r>
          <w:proofErr w:type="spellEnd"/>
          <w:r>
            <w:rPr>
              <w:lang w:val="en-US"/>
            </w:rPr>
            <w:t xml:space="preserve"> N. Wiesel (1962): Receptive fields, binocular </w:t>
          </w:r>
          <w:proofErr w:type="gramStart"/>
          <w:r>
            <w:rPr>
              <w:lang w:val="en-US"/>
            </w:rPr>
            <w:t>interaction</w:t>
          </w:r>
          <w:proofErr w:type="gramEnd"/>
          <w:r>
            <w:rPr>
              <w:lang w:val="en-US"/>
            </w:rPr>
            <w:t xml:space="preserve"> and functional architecture in the cat's visual cortex. In</w:t>
          </w:r>
          <w:bookmarkEnd w:id="332"/>
          <w:r>
            <w:rPr>
              <w:lang w:val="en-US"/>
            </w:rPr>
            <w:t xml:space="preserve"> </w:t>
          </w:r>
          <w:proofErr w:type="gramStart"/>
          <w:r w:rsidRPr="004A0A0E">
            <w:rPr>
              <w:i/>
              <w:lang w:val="en-US"/>
            </w:rPr>
            <w:t>The</w:t>
          </w:r>
          <w:proofErr w:type="gramEnd"/>
          <w:r w:rsidRPr="004A0A0E">
            <w:rPr>
              <w:i/>
              <w:lang w:val="en-US"/>
            </w:rPr>
            <w:t xml:space="preserve"> Journal of physiology </w:t>
          </w:r>
          <w:r w:rsidRPr="004A0A0E">
            <w:rPr>
              <w:lang w:val="en-US"/>
            </w:rPr>
            <w:t>160, pp. 106–154. DOI: 10.1113/</w:t>
          </w:r>
          <w:proofErr w:type="gramStart"/>
          <w:r w:rsidRPr="004A0A0E">
            <w:rPr>
              <w:lang w:val="en-US"/>
            </w:rPr>
            <w:t>jphysiol.1962.sp</w:t>
          </w:r>
          <w:proofErr w:type="gramEnd"/>
          <w:r w:rsidRPr="004A0A0E">
            <w:rPr>
              <w:lang w:val="en-US"/>
            </w:rPr>
            <w:t>006837.</w:t>
          </w:r>
        </w:p>
        <w:p w14:paraId="7F1F10B0" w14:textId="77777777" w:rsidR="004A0A0E" w:rsidRDefault="004A0A0E" w:rsidP="004A0A0E">
          <w:pPr>
            <w:pStyle w:val="CitaviBibliographyEntry"/>
            <w:rPr>
              <w:lang w:val="en-US"/>
            </w:rPr>
          </w:pPr>
          <w:bookmarkStart w:id="333" w:name="_CTVL001081b10c2d0224d8eb9e8a9bfae025180"/>
          <w:proofErr w:type="spellStart"/>
          <w:r>
            <w:rPr>
              <w:lang w:val="en-US"/>
            </w:rPr>
            <w:t>Iglovikov</w:t>
          </w:r>
          <w:proofErr w:type="spellEnd"/>
          <w:r>
            <w:rPr>
              <w:lang w:val="en-US"/>
            </w:rPr>
            <w:t xml:space="preserve">, Vladimir; Shvets, Alexey (2018): </w:t>
          </w:r>
          <w:proofErr w:type="spellStart"/>
          <w:r>
            <w:rPr>
              <w:lang w:val="en-US"/>
            </w:rPr>
            <w:t>TernausNet</w:t>
          </w:r>
          <w:proofErr w:type="spellEnd"/>
          <w:r>
            <w:rPr>
              <w:lang w:val="en-US"/>
            </w:rPr>
            <w:t>: U-Net with VGG11 Encoder Pre-Trained on ImageNet for Image Segmentation.</w:t>
          </w:r>
        </w:p>
        <w:p w14:paraId="6E5322BF" w14:textId="77777777" w:rsidR="004A0A0E" w:rsidRDefault="004A0A0E" w:rsidP="004A0A0E">
          <w:pPr>
            <w:pStyle w:val="CitaviBibliographyEntry"/>
            <w:rPr>
              <w:lang w:val="en-US"/>
            </w:rPr>
          </w:pPr>
          <w:bookmarkStart w:id="334" w:name="_CTVL001e7fa7217cc4740778b6b2e14c1785ee5"/>
          <w:bookmarkEnd w:id="333"/>
          <w:r>
            <w:rPr>
              <w:lang w:val="en-US"/>
            </w:rPr>
            <w:t xml:space="preserve">Ji, </w:t>
          </w:r>
          <w:proofErr w:type="spellStart"/>
          <w:r>
            <w:rPr>
              <w:lang w:val="en-US"/>
            </w:rPr>
            <w:t>Shunping</w:t>
          </w:r>
          <w:proofErr w:type="spellEnd"/>
          <w:r>
            <w:rPr>
              <w:lang w:val="en-US"/>
            </w:rPr>
            <w:t xml:space="preserve">; Wei, </w:t>
          </w:r>
          <w:proofErr w:type="spellStart"/>
          <w:r>
            <w:rPr>
              <w:lang w:val="en-US"/>
            </w:rPr>
            <w:t>Shiqing</w:t>
          </w:r>
          <w:proofErr w:type="spellEnd"/>
          <w:r>
            <w:rPr>
              <w:lang w:val="en-US"/>
            </w:rPr>
            <w:t>; Lu, Meng (2019): A scale robust convolutional neural network for automatic building extraction from aerial and satellite imagery. In</w:t>
          </w:r>
          <w:bookmarkEnd w:id="334"/>
          <w:r>
            <w:rPr>
              <w:lang w:val="en-US"/>
            </w:rPr>
            <w:t xml:space="preserve"> </w:t>
          </w:r>
          <w:r w:rsidRPr="004A0A0E">
            <w:rPr>
              <w:i/>
              <w:lang w:val="en-US"/>
            </w:rPr>
            <w:t xml:space="preserve">International Journal of Remote Sensing </w:t>
          </w:r>
          <w:r w:rsidRPr="004A0A0E">
            <w:rPr>
              <w:lang w:val="en-US"/>
            </w:rPr>
            <w:t>40 (9), pp. 3308–3322. DOI: 10.1080/01431161.2018.1528024.</w:t>
          </w:r>
        </w:p>
        <w:p w14:paraId="46402C28" w14:textId="77777777" w:rsidR="004A0A0E" w:rsidRDefault="004A0A0E" w:rsidP="004A0A0E">
          <w:pPr>
            <w:pStyle w:val="CitaviBibliographyEntry"/>
            <w:rPr>
              <w:lang w:val="en-US"/>
            </w:rPr>
          </w:pPr>
          <w:bookmarkStart w:id="335" w:name="_CTVL00186f3cd6dda1f46618e3d364924bc3bba"/>
          <w:proofErr w:type="spellStart"/>
          <w:r>
            <w:rPr>
              <w:lang w:val="en-US"/>
            </w:rPr>
            <w:t>Kalnay</w:t>
          </w:r>
          <w:proofErr w:type="spellEnd"/>
          <w:r>
            <w:rPr>
              <w:lang w:val="en-US"/>
            </w:rPr>
            <w:t>, Eugenia; Cai, Ming (2003): Impact of urbanization and land-use change on climate. In</w:t>
          </w:r>
          <w:bookmarkEnd w:id="335"/>
          <w:r>
            <w:rPr>
              <w:lang w:val="en-US"/>
            </w:rPr>
            <w:t xml:space="preserve"> </w:t>
          </w:r>
          <w:r w:rsidRPr="004A0A0E">
            <w:rPr>
              <w:i/>
              <w:lang w:val="en-US"/>
            </w:rPr>
            <w:t xml:space="preserve">Nature </w:t>
          </w:r>
          <w:r w:rsidRPr="004A0A0E">
            <w:rPr>
              <w:lang w:val="en-US"/>
            </w:rPr>
            <w:t>423 (6939), pp. 528–531. DOI: 10.1038/nature01675.</w:t>
          </w:r>
        </w:p>
        <w:p w14:paraId="730B6723" w14:textId="77777777" w:rsidR="004A0A0E" w:rsidRDefault="004A0A0E" w:rsidP="004A0A0E">
          <w:pPr>
            <w:pStyle w:val="CitaviBibliographyEntry"/>
            <w:rPr>
              <w:lang w:val="en-US"/>
            </w:rPr>
          </w:pPr>
          <w:bookmarkStart w:id="336" w:name="_CTVL001dcc8cb9e58f243b9861e9e56d093d82c"/>
          <w:proofErr w:type="spellStart"/>
          <w:r>
            <w:rPr>
              <w:lang w:val="en-US"/>
            </w:rPr>
            <w:t>Krizhevsky</w:t>
          </w:r>
          <w:proofErr w:type="spellEnd"/>
          <w:r>
            <w:rPr>
              <w:lang w:val="en-US"/>
            </w:rPr>
            <w:t xml:space="preserve">, Alex; </w:t>
          </w:r>
          <w:proofErr w:type="spellStart"/>
          <w:r>
            <w:rPr>
              <w:lang w:val="en-US"/>
            </w:rPr>
            <w:t>Sutskever</w:t>
          </w:r>
          <w:proofErr w:type="spellEnd"/>
          <w:r>
            <w:rPr>
              <w:lang w:val="en-US"/>
            </w:rPr>
            <w:t>, Ilya; Hinton, Geoffrey E. (2017): ImageNet classification with deep convolutional neural networks. In</w:t>
          </w:r>
          <w:bookmarkEnd w:id="336"/>
          <w:r>
            <w:rPr>
              <w:lang w:val="en-US"/>
            </w:rPr>
            <w:t xml:space="preserve"> </w:t>
          </w:r>
          <w:proofErr w:type="spellStart"/>
          <w:r w:rsidRPr="004A0A0E">
            <w:rPr>
              <w:i/>
              <w:lang w:val="en-US"/>
            </w:rPr>
            <w:t>Commun</w:t>
          </w:r>
          <w:proofErr w:type="spellEnd"/>
          <w:r w:rsidRPr="004A0A0E">
            <w:rPr>
              <w:i/>
              <w:lang w:val="en-US"/>
            </w:rPr>
            <w:t xml:space="preserve">. ACM </w:t>
          </w:r>
          <w:r w:rsidRPr="004A0A0E">
            <w:rPr>
              <w:lang w:val="en-US"/>
            </w:rPr>
            <w:t>60 (6), pp. 84–90. DOI: 10.1145/3065386.</w:t>
          </w:r>
        </w:p>
        <w:p w14:paraId="1651DCAE" w14:textId="77777777" w:rsidR="004A0A0E" w:rsidRDefault="004A0A0E" w:rsidP="004A0A0E">
          <w:pPr>
            <w:pStyle w:val="CitaviBibliographyEntry"/>
            <w:rPr>
              <w:lang w:val="en-US"/>
            </w:rPr>
          </w:pPr>
          <w:bookmarkStart w:id="337" w:name="_CTVL001dd0652f50a84406fa5f6c693c8a42b99"/>
          <w:r>
            <w:rPr>
              <w:lang w:val="en-US"/>
            </w:rPr>
            <w:t xml:space="preserve">Li, </w:t>
          </w:r>
          <w:proofErr w:type="spellStart"/>
          <w:r>
            <w:rPr>
              <w:lang w:val="en-US"/>
            </w:rPr>
            <w:t>Xuecao</w:t>
          </w:r>
          <w:proofErr w:type="spellEnd"/>
          <w:r>
            <w:rPr>
              <w:lang w:val="en-US"/>
            </w:rPr>
            <w:t xml:space="preserve">; Gong, Peng; Le Yu; Hu, </w:t>
          </w:r>
          <w:proofErr w:type="spellStart"/>
          <w:r>
            <w:rPr>
              <w:lang w:val="en-US"/>
            </w:rPr>
            <w:t>Tengyun</w:t>
          </w:r>
          <w:proofErr w:type="spellEnd"/>
          <w:r>
            <w:rPr>
              <w:lang w:val="en-US"/>
            </w:rPr>
            <w:t xml:space="preserve"> (2017): A segment derived patch-based logistic cellular automata for urban growth modeling with heuristic rules. In</w:t>
          </w:r>
          <w:bookmarkEnd w:id="337"/>
          <w:r>
            <w:rPr>
              <w:lang w:val="en-US"/>
            </w:rPr>
            <w:t xml:space="preserve"> </w:t>
          </w:r>
          <w:r w:rsidRPr="004A0A0E">
            <w:rPr>
              <w:i/>
              <w:lang w:val="en-US"/>
            </w:rPr>
            <w:t xml:space="preserve">Computers, Environment and Urban Systems </w:t>
          </w:r>
          <w:r w:rsidRPr="004A0A0E">
            <w:rPr>
              <w:lang w:val="en-US"/>
            </w:rPr>
            <w:t>65, pp. 140–149. DOI: 10.1016/j.compenvurbsys.2017.06.001.</w:t>
          </w:r>
        </w:p>
        <w:p w14:paraId="51083EB0" w14:textId="77777777" w:rsidR="004A0A0E" w:rsidRDefault="004A0A0E" w:rsidP="004A0A0E">
          <w:pPr>
            <w:pStyle w:val="CitaviBibliographyEntry"/>
            <w:rPr>
              <w:lang w:val="en-US"/>
            </w:rPr>
          </w:pPr>
          <w:bookmarkStart w:id="338" w:name="_CTVL0014b10d7ef8ba14aa18f5efbc2f780b805"/>
          <w:r>
            <w:rPr>
              <w:lang w:val="en-US"/>
            </w:rPr>
            <w:t xml:space="preserve">Lin, </w:t>
          </w:r>
          <w:proofErr w:type="spellStart"/>
          <w:r>
            <w:rPr>
              <w:lang w:val="en-US"/>
            </w:rPr>
            <w:t>Jingyu</w:t>
          </w:r>
          <w:proofErr w:type="spellEnd"/>
          <w:r>
            <w:rPr>
              <w:lang w:val="en-US"/>
            </w:rPr>
            <w:t xml:space="preserve">; Huang, </w:t>
          </w:r>
          <w:proofErr w:type="spellStart"/>
          <w:r>
            <w:rPr>
              <w:lang w:val="en-US"/>
            </w:rPr>
            <w:t>Jinliang</w:t>
          </w:r>
          <w:proofErr w:type="spellEnd"/>
          <w:r>
            <w:rPr>
              <w:lang w:val="en-US"/>
            </w:rPr>
            <w:t xml:space="preserve">; </w:t>
          </w:r>
          <w:proofErr w:type="spellStart"/>
          <w:r>
            <w:rPr>
              <w:lang w:val="en-US"/>
            </w:rPr>
            <w:t>Prell</w:t>
          </w:r>
          <w:proofErr w:type="spellEnd"/>
          <w:r>
            <w:rPr>
              <w:lang w:val="en-US"/>
            </w:rPr>
            <w:t>, Christina; Bryan, Brett A. (2021): Changes in supply and demand mediate the effects of land-use change on freshwater ecosystem services flows. In</w:t>
          </w:r>
          <w:bookmarkEnd w:id="338"/>
          <w:r>
            <w:rPr>
              <w:lang w:val="en-US"/>
            </w:rPr>
            <w:t xml:space="preserve"> </w:t>
          </w:r>
          <w:proofErr w:type="gramStart"/>
          <w:r w:rsidRPr="004A0A0E">
            <w:rPr>
              <w:i/>
              <w:lang w:val="en-US"/>
            </w:rPr>
            <w:t>The</w:t>
          </w:r>
          <w:proofErr w:type="gramEnd"/>
          <w:r w:rsidRPr="004A0A0E">
            <w:rPr>
              <w:i/>
              <w:lang w:val="en-US"/>
            </w:rPr>
            <w:t xml:space="preserve"> Science of the total environment </w:t>
          </w:r>
          <w:r w:rsidRPr="004A0A0E">
            <w:rPr>
              <w:lang w:val="en-US"/>
            </w:rPr>
            <w:t>763, p. 143012. DOI: 10.1016/j.scitotenv.2020.143012.</w:t>
          </w:r>
        </w:p>
        <w:p w14:paraId="52AA3050" w14:textId="77777777" w:rsidR="004A0A0E" w:rsidRDefault="004A0A0E" w:rsidP="004A0A0E">
          <w:pPr>
            <w:pStyle w:val="CitaviBibliographyEntry"/>
            <w:rPr>
              <w:lang w:val="en-US"/>
            </w:rPr>
          </w:pPr>
          <w:bookmarkStart w:id="339" w:name="_CTVL00168b89d630e6d422694d0298cacb194ed"/>
          <w:r>
            <w:rPr>
              <w:lang w:val="en-US"/>
            </w:rPr>
            <w:t xml:space="preserve">Long, Jonathan; </w:t>
          </w:r>
          <w:proofErr w:type="spellStart"/>
          <w:r>
            <w:rPr>
              <w:lang w:val="en-US"/>
            </w:rPr>
            <w:t>Shelhamer</w:t>
          </w:r>
          <w:proofErr w:type="spellEnd"/>
          <w:r>
            <w:rPr>
              <w:lang w:val="en-US"/>
            </w:rPr>
            <w:t>, Evan; Darrell, Trevor (2015): Fully convolutional networks for semantic segmentation, pp. 3431–3440. DOI: 10.1109/CVPR.2015.7298965.</w:t>
          </w:r>
        </w:p>
        <w:p w14:paraId="58839781" w14:textId="77777777" w:rsidR="004A0A0E" w:rsidRDefault="004A0A0E" w:rsidP="004A0A0E">
          <w:pPr>
            <w:pStyle w:val="CitaviBibliographyEntry"/>
            <w:rPr>
              <w:lang w:val="en-US"/>
            </w:rPr>
          </w:pPr>
          <w:bookmarkStart w:id="340" w:name="_CTVL00108a15b148e534401bad7ec8a7d8a8c9d"/>
          <w:bookmarkEnd w:id="339"/>
          <w:r>
            <w:rPr>
              <w:lang w:val="en-US"/>
            </w:rPr>
            <w:t>Mansour, Shawky; Al-Belushi, Mohammed; Al-Awadhi, Talal (2020): Monitoring land use and land cover changes in the mountainous cities of Oman using GIS and CA-Markov modelling techniques. In</w:t>
          </w:r>
          <w:bookmarkEnd w:id="340"/>
          <w:r>
            <w:rPr>
              <w:lang w:val="en-US"/>
            </w:rPr>
            <w:t xml:space="preserve"> </w:t>
          </w:r>
          <w:r w:rsidRPr="004A0A0E">
            <w:rPr>
              <w:i/>
              <w:lang w:val="en-US"/>
            </w:rPr>
            <w:t xml:space="preserve">Land use policy </w:t>
          </w:r>
          <w:r w:rsidRPr="004A0A0E">
            <w:rPr>
              <w:lang w:val="en-US"/>
            </w:rPr>
            <w:t>91, p. 104414. DOI: 10.1016/j.landusepol.2019.104414.</w:t>
          </w:r>
        </w:p>
        <w:p w14:paraId="4FBA7F80" w14:textId="77777777" w:rsidR="004A0A0E" w:rsidRDefault="004A0A0E" w:rsidP="004A0A0E">
          <w:pPr>
            <w:pStyle w:val="CitaviBibliographyEntry"/>
            <w:rPr>
              <w:lang w:val="en-US"/>
            </w:rPr>
          </w:pPr>
          <w:bookmarkStart w:id="341" w:name="_CTVL0018e32eb4a56eb4c28a3db3f3e38e41e5e"/>
          <w:r>
            <w:rPr>
              <w:lang w:val="en-US"/>
            </w:rPr>
            <w:lastRenderedPageBreak/>
            <w:t xml:space="preserve">Mustafa, Ahmed; Cools, Mario; </w:t>
          </w:r>
          <w:proofErr w:type="spellStart"/>
          <w:r>
            <w:rPr>
              <w:lang w:val="en-US"/>
            </w:rPr>
            <w:t>Saadi</w:t>
          </w:r>
          <w:proofErr w:type="spellEnd"/>
          <w:r>
            <w:rPr>
              <w:lang w:val="en-US"/>
            </w:rPr>
            <w:t xml:space="preserve">, </w:t>
          </w:r>
          <w:proofErr w:type="spellStart"/>
          <w:r>
            <w:rPr>
              <w:lang w:val="en-US"/>
            </w:rPr>
            <w:t>Ismaïl</w:t>
          </w:r>
          <w:proofErr w:type="spellEnd"/>
          <w:r>
            <w:rPr>
              <w:lang w:val="en-US"/>
            </w:rPr>
            <w:t>; Teller, Jacques (2017): Coupling agent-based, cellular automata and logistic regression into a hybrid urban expansion model (HUEM). In</w:t>
          </w:r>
          <w:bookmarkEnd w:id="341"/>
          <w:r>
            <w:rPr>
              <w:lang w:val="en-US"/>
            </w:rPr>
            <w:t xml:space="preserve"> </w:t>
          </w:r>
          <w:r w:rsidRPr="004A0A0E">
            <w:rPr>
              <w:i/>
              <w:lang w:val="en-US"/>
            </w:rPr>
            <w:t xml:space="preserve">Land use policy </w:t>
          </w:r>
          <w:r w:rsidRPr="004A0A0E">
            <w:rPr>
              <w:lang w:val="en-US"/>
            </w:rPr>
            <w:t>69, pp. 529–540. DOI: 10.1016/j.landusepol.2017.10.009.</w:t>
          </w:r>
        </w:p>
        <w:p w14:paraId="10226135" w14:textId="77777777" w:rsidR="004A0A0E" w:rsidRDefault="004A0A0E" w:rsidP="004A0A0E">
          <w:pPr>
            <w:pStyle w:val="CitaviBibliographyEntry"/>
            <w:rPr>
              <w:lang w:val="en-US"/>
            </w:rPr>
          </w:pPr>
          <w:bookmarkStart w:id="342" w:name="_CTVL0017ab775d2874946689e1f319680796ba2"/>
          <w:r>
            <w:rPr>
              <w:lang w:val="en-US"/>
            </w:rPr>
            <w:t xml:space="preserve">Mustafa, Ahmed; </w:t>
          </w:r>
          <w:proofErr w:type="spellStart"/>
          <w:r>
            <w:rPr>
              <w:lang w:val="en-US"/>
            </w:rPr>
            <w:t>Heppenstall</w:t>
          </w:r>
          <w:proofErr w:type="spellEnd"/>
          <w:r>
            <w:rPr>
              <w:lang w:val="en-US"/>
            </w:rPr>
            <w:t xml:space="preserve">, Alison; </w:t>
          </w:r>
          <w:proofErr w:type="spellStart"/>
          <w:r>
            <w:rPr>
              <w:lang w:val="en-US"/>
            </w:rPr>
            <w:t>Omrani</w:t>
          </w:r>
          <w:proofErr w:type="spellEnd"/>
          <w:r>
            <w:rPr>
              <w:lang w:val="en-US"/>
            </w:rPr>
            <w:t xml:space="preserve">, </w:t>
          </w:r>
          <w:proofErr w:type="spellStart"/>
          <w:r>
            <w:rPr>
              <w:lang w:val="en-US"/>
            </w:rPr>
            <w:t>Hichem</w:t>
          </w:r>
          <w:proofErr w:type="spellEnd"/>
          <w:r>
            <w:rPr>
              <w:lang w:val="en-US"/>
            </w:rPr>
            <w:t xml:space="preserve">; </w:t>
          </w:r>
          <w:proofErr w:type="spellStart"/>
          <w:r>
            <w:rPr>
              <w:lang w:val="en-US"/>
            </w:rPr>
            <w:t>Saadi</w:t>
          </w:r>
          <w:proofErr w:type="spellEnd"/>
          <w:r>
            <w:rPr>
              <w:lang w:val="en-US"/>
            </w:rPr>
            <w:t xml:space="preserve">, </w:t>
          </w:r>
          <w:proofErr w:type="spellStart"/>
          <w:r>
            <w:rPr>
              <w:lang w:val="en-US"/>
            </w:rPr>
            <w:t>Ismaïl</w:t>
          </w:r>
          <w:proofErr w:type="spellEnd"/>
          <w:r>
            <w:rPr>
              <w:lang w:val="en-US"/>
            </w:rPr>
            <w:t xml:space="preserve">; Cools, Mario; Teller, Jacques (2018): Modelling built-up expansion and densification with multinomial logistic regression, cellular </w:t>
          </w:r>
          <w:proofErr w:type="gramStart"/>
          <w:r>
            <w:rPr>
              <w:lang w:val="en-US"/>
            </w:rPr>
            <w:t>automata</w:t>
          </w:r>
          <w:proofErr w:type="gramEnd"/>
          <w:r>
            <w:rPr>
              <w:lang w:val="en-US"/>
            </w:rPr>
            <w:t xml:space="preserve"> and genetic algorithm. In</w:t>
          </w:r>
          <w:bookmarkEnd w:id="342"/>
          <w:r>
            <w:rPr>
              <w:lang w:val="en-US"/>
            </w:rPr>
            <w:t xml:space="preserve"> </w:t>
          </w:r>
          <w:r w:rsidRPr="004A0A0E">
            <w:rPr>
              <w:i/>
              <w:lang w:val="en-US"/>
            </w:rPr>
            <w:t xml:space="preserve">Computers, Environment and Urban Systems </w:t>
          </w:r>
          <w:r w:rsidRPr="004A0A0E">
            <w:rPr>
              <w:lang w:val="en-US"/>
            </w:rPr>
            <w:t>67, pp. 147–156. DOI: 10.1016/j.compenvurbsys.2017.09.009.</w:t>
          </w:r>
        </w:p>
        <w:p w14:paraId="37C798DB" w14:textId="77777777" w:rsidR="004A0A0E" w:rsidRDefault="004A0A0E" w:rsidP="004A0A0E">
          <w:pPr>
            <w:pStyle w:val="CitaviBibliographyEntry"/>
            <w:rPr>
              <w:lang w:val="en-US"/>
            </w:rPr>
          </w:pPr>
          <w:bookmarkStart w:id="343" w:name="_CTVL001ca0984bcf64b4449b1a252bcd87d7636"/>
          <w:r>
            <w:rPr>
              <w:lang w:val="en-US"/>
            </w:rPr>
            <w:t>National Bureau of Statistics of China (2019a): Announcement of the 2019 grain output. Beijing, China. Available online at http://www.gov.cn/xinwen/2019-12/07/content_5459250.htm, checked on 12/20/2020.</w:t>
          </w:r>
        </w:p>
        <w:p w14:paraId="3A6078BC" w14:textId="77777777" w:rsidR="004A0A0E" w:rsidRDefault="004A0A0E" w:rsidP="004A0A0E">
          <w:pPr>
            <w:pStyle w:val="CitaviBibliographyEntry"/>
            <w:rPr>
              <w:lang w:val="en-US"/>
            </w:rPr>
          </w:pPr>
          <w:bookmarkStart w:id="344" w:name="_CTVL001c35bf2e7c2534658b4761d0a31513e14"/>
          <w:bookmarkEnd w:id="343"/>
          <w:r>
            <w:rPr>
              <w:lang w:val="en-US"/>
            </w:rPr>
            <w:t>National Bureau of Statistics of China (2019b): China Statistical Yearbook. Beijing, China: China Statistics Press, checked on 11/6/2020.</w:t>
          </w:r>
        </w:p>
        <w:p w14:paraId="48D6BD16" w14:textId="77777777" w:rsidR="004A0A0E" w:rsidRDefault="004A0A0E" w:rsidP="004A0A0E">
          <w:pPr>
            <w:pStyle w:val="CitaviBibliographyEntry"/>
            <w:rPr>
              <w:lang w:val="en-US"/>
            </w:rPr>
          </w:pPr>
          <w:bookmarkStart w:id="345" w:name="_CTVL0012ee35f0a07014e2a81f037dca85be3a3"/>
          <w:bookmarkEnd w:id="344"/>
          <w:proofErr w:type="spellStart"/>
          <w:r>
            <w:rPr>
              <w:lang w:val="en-US"/>
            </w:rPr>
            <w:t>Nezla</w:t>
          </w:r>
          <w:proofErr w:type="spellEnd"/>
          <w:r>
            <w:rPr>
              <w:lang w:val="en-US"/>
            </w:rPr>
            <w:t xml:space="preserve">, N. A.; </w:t>
          </w:r>
          <w:proofErr w:type="spellStart"/>
          <w:r>
            <w:rPr>
              <w:lang w:val="en-US"/>
            </w:rPr>
            <w:t>Mithun</w:t>
          </w:r>
          <w:proofErr w:type="spellEnd"/>
          <w:r>
            <w:rPr>
              <w:lang w:val="en-US"/>
            </w:rPr>
            <w:t xml:space="preserve"> </w:t>
          </w:r>
          <w:proofErr w:type="spellStart"/>
          <w:r>
            <w:rPr>
              <w:lang w:val="en-US"/>
            </w:rPr>
            <w:t>Haridas</w:t>
          </w:r>
          <w:proofErr w:type="spellEnd"/>
          <w:r>
            <w:rPr>
              <w:lang w:val="en-US"/>
            </w:rPr>
            <w:t xml:space="preserve">, T. P.; </w:t>
          </w:r>
          <w:proofErr w:type="spellStart"/>
          <w:r>
            <w:rPr>
              <w:lang w:val="en-US"/>
            </w:rPr>
            <w:t>Supriya</w:t>
          </w:r>
          <w:proofErr w:type="spellEnd"/>
          <w:r>
            <w:rPr>
              <w:lang w:val="en-US"/>
            </w:rPr>
            <w:t xml:space="preserve">, M. H.: Semantic Segmentation of Underwater Images using </w:t>
          </w:r>
          <w:proofErr w:type="spellStart"/>
          <w:r>
            <w:rPr>
              <w:lang w:val="en-US"/>
            </w:rPr>
            <w:t>UNet</w:t>
          </w:r>
          <w:proofErr w:type="spellEnd"/>
          <w:r>
            <w:rPr>
              <w:lang w:val="en-US"/>
            </w:rPr>
            <w:t xml:space="preserve"> architecture based Deep Convolutional Encoder Decoder Model, pp. 28–33. DOI: 10.1109/ICACCS51430.2021.9441804.</w:t>
          </w:r>
        </w:p>
        <w:p w14:paraId="01B7A90E" w14:textId="77777777" w:rsidR="004A0A0E" w:rsidRDefault="004A0A0E" w:rsidP="004A0A0E">
          <w:pPr>
            <w:pStyle w:val="CitaviBibliographyEntry"/>
            <w:rPr>
              <w:lang w:val="en-US"/>
            </w:rPr>
          </w:pPr>
          <w:bookmarkStart w:id="346" w:name="_CTVL001fd60c8239e0a414c8aca35d696548b2f"/>
          <w:bookmarkEnd w:id="345"/>
          <w:r>
            <w:rPr>
              <w:lang w:val="en-US"/>
            </w:rPr>
            <w:t xml:space="preserve">Peng, Kaifeng; Jiang, </w:t>
          </w:r>
          <w:proofErr w:type="spellStart"/>
          <w:r>
            <w:rPr>
              <w:lang w:val="en-US"/>
            </w:rPr>
            <w:t>Weiguo</w:t>
          </w:r>
          <w:proofErr w:type="spellEnd"/>
          <w:r>
            <w:rPr>
              <w:lang w:val="en-US"/>
            </w:rPr>
            <w:t xml:space="preserve">; Deng, Yue; Liu, </w:t>
          </w:r>
          <w:proofErr w:type="spellStart"/>
          <w:r>
            <w:rPr>
              <w:lang w:val="en-US"/>
            </w:rPr>
            <w:t>Yinghui</w:t>
          </w:r>
          <w:proofErr w:type="spellEnd"/>
          <w:r>
            <w:rPr>
              <w:lang w:val="en-US"/>
            </w:rPr>
            <w:t xml:space="preserve">; Wu, </w:t>
          </w:r>
          <w:proofErr w:type="spellStart"/>
          <w:r>
            <w:rPr>
              <w:lang w:val="en-US"/>
            </w:rPr>
            <w:t>Zhifeng</w:t>
          </w:r>
          <w:proofErr w:type="spellEnd"/>
          <w:r>
            <w:rPr>
              <w:lang w:val="en-US"/>
            </w:rPr>
            <w:t>; Chen, Zheng (2020): Simulating wetland changes under different scenarios based on integrating the random forest and CLUE-S models: A case study of Wuhan Urban Agglomeration. In</w:t>
          </w:r>
          <w:bookmarkEnd w:id="346"/>
          <w:r>
            <w:rPr>
              <w:lang w:val="en-US"/>
            </w:rPr>
            <w:t xml:space="preserve"> </w:t>
          </w:r>
          <w:r w:rsidRPr="004A0A0E">
            <w:rPr>
              <w:i/>
              <w:lang w:val="en-US"/>
            </w:rPr>
            <w:t xml:space="preserve">Ecological Indicators </w:t>
          </w:r>
          <w:r w:rsidRPr="004A0A0E">
            <w:rPr>
              <w:lang w:val="en-US"/>
            </w:rPr>
            <w:t>117, p. 106671. DOI: 10.1016/j.ecolind.2020.106671.</w:t>
          </w:r>
        </w:p>
        <w:p w14:paraId="5C2AB023" w14:textId="77777777" w:rsidR="004A0A0E" w:rsidRDefault="004A0A0E" w:rsidP="004A0A0E">
          <w:pPr>
            <w:pStyle w:val="CitaviBibliographyEntry"/>
            <w:rPr>
              <w:lang w:val="en-US"/>
            </w:rPr>
          </w:pPr>
          <w:bookmarkStart w:id="347" w:name="_CTVL00114278c8f659447319fedeee4c64841c1"/>
          <w:r>
            <w:rPr>
              <w:lang w:val="en-US"/>
            </w:rPr>
            <w:t xml:space="preserve">Pérez-Molina, Eduardo; </w:t>
          </w:r>
          <w:proofErr w:type="spellStart"/>
          <w:r>
            <w:rPr>
              <w:lang w:val="en-US"/>
            </w:rPr>
            <w:t>Sliuzas</w:t>
          </w:r>
          <w:proofErr w:type="spellEnd"/>
          <w:r>
            <w:rPr>
              <w:lang w:val="en-US"/>
            </w:rPr>
            <w:t xml:space="preserve">, Richard; </w:t>
          </w:r>
          <w:proofErr w:type="spellStart"/>
          <w:r>
            <w:rPr>
              <w:lang w:val="en-US"/>
            </w:rPr>
            <w:t>Flacke</w:t>
          </w:r>
          <w:proofErr w:type="spellEnd"/>
          <w:r>
            <w:rPr>
              <w:lang w:val="en-US"/>
            </w:rPr>
            <w:t xml:space="preserve">, Johannes; </w:t>
          </w:r>
          <w:proofErr w:type="spellStart"/>
          <w:r>
            <w:rPr>
              <w:lang w:val="en-US"/>
            </w:rPr>
            <w:t>Jetten</w:t>
          </w:r>
          <w:proofErr w:type="spellEnd"/>
          <w:r>
            <w:rPr>
              <w:lang w:val="en-US"/>
            </w:rPr>
            <w:t>, Victor (2017): Developing a cellular automata model of urban growth to inform spatial policy for flood mitigation: A case study in Kampala, Uganda. In</w:t>
          </w:r>
          <w:bookmarkEnd w:id="347"/>
          <w:r>
            <w:rPr>
              <w:lang w:val="en-US"/>
            </w:rPr>
            <w:t xml:space="preserve"> </w:t>
          </w:r>
          <w:r w:rsidRPr="004A0A0E">
            <w:rPr>
              <w:i/>
              <w:lang w:val="en-US"/>
            </w:rPr>
            <w:t xml:space="preserve">Computers, Environment and Urban Systems </w:t>
          </w:r>
          <w:r w:rsidRPr="004A0A0E">
            <w:rPr>
              <w:lang w:val="en-US"/>
            </w:rPr>
            <w:t>65, pp. 53–65. DOI: 10.1016/j.compenvurbsys.2017.04.013.</w:t>
          </w:r>
        </w:p>
        <w:p w14:paraId="58A91CCC" w14:textId="77777777" w:rsidR="004A0A0E" w:rsidRDefault="004A0A0E" w:rsidP="004A0A0E">
          <w:pPr>
            <w:pStyle w:val="CitaviBibliographyEntry"/>
            <w:rPr>
              <w:lang w:val="en-US"/>
            </w:rPr>
          </w:pPr>
          <w:bookmarkStart w:id="348" w:name="_CTVL00177fb736feabc425bbba663969c1c7c0b"/>
          <w:r>
            <w:rPr>
              <w:lang w:val="en-US"/>
            </w:rPr>
            <w:t xml:space="preserve">Pontius, Robert Gilmore; Boersma, </w:t>
          </w:r>
          <w:proofErr w:type="spellStart"/>
          <w:r>
            <w:rPr>
              <w:lang w:val="en-US"/>
            </w:rPr>
            <w:t>Wideke</w:t>
          </w:r>
          <w:proofErr w:type="spellEnd"/>
          <w:r>
            <w:rPr>
              <w:lang w:val="en-US"/>
            </w:rPr>
            <w:t xml:space="preserve">; Castella, Jean-Christophe; Clarke, Keith; </w:t>
          </w:r>
          <w:proofErr w:type="spellStart"/>
          <w:r>
            <w:rPr>
              <w:lang w:val="en-US"/>
            </w:rPr>
            <w:t>Nijs</w:t>
          </w:r>
          <w:proofErr w:type="spellEnd"/>
          <w:r>
            <w:rPr>
              <w:lang w:val="en-US"/>
            </w:rPr>
            <w:t xml:space="preserve">, Ton de; </w:t>
          </w:r>
          <w:proofErr w:type="spellStart"/>
          <w:r>
            <w:rPr>
              <w:lang w:val="en-US"/>
            </w:rPr>
            <w:t>Dietzel</w:t>
          </w:r>
          <w:proofErr w:type="spellEnd"/>
          <w:r>
            <w:rPr>
              <w:lang w:val="en-US"/>
            </w:rPr>
            <w:t>, Charles et al. (2008): Comparing the input, output, and validation maps for several models of land change. In</w:t>
          </w:r>
          <w:bookmarkEnd w:id="348"/>
          <w:r>
            <w:rPr>
              <w:lang w:val="en-US"/>
            </w:rPr>
            <w:t xml:space="preserve"> </w:t>
          </w:r>
          <w:r w:rsidRPr="004A0A0E">
            <w:rPr>
              <w:i/>
              <w:lang w:val="en-US"/>
            </w:rPr>
            <w:t xml:space="preserve">Ann Reg Sci </w:t>
          </w:r>
          <w:r w:rsidRPr="004A0A0E">
            <w:rPr>
              <w:lang w:val="en-US"/>
            </w:rPr>
            <w:t>42 (1), pp. 11–37. DOI: 10.1007/s00168-007-0138-2.</w:t>
          </w:r>
        </w:p>
        <w:p w14:paraId="595AB4E2" w14:textId="77777777" w:rsidR="004A0A0E" w:rsidRDefault="004A0A0E" w:rsidP="004A0A0E">
          <w:pPr>
            <w:pStyle w:val="CitaviBibliographyEntry"/>
            <w:rPr>
              <w:lang w:val="en-US"/>
            </w:rPr>
          </w:pPr>
          <w:bookmarkStart w:id="349" w:name="_CTVL00101bdb58274764bc8866451ab53b31ae1"/>
          <w:proofErr w:type="spellStart"/>
          <w:r>
            <w:rPr>
              <w:lang w:val="en-US"/>
            </w:rPr>
            <w:t>Pramanik</w:t>
          </w:r>
          <w:proofErr w:type="spellEnd"/>
          <w:r>
            <w:rPr>
              <w:lang w:val="en-US"/>
            </w:rPr>
            <w:t xml:space="preserve">, </w:t>
          </w:r>
          <w:proofErr w:type="spellStart"/>
          <w:r>
            <w:rPr>
              <w:lang w:val="en-US"/>
            </w:rPr>
            <w:t>Suvamoy</w:t>
          </w:r>
          <w:proofErr w:type="spellEnd"/>
          <w:r>
            <w:rPr>
              <w:lang w:val="en-US"/>
            </w:rPr>
            <w:t xml:space="preserve">; </w:t>
          </w:r>
          <w:proofErr w:type="spellStart"/>
          <w:r>
            <w:rPr>
              <w:lang w:val="en-US"/>
            </w:rPr>
            <w:t>Butsch</w:t>
          </w:r>
          <w:proofErr w:type="spellEnd"/>
          <w:r>
            <w:rPr>
              <w:lang w:val="en-US"/>
            </w:rPr>
            <w:t xml:space="preserve">, Carsten; </w:t>
          </w:r>
          <w:proofErr w:type="spellStart"/>
          <w:r>
            <w:rPr>
              <w:lang w:val="en-US"/>
            </w:rPr>
            <w:t>Punia</w:t>
          </w:r>
          <w:proofErr w:type="spellEnd"/>
          <w:r>
            <w:rPr>
              <w:lang w:val="en-US"/>
            </w:rPr>
            <w:t xml:space="preserve">, </w:t>
          </w:r>
          <w:proofErr w:type="spellStart"/>
          <w:r>
            <w:rPr>
              <w:lang w:val="en-US"/>
            </w:rPr>
            <w:t>Milap</w:t>
          </w:r>
          <w:proofErr w:type="spellEnd"/>
          <w:r>
            <w:rPr>
              <w:lang w:val="en-US"/>
            </w:rPr>
            <w:t xml:space="preserve"> (2021): Post-liberal urban dynamics in India – The case of Gurugram, the ‘Millennium City’. In</w:t>
          </w:r>
          <w:bookmarkEnd w:id="349"/>
          <w:r>
            <w:rPr>
              <w:lang w:val="en-US"/>
            </w:rPr>
            <w:t xml:space="preserve"> </w:t>
          </w:r>
          <w:r w:rsidRPr="004A0A0E">
            <w:rPr>
              <w:i/>
              <w:lang w:val="en-US"/>
            </w:rPr>
            <w:t xml:space="preserve">Remote Sensing Applications: Society and Environment </w:t>
          </w:r>
          <w:r w:rsidRPr="004A0A0E">
            <w:rPr>
              <w:lang w:val="en-US"/>
            </w:rPr>
            <w:t>22, p. 100504. DOI: 10.1016/j.rsase.2021.100504.</w:t>
          </w:r>
        </w:p>
        <w:p w14:paraId="2751EA50" w14:textId="77777777" w:rsidR="004A0A0E" w:rsidRDefault="004A0A0E" w:rsidP="004A0A0E">
          <w:pPr>
            <w:pStyle w:val="CitaviBibliographyEntry"/>
            <w:rPr>
              <w:lang w:val="en-US"/>
            </w:rPr>
          </w:pPr>
          <w:bookmarkStart w:id="350" w:name="_CTVL001ca3c0fc420ad44beb1fc28d39f985e3f"/>
          <w:proofErr w:type="spellStart"/>
          <w:r>
            <w:rPr>
              <w:lang w:val="en-US"/>
            </w:rPr>
            <w:t>Prayitno</w:t>
          </w:r>
          <w:proofErr w:type="spellEnd"/>
          <w:r>
            <w:rPr>
              <w:lang w:val="en-US"/>
            </w:rPr>
            <w:t xml:space="preserve">, </w:t>
          </w:r>
          <w:proofErr w:type="spellStart"/>
          <w:r>
            <w:rPr>
              <w:lang w:val="en-US"/>
            </w:rPr>
            <w:t>Gunawan</w:t>
          </w:r>
          <w:proofErr w:type="spellEnd"/>
          <w:r>
            <w:rPr>
              <w:lang w:val="en-US"/>
            </w:rPr>
            <w:t xml:space="preserve"> (2020): Land-use prediction in </w:t>
          </w:r>
          <w:proofErr w:type="spellStart"/>
          <w:r>
            <w:rPr>
              <w:lang w:val="en-US"/>
            </w:rPr>
            <w:t>Pandaan</w:t>
          </w:r>
          <w:proofErr w:type="spellEnd"/>
          <w:r>
            <w:rPr>
              <w:lang w:val="en-US"/>
            </w:rPr>
            <w:t xml:space="preserve"> District </w:t>
          </w:r>
          <w:proofErr w:type="spellStart"/>
          <w:r>
            <w:rPr>
              <w:lang w:val="en-US"/>
            </w:rPr>
            <w:t>pasuruan</w:t>
          </w:r>
          <w:proofErr w:type="spellEnd"/>
          <w:r>
            <w:rPr>
              <w:lang w:val="en-US"/>
            </w:rPr>
            <w:t xml:space="preserve"> regency. In</w:t>
          </w:r>
          <w:bookmarkEnd w:id="350"/>
          <w:r>
            <w:rPr>
              <w:lang w:val="en-US"/>
            </w:rPr>
            <w:t xml:space="preserve"> </w:t>
          </w:r>
          <w:r w:rsidRPr="004A0A0E">
            <w:rPr>
              <w:i/>
              <w:lang w:val="en-US"/>
            </w:rPr>
            <w:t xml:space="preserve">GEOMATE </w:t>
          </w:r>
          <w:r w:rsidRPr="004A0A0E">
            <w:rPr>
              <w:lang w:val="en-US"/>
            </w:rPr>
            <w:t>18 (65). DOI: 10.21660/2020.65.41738.</w:t>
          </w:r>
        </w:p>
        <w:p w14:paraId="1507F691" w14:textId="77777777" w:rsidR="004A0A0E" w:rsidRDefault="004A0A0E" w:rsidP="004A0A0E">
          <w:pPr>
            <w:pStyle w:val="CitaviBibliographyEntry"/>
            <w:rPr>
              <w:lang w:val="en-US"/>
            </w:rPr>
          </w:pPr>
          <w:bookmarkStart w:id="351" w:name="_CTVL0012e6899c2b8314eada7bea47d177d6f36"/>
          <w:r>
            <w:rPr>
              <w:lang w:val="en-US"/>
            </w:rPr>
            <w:t xml:space="preserve">Qian, </w:t>
          </w:r>
          <w:proofErr w:type="spellStart"/>
          <w:r>
            <w:rPr>
              <w:lang w:val="en-US"/>
            </w:rPr>
            <w:t>Yuehui</w:t>
          </w:r>
          <w:proofErr w:type="spellEnd"/>
          <w:r>
            <w:rPr>
              <w:lang w:val="en-US"/>
            </w:rPr>
            <w:t xml:space="preserve">; Xing, </w:t>
          </w:r>
          <w:proofErr w:type="spellStart"/>
          <w:r>
            <w:rPr>
              <w:lang w:val="en-US"/>
            </w:rPr>
            <w:t>Weiran</w:t>
          </w:r>
          <w:proofErr w:type="spellEnd"/>
          <w:r>
            <w:rPr>
              <w:lang w:val="en-US"/>
            </w:rPr>
            <w:t xml:space="preserve">; Guan, </w:t>
          </w:r>
          <w:proofErr w:type="spellStart"/>
          <w:r>
            <w:rPr>
              <w:lang w:val="en-US"/>
            </w:rPr>
            <w:t>Xuefeng</w:t>
          </w:r>
          <w:proofErr w:type="spellEnd"/>
          <w:r>
            <w:rPr>
              <w:lang w:val="en-US"/>
            </w:rPr>
            <w:t xml:space="preserve">; Yang, </w:t>
          </w:r>
          <w:proofErr w:type="spellStart"/>
          <w:r>
            <w:rPr>
              <w:lang w:val="en-US"/>
            </w:rPr>
            <w:t>Tingting</w:t>
          </w:r>
          <w:proofErr w:type="spellEnd"/>
          <w:r>
            <w:rPr>
              <w:lang w:val="en-US"/>
            </w:rPr>
            <w:t xml:space="preserve">; Wu, </w:t>
          </w:r>
          <w:proofErr w:type="spellStart"/>
          <w:r>
            <w:rPr>
              <w:lang w:val="en-US"/>
            </w:rPr>
            <w:t>Huayi</w:t>
          </w:r>
          <w:proofErr w:type="spellEnd"/>
          <w:r>
            <w:rPr>
              <w:lang w:val="en-US"/>
            </w:rPr>
            <w:t xml:space="preserve"> (2020): Coupling cellular automata with area partitioning and spatiotemporal convolution for dynamic land use change simulation. In</w:t>
          </w:r>
          <w:bookmarkEnd w:id="351"/>
          <w:r>
            <w:rPr>
              <w:lang w:val="en-US"/>
            </w:rPr>
            <w:t xml:space="preserve"> </w:t>
          </w:r>
          <w:proofErr w:type="gramStart"/>
          <w:r w:rsidRPr="004A0A0E">
            <w:rPr>
              <w:i/>
              <w:lang w:val="en-US"/>
            </w:rPr>
            <w:t>The</w:t>
          </w:r>
          <w:proofErr w:type="gramEnd"/>
          <w:r w:rsidRPr="004A0A0E">
            <w:rPr>
              <w:i/>
              <w:lang w:val="en-US"/>
            </w:rPr>
            <w:t xml:space="preserve"> Science of the total environment </w:t>
          </w:r>
          <w:r w:rsidRPr="004A0A0E">
            <w:rPr>
              <w:lang w:val="en-US"/>
            </w:rPr>
            <w:t>722, p. 137738. DOI: 10.1016/j.scitotenv.2020.137738.</w:t>
          </w:r>
        </w:p>
        <w:p w14:paraId="4CC2B566" w14:textId="77777777" w:rsidR="004A0A0E" w:rsidRDefault="004A0A0E" w:rsidP="004A0A0E">
          <w:pPr>
            <w:pStyle w:val="CitaviBibliographyEntry"/>
            <w:rPr>
              <w:lang w:val="en-US"/>
            </w:rPr>
          </w:pPr>
          <w:bookmarkStart w:id="352" w:name="_CTVL0011c44bb79eed8497bb3885d6ea8d58e4e"/>
          <w:proofErr w:type="spellStart"/>
          <w:r>
            <w:rPr>
              <w:lang w:val="en-US"/>
            </w:rPr>
            <w:t>Qiu</w:t>
          </w:r>
          <w:proofErr w:type="spellEnd"/>
          <w:r>
            <w:rPr>
              <w:lang w:val="en-US"/>
            </w:rPr>
            <w:t xml:space="preserve">, Tong; Song, </w:t>
          </w:r>
          <w:proofErr w:type="spellStart"/>
          <w:r>
            <w:rPr>
              <w:lang w:val="en-US"/>
            </w:rPr>
            <w:t>Conghe</w:t>
          </w:r>
          <w:proofErr w:type="spellEnd"/>
          <w:r>
            <w:rPr>
              <w:lang w:val="en-US"/>
            </w:rPr>
            <w:t xml:space="preserve">; Zhang, Yulong; Liu, </w:t>
          </w:r>
          <w:proofErr w:type="spellStart"/>
          <w:r>
            <w:rPr>
              <w:lang w:val="en-US"/>
            </w:rPr>
            <w:t>Hongsheng</w:t>
          </w:r>
          <w:proofErr w:type="spellEnd"/>
          <w:r>
            <w:rPr>
              <w:lang w:val="en-US"/>
            </w:rPr>
            <w:t xml:space="preserve">; </w:t>
          </w:r>
          <w:proofErr w:type="spellStart"/>
          <w:r>
            <w:rPr>
              <w:lang w:val="en-US"/>
            </w:rPr>
            <w:t>Vose</w:t>
          </w:r>
          <w:proofErr w:type="spellEnd"/>
          <w:r>
            <w:rPr>
              <w:lang w:val="en-US"/>
            </w:rPr>
            <w:t>, James M. (2020): Urbanization and climate change jointly shift land surface phenology in the northern mid-latitude large cities. In</w:t>
          </w:r>
          <w:bookmarkEnd w:id="352"/>
          <w:r>
            <w:rPr>
              <w:lang w:val="en-US"/>
            </w:rPr>
            <w:t xml:space="preserve"> </w:t>
          </w:r>
          <w:r w:rsidRPr="004A0A0E">
            <w:rPr>
              <w:i/>
              <w:lang w:val="en-US"/>
            </w:rPr>
            <w:t xml:space="preserve">Remote Sensing of Environment </w:t>
          </w:r>
          <w:r w:rsidRPr="004A0A0E">
            <w:rPr>
              <w:lang w:val="en-US"/>
            </w:rPr>
            <w:t>236, p. 111477. DOI: 10.1016/j.rse.2019.111477.</w:t>
          </w:r>
        </w:p>
        <w:p w14:paraId="6237A2CF" w14:textId="77777777" w:rsidR="004A0A0E" w:rsidRDefault="004A0A0E" w:rsidP="004A0A0E">
          <w:pPr>
            <w:pStyle w:val="CitaviBibliographyEntry"/>
            <w:rPr>
              <w:lang w:val="en-US"/>
            </w:rPr>
          </w:pPr>
          <w:bookmarkStart w:id="353" w:name="_CTVL001853f172ed5d24724b70849cecd312490"/>
          <w:proofErr w:type="spellStart"/>
          <w:r>
            <w:rPr>
              <w:lang w:val="en-US"/>
            </w:rPr>
            <w:t>Qiu</w:t>
          </w:r>
          <w:proofErr w:type="spellEnd"/>
          <w:r>
            <w:rPr>
              <w:lang w:val="en-US"/>
            </w:rPr>
            <w:t>, Xin (2020): China 40 years infrastructure construction. Singapore: Springer (Research series on the Chinese dream and China's development path, 2363-6866).</w:t>
          </w:r>
        </w:p>
        <w:p w14:paraId="536B1965" w14:textId="77777777" w:rsidR="004A0A0E" w:rsidRDefault="004A0A0E" w:rsidP="004A0A0E">
          <w:pPr>
            <w:pStyle w:val="CitaviBibliographyEntry"/>
            <w:rPr>
              <w:lang w:val="en-US"/>
            </w:rPr>
          </w:pPr>
          <w:bookmarkStart w:id="354" w:name="_CTVL00182ddfddeb0da4c408dbdf9e51c213a17"/>
          <w:bookmarkEnd w:id="353"/>
          <w:proofErr w:type="spellStart"/>
          <w:r>
            <w:rPr>
              <w:lang w:val="en-US"/>
            </w:rPr>
            <w:t>Ronneberger</w:t>
          </w:r>
          <w:proofErr w:type="spellEnd"/>
          <w:r>
            <w:rPr>
              <w:lang w:val="en-US"/>
            </w:rPr>
            <w:t xml:space="preserve">, Olaf; Fischer, Philipp; </w:t>
          </w:r>
          <w:proofErr w:type="spellStart"/>
          <w:r>
            <w:rPr>
              <w:lang w:val="en-US"/>
            </w:rPr>
            <w:t>Brox</w:t>
          </w:r>
          <w:proofErr w:type="spellEnd"/>
          <w:r>
            <w:rPr>
              <w:lang w:val="en-US"/>
            </w:rPr>
            <w:t>, Thomas (2015): U-Net: Convolutional Networks for Biomedical Image Segmentation 9351, pp. 234–241. DOI: 10.1007/978-3-319-24574-4_28.</w:t>
          </w:r>
        </w:p>
        <w:p w14:paraId="56448B14" w14:textId="77777777" w:rsidR="004A0A0E" w:rsidRDefault="004A0A0E" w:rsidP="004A0A0E">
          <w:pPr>
            <w:pStyle w:val="CitaviBibliographyEntry"/>
            <w:rPr>
              <w:lang w:val="en-US"/>
            </w:rPr>
          </w:pPr>
          <w:bookmarkStart w:id="355" w:name="_CTVL001cb8c8558228a425e88a0ff5b82d0ccde"/>
          <w:bookmarkEnd w:id="354"/>
          <w:proofErr w:type="spellStart"/>
          <w:r>
            <w:rPr>
              <w:lang w:val="en-US"/>
            </w:rPr>
            <w:lastRenderedPageBreak/>
            <w:t>Roodposhti</w:t>
          </w:r>
          <w:proofErr w:type="spellEnd"/>
          <w:r>
            <w:rPr>
              <w:lang w:val="en-US"/>
            </w:rPr>
            <w:t xml:space="preserve">, Majid </w:t>
          </w:r>
          <w:proofErr w:type="spellStart"/>
          <w:r>
            <w:rPr>
              <w:lang w:val="en-US"/>
            </w:rPr>
            <w:t>Shadman</w:t>
          </w:r>
          <w:proofErr w:type="spellEnd"/>
          <w:r>
            <w:rPr>
              <w:lang w:val="en-US"/>
            </w:rPr>
            <w:t xml:space="preserve">; Hewitt, Richard J.; Bryan, Brett A. (2020): Towards automatic calibration of </w:t>
          </w:r>
          <w:proofErr w:type="spellStart"/>
          <w:r>
            <w:rPr>
              <w:lang w:val="en-US"/>
            </w:rPr>
            <w:t>neighbourhood</w:t>
          </w:r>
          <w:proofErr w:type="spellEnd"/>
          <w:r>
            <w:rPr>
              <w:lang w:val="en-US"/>
            </w:rPr>
            <w:t xml:space="preserve"> influence in cellular automata land-use models. In</w:t>
          </w:r>
          <w:bookmarkEnd w:id="355"/>
          <w:r>
            <w:rPr>
              <w:lang w:val="en-US"/>
            </w:rPr>
            <w:t xml:space="preserve"> </w:t>
          </w:r>
          <w:r w:rsidRPr="004A0A0E">
            <w:rPr>
              <w:i/>
              <w:lang w:val="en-US"/>
            </w:rPr>
            <w:t xml:space="preserve">Computers, Environment and Urban Systems </w:t>
          </w:r>
          <w:r w:rsidRPr="004A0A0E">
            <w:rPr>
              <w:lang w:val="en-US"/>
            </w:rPr>
            <w:t>79, p. 101416. DOI: 10.1016/j.compenvurbsys.2019.101416.</w:t>
          </w:r>
        </w:p>
        <w:p w14:paraId="4DF1ED95" w14:textId="77777777" w:rsidR="004A0A0E" w:rsidRDefault="004A0A0E" w:rsidP="004A0A0E">
          <w:pPr>
            <w:pStyle w:val="CitaviBibliographyEntry"/>
            <w:rPr>
              <w:lang w:val="en-US"/>
            </w:rPr>
          </w:pPr>
          <w:bookmarkStart w:id="356" w:name="_CTVL00191229b48dff64de6acc761328b2ced8f"/>
          <w:r>
            <w:rPr>
              <w:lang w:val="en-US"/>
            </w:rPr>
            <w:t xml:space="preserve">Ruiz Hernandez, Ivan Elias; Shi, </w:t>
          </w:r>
          <w:proofErr w:type="spellStart"/>
          <w:r>
            <w:rPr>
              <w:lang w:val="en-US"/>
            </w:rPr>
            <w:t>Wenzhong</w:t>
          </w:r>
          <w:proofErr w:type="spellEnd"/>
          <w:r>
            <w:rPr>
              <w:lang w:val="en-US"/>
            </w:rPr>
            <w:t xml:space="preserve"> (2018): A Random Forests classification method for urban land-use mapping integrating spatial metrics and texture analysis. In</w:t>
          </w:r>
          <w:bookmarkEnd w:id="356"/>
          <w:r>
            <w:rPr>
              <w:lang w:val="en-US"/>
            </w:rPr>
            <w:t xml:space="preserve"> </w:t>
          </w:r>
          <w:r w:rsidRPr="004A0A0E">
            <w:rPr>
              <w:i/>
              <w:lang w:val="en-US"/>
            </w:rPr>
            <w:t xml:space="preserve">International Journal of Remote Sensing </w:t>
          </w:r>
          <w:r w:rsidRPr="004A0A0E">
            <w:rPr>
              <w:lang w:val="en-US"/>
            </w:rPr>
            <w:t>39 (4), pp. 1175–1198. DOI: 10.1080/01431161.2017.1395968.</w:t>
          </w:r>
        </w:p>
        <w:p w14:paraId="1D36EA03" w14:textId="77777777" w:rsidR="004A0A0E" w:rsidRDefault="004A0A0E" w:rsidP="004A0A0E">
          <w:pPr>
            <w:pStyle w:val="CitaviBibliographyEntry"/>
            <w:rPr>
              <w:lang w:val="en-US"/>
            </w:rPr>
          </w:pPr>
          <w:bookmarkStart w:id="357" w:name="_CTVL001e888dc529cab4d41a4ddf857ce17d0fd"/>
          <w:proofErr w:type="spellStart"/>
          <w:r>
            <w:rPr>
              <w:lang w:val="en-US"/>
            </w:rPr>
            <w:t>Shafizadeh</w:t>
          </w:r>
          <w:proofErr w:type="spellEnd"/>
          <w:r>
            <w:rPr>
              <w:lang w:val="en-US"/>
            </w:rPr>
            <w:t xml:space="preserve">-Moghadam, Hossein; </w:t>
          </w:r>
          <w:proofErr w:type="spellStart"/>
          <w:r>
            <w:rPr>
              <w:lang w:val="en-US"/>
            </w:rPr>
            <w:t>Asghari</w:t>
          </w:r>
          <w:proofErr w:type="spellEnd"/>
          <w:r>
            <w:rPr>
              <w:lang w:val="en-US"/>
            </w:rPr>
            <w:t xml:space="preserve">, Ali; </w:t>
          </w:r>
          <w:proofErr w:type="spellStart"/>
          <w:r>
            <w:rPr>
              <w:lang w:val="en-US"/>
            </w:rPr>
            <w:t>Tayyebi</w:t>
          </w:r>
          <w:proofErr w:type="spellEnd"/>
          <w:r>
            <w:rPr>
              <w:lang w:val="en-US"/>
            </w:rPr>
            <w:t xml:space="preserve">, Amin; </w:t>
          </w:r>
          <w:proofErr w:type="spellStart"/>
          <w:r>
            <w:rPr>
              <w:lang w:val="en-US"/>
            </w:rPr>
            <w:t>Taleai</w:t>
          </w:r>
          <w:proofErr w:type="spellEnd"/>
          <w:r>
            <w:rPr>
              <w:lang w:val="en-US"/>
            </w:rPr>
            <w:t>, Mohammad (2017): Coupling machine learning, tree-based and statistical models with cellular automata to simulate urban growth. In</w:t>
          </w:r>
          <w:bookmarkEnd w:id="357"/>
          <w:r>
            <w:rPr>
              <w:lang w:val="en-US"/>
            </w:rPr>
            <w:t xml:space="preserve"> </w:t>
          </w:r>
          <w:r w:rsidRPr="004A0A0E">
            <w:rPr>
              <w:i/>
              <w:lang w:val="en-US"/>
            </w:rPr>
            <w:t xml:space="preserve">Computers, Environment and Urban Systems </w:t>
          </w:r>
          <w:r w:rsidRPr="004A0A0E">
            <w:rPr>
              <w:lang w:val="en-US"/>
            </w:rPr>
            <w:t>64, pp. 297–308. DOI: 10.1016/j.compenvurbsys.2017.04.002.</w:t>
          </w:r>
        </w:p>
        <w:p w14:paraId="4FFB97BF" w14:textId="77777777" w:rsidR="004A0A0E" w:rsidRDefault="004A0A0E" w:rsidP="004A0A0E">
          <w:pPr>
            <w:pStyle w:val="CitaviBibliographyEntry"/>
            <w:rPr>
              <w:lang w:val="en-US"/>
            </w:rPr>
          </w:pPr>
          <w:bookmarkStart w:id="358" w:name="_CTVL0012fe5968f0dba4b398e1e284bdfa22ddb"/>
          <w:r>
            <w:rPr>
              <w:lang w:val="en-US"/>
            </w:rPr>
            <w:t xml:space="preserve">Singh, </w:t>
          </w:r>
          <w:proofErr w:type="spellStart"/>
          <w:r>
            <w:rPr>
              <w:lang w:val="en-US"/>
            </w:rPr>
            <w:t>Manmeet</w:t>
          </w:r>
          <w:proofErr w:type="spellEnd"/>
          <w:r>
            <w:rPr>
              <w:lang w:val="en-US"/>
            </w:rPr>
            <w:t xml:space="preserve">; Kumar, Bipin; Rao, </w:t>
          </w:r>
          <w:proofErr w:type="spellStart"/>
          <w:r>
            <w:rPr>
              <w:lang w:val="en-US"/>
            </w:rPr>
            <w:t>Suryachandra</w:t>
          </w:r>
          <w:proofErr w:type="spellEnd"/>
          <w:r>
            <w:rPr>
              <w:lang w:val="en-US"/>
            </w:rPr>
            <w:t xml:space="preserve">; Gill, </w:t>
          </w:r>
          <w:proofErr w:type="spellStart"/>
          <w:r>
            <w:rPr>
              <w:lang w:val="en-US"/>
            </w:rPr>
            <w:t>Sukhpal</w:t>
          </w:r>
          <w:proofErr w:type="spellEnd"/>
          <w:r>
            <w:rPr>
              <w:lang w:val="en-US"/>
            </w:rPr>
            <w:t xml:space="preserve"> Singh; Chattopadhyay, </w:t>
          </w:r>
          <w:proofErr w:type="spellStart"/>
          <w:r>
            <w:rPr>
              <w:lang w:val="en-US"/>
            </w:rPr>
            <w:t>Rajib</w:t>
          </w:r>
          <w:proofErr w:type="spellEnd"/>
          <w:r>
            <w:rPr>
              <w:lang w:val="en-US"/>
            </w:rPr>
            <w:t xml:space="preserve">; </w:t>
          </w:r>
          <w:proofErr w:type="spellStart"/>
          <w:r>
            <w:rPr>
              <w:lang w:val="en-US"/>
            </w:rPr>
            <w:t>Nanjundiah</w:t>
          </w:r>
          <w:proofErr w:type="spellEnd"/>
          <w:r>
            <w:rPr>
              <w:lang w:val="en-US"/>
            </w:rPr>
            <w:t>, Ravi S.; Niyogi, Dev: Deep learning for improved global precipitation in numerical weather prediction systems.</w:t>
          </w:r>
        </w:p>
        <w:p w14:paraId="31672CE1" w14:textId="77777777" w:rsidR="004A0A0E" w:rsidRDefault="004A0A0E" w:rsidP="004A0A0E">
          <w:pPr>
            <w:pStyle w:val="CitaviBibliographyEntry"/>
            <w:rPr>
              <w:lang w:val="en-US"/>
            </w:rPr>
          </w:pPr>
          <w:bookmarkStart w:id="359" w:name="_CTVL00135fceb15d3d546dda082e42e1e30f594"/>
          <w:bookmarkEnd w:id="358"/>
          <w:r>
            <w:rPr>
              <w:lang w:val="en-US"/>
            </w:rPr>
            <w:t>Tobler, W. R. (1970): A Computer Movie Simulating Urban Growth in the Detroit Region. In</w:t>
          </w:r>
          <w:bookmarkEnd w:id="359"/>
          <w:r>
            <w:rPr>
              <w:lang w:val="en-US"/>
            </w:rPr>
            <w:t xml:space="preserve"> </w:t>
          </w:r>
          <w:r w:rsidRPr="004A0A0E">
            <w:rPr>
              <w:i/>
              <w:lang w:val="en-US"/>
            </w:rPr>
            <w:t xml:space="preserve">Economic Geography </w:t>
          </w:r>
          <w:r w:rsidRPr="004A0A0E">
            <w:rPr>
              <w:lang w:val="en-US"/>
            </w:rPr>
            <w:t>46, p. 234. DOI: 10.2307/143141.</w:t>
          </w:r>
        </w:p>
        <w:p w14:paraId="6511F2A4" w14:textId="77777777" w:rsidR="004A0A0E" w:rsidRDefault="004A0A0E" w:rsidP="004A0A0E">
          <w:pPr>
            <w:pStyle w:val="CitaviBibliographyEntry"/>
            <w:rPr>
              <w:lang w:val="en-US"/>
            </w:rPr>
          </w:pPr>
          <w:bookmarkStart w:id="360" w:name="_CTVL0011d1dec32c2fc49e0904b17978060ca38"/>
          <w:r>
            <w:rPr>
              <w:lang w:val="en-US"/>
            </w:rPr>
            <w:t xml:space="preserve">Tong, </w:t>
          </w:r>
          <w:proofErr w:type="spellStart"/>
          <w:r>
            <w:rPr>
              <w:lang w:val="en-US"/>
            </w:rPr>
            <w:t>Xiaohua</w:t>
          </w:r>
          <w:proofErr w:type="spellEnd"/>
          <w:r>
            <w:rPr>
              <w:lang w:val="en-US"/>
            </w:rPr>
            <w:t xml:space="preserve">; Feng, </w:t>
          </w:r>
          <w:proofErr w:type="spellStart"/>
          <w:r>
            <w:rPr>
              <w:lang w:val="en-US"/>
            </w:rPr>
            <w:t>Yongjiu</w:t>
          </w:r>
          <w:proofErr w:type="spellEnd"/>
          <w:r>
            <w:rPr>
              <w:lang w:val="en-US"/>
            </w:rPr>
            <w:t xml:space="preserve"> (2020): A review of assessment methods for cellular automata models of land-use change and urban growth. In</w:t>
          </w:r>
          <w:bookmarkEnd w:id="360"/>
          <w:r>
            <w:rPr>
              <w:lang w:val="en-US"/>
            </w:rPr>
            <w:t xml:space="preserve"> </w:t>
          </w:r>
          <w:r w:rsidRPr="004A0A0E">
            <w:rPr>
              <w:i/>
              <w:lang w:val="en-US"/>
            </w:rPr>
            <w:t xml:space="preserve">International Journal of Geographical Information Science </w:t>
          </w:r>
          <w:r w:rsidRPr="004A0A0E">
            <w:rPr>
              <w:lang w:val="en-US"/>
            </w:rPr>
            <w:t>34 (5), pp. 866–898. DOI: 10.1080/13658816.2019.1684499.</w:t>
          </w:r>
        </w:p>
        <w:p w14:paraId="53E6524A" w14:textId="77777777" w:rsidR="004A0A0E" w:rsidRDefault="004A0A0E" w:rsidP="004A0A0E">
          <w:pPr>
            <w:pStyle w:val="CitaviBibliographyEntry"/>
            <w:rPr>
              <w:lang w:val="en-US"/>
            </w:rPr>
          </w:pPr>
          <w:bookmarkStart w:id="361" w:name="_CTVL001bac0905f8eb74a3c911374d735fa7ece"/>
          <w:proofErr w:type="spellStart"/>
          <w:r>
            <w:rPr>
              <w:lang w:val="en-US"/>
            </w:rPr>
            <w:t>Tripathy</w:t>
          </w:r>
          <w:proofErr w:type="spellEnd"/>
          <w:r>
            <w:rPr>
              <w:lang w:val="en-US"/>
            </w:rPr>
            <w:t xml:space="preserve">, </w:t>
          </w:r>
          <w:proofErr w:type="spellStart"/>
          <w:r>
            <w:rPr>
              <w:lang w:val="en-US"/>
            </w:rPr>
            <w:t>Pratyush</w:t>
          </w:r>
          <w:proofErr w:type="spellEnd"/>
          <w:r>
            <w:rPr>
              <w:lang w:val="en-US"/>
            </w:rPr>
            <w:t xml:space="preserve">; Kumar, Amit (2019): Monitoring and modelling </w:t>
          </w:r>
          <w:proofErr w:type="spellStart"/>
          <w:r>
            <w:rPr>
              <w:lang w:val="en-US"/>
            </w:rPr>
            <w:t>spatio</w:t>
          </w:r>
          <w:proofErr w:type="spellEnd"/>
          <w:r>
            <w:rPr>
              <w:lang w:val="en-US"/>
            </w:rPr>
            <w:t>-temporal urban growth of Delhi using Cellular Automata and geoinformatics. In</w:t>
          </w:r>
          <w:bookmarkEnd w:id="361"/>
          <w:r>
            <w:rPr>
              <w:lang w:val="en-US"/>
            </w:rPr>
            <w:t xml:space="preserve"> </w:t>
          </w:r>
          <w:r w:rsidRPr="004A0A0E">
            <w:rPr>
              <w:i/>
              <w:lang w:val="en-US"/>
            </w:rPr>
            <w:t xml:space="preserve">Cities </w:t>
          </w:r>
          <w:r w:rsidRPr="004A0A0E">
            <w:rPr>
              <w:lang w:val="en-US"/>
            </w:rPr>
            <w:t>90, pp. 52–63. DOI: 10.1016/j.cities.2019.01.021.</w:t>
          </w:r>
        </w:p>
        <w:p w14:paraId="2FCE7CFE" w14:textId="77777777" w:rsidR="004A0A0E" w:rsidRDefault="004A0A0E" w:rsidP="004A0A0E">
          <w:pPr>
            <w:pStyle w:val="CitaviBibliographyEntry"/>
            <w:rPr>
              <w:lang w:val="en-US"/>
            </w:rPr>
          </w:pPr>
          <w:bookmarkStart w:id="362" w:name="_CTVL001716235ed94ef475094339459c88ab095"/>
          <w:proofErr w:type="spellStart"/>
          <w:r>
            <w:rPr>
              <w:lang w:val="en-US"/>
            </w:rPr>
            <w:t>Tzaninis</w:t>
          </w:r>
          <w:proofErr w:type="spellEnd"/>
          <w:r>
            <w:rPr>
              <w:lang w:val="en-US"/>
            </w:rPr>
            <w:t xml:space="preserve">, Yannis; </w:t>
          </w:r>
          <w:proofErr w:type="spellStart"/>
          <w:r>
            <w:rPr>
              <w:lang w:val="en-US"/>
            </w:rPr>
            <w:t>Mandler</w:t>
          </w:r>
          <w:proofErr w:type="spellEnd"/>
          <w:r>
            <w:rPr>
              <w:lang w:val="en-US"/>
            </w:rPr>
            <w:t xml:space="preserve">, Tait; </w:t>
          </w:r>
          <w:proofErr w:type="spellStart"/>
          <w:r>
            <w:rPr>
              <w:lang w:val="en-US"/>
            </w:rPr>
            <w:t>Kaika</w:t>
          </w:r>
          <w:proofErr w:type="spellEnd"/>
          <w:r>
            <w:rPr>
              <w:lang w:val="en-US"/>
            </w:rPr>
            <w:t>, Maria; Keil, Roger (2021): Moving urban political ecology beyond the 'urbanization of nature'. In</w:t>
          </w:r>
          <w:bookmarkEnd w:id="362"/>
          <w:r>
            <w:rPr>
              <w:lang w:val="en-US"/>
            </w:rPr>
            <w:t xml:space="preserve"> </w:t>
          </w:r>
          <w:r w:rsidRPr="004A0A0E">
            <w:rPr>
              <w:i/>
              <w:lang w:val="en-US"/>
            </w:rPr>
            <w:t xml:space="preserve">Progress in human geography </w:t>
          </w:r>
          <w:r w:rsidRPr="004A0A0E">
            <w:rPr>
              <w:lang w:val="en-US"/>
            </w:rPr>
            <w:t>45 (2), pp. 229–252. DOI: 10.1177/0309132520903350.</w:t>
          </w:r>
        </w:p>
        <w:p w14:paraId="1AB334E5" w14:textId="77777777" w:rsidR="004A0A0E" w:rsidRDefault="004A0A0E" w:rsidP="004A0A0E">
          <w:pPr>
            <w:pStyle w:val="CitaviBibliographyEntry"/>
            <w:rPr>
              <w:lang w:val="en-US"/>
            </w:rPr>
          </w:pPr>
          <w:bookmarkStart w:id="363" w:name="_CTVL001524b6a1c81514324abdb2b947dac11ef"/>
          <w:r>
            <w:rPr>
              <w:lang w:val="en-US"/>
            </w:rPr>
            <w:t xml:space="preserve">Valencia, Victor H.; Levin, Gregor; Hansen, Henning </w:t>
          </w:r>
          <w:proofErr w:type="spellStart"/>
          <w:r>
            <w:rPr>
              <w:lang w:val="en-US"/>
            </w:rPr>
            <w:t>Sten</w:t>
          </w:r>
          <w:proofErr w:type="spellEnd"/>
          <w:r>
            <w:rPr>
              <w:lang w:val="en-US"/>
            </w:rPr>
            <w:t xml:space="preserve"> (2020): Modelling the spatial extent of urban growth using a cellular automata-based model: a case study for Quito, Ecuador. In</w:t>
          </w:r>
          <w:bookmarkEnd w:id="363"/>
          <w:r>
            <w:rPr>
              <w:lang w:val="en-US"/>
            </w:rPr>
            <w:t xml:space="preserve"> </w:t>
          </w:r>
          <w:proofErr w:type="spellStart"/>
          <w:r w:rsidRPr="004A0A0E">
            <w:rPr>
              <w:i/>
              <w:lang w:val="en-US"/>
            </w:rPr>
            <w:t>Geografisk</w:t>
          </w:r>
          <w:proofErr w:type="spellEnd"/>
          <w:r w:rsidRPr="004A0A0E">
            <w:rPr>
              <w:i/>
              <w:lang w:val="en-US"/>
            </w:rPr>
            <w:t xml:space="preserve"> </w:t>
          </w:r>
          <w:proofErr w:type="spellStart"/>
          <w:r w:rsidRPr="004A0A0E">
            <w:rPr>
              <w:i/>
              <w:lang w:val="en-US"/>
            </w:rPr>
            <w:t>Tidsskrift</w:t>
          </w:r>
          <w:proofErr w:type="spellEnd"/>
          <w:r w:rsidRPr="004A0A0E">
            <w:rPr>
              <w:i/>
              <w:lang w:val="en-US"/>
            </w:rPr>
            <w:t xml:space="preserve">-Danish Journal of Geography </w:t>
          </w:r>
          <w:r w:rsidRPr="004A0A0E">
            <w:rPr>
              <w:lang w:val="en-US"/>
            </w:rPr>
            <w:t>120 (2), pp. 156–173. DOI: 10.1080/00167223.2020.1823867.</w:t>
          </w:r>
        </w:p>
        <w:p w14:paraId="3B0F9EDF" w14:textId="77777777" w:rsidR="004A0A0E" w:rsidRDefault="004A0A0E" w:rsidP="004A0A0E">
          <w:pPr>
            <w:pStyle w:val="CitaviBibliographyEntry"/>
            <w:rPr>
              <w:lang w:val="en-US"/>
            </w:rPr>
          </w:pPr>
          <w:bookmarkStart w:id="364" w:name="_CTVL0014a8a36f12df6438d9e586bc4273e1f5a"/>
          <w:r>
            <w:rPr>
              <w:lang w:val="en-US"/>
            </w:rPr>
            <w:t xml:space="preserve">Wang, </w:t>
          </w:r>
          <w:proofErr w:type="spellStart"/>
          <w:r>
            <w:rPr>
              <w:lang w:val="en-US"/>
            </w:rPr>
            <w:t>Haijun</w:t>
          </w:r>
          <w:proofErr w:type="spellEnd"/>
          <w:r>
            <w:rPr>
              <w:lang w:val="en-US"/>
            </w:rPr>
            <w:t xml:space="preserve">; Guo, Jiaqi; Zhang, Bin; Zeng, </w:t>
          </w:r>
          <w:proofErr w:type="spellStart"/>
          <w:r>
            <w:rPr>
              <w:lang w:val="en-US"/>
            </w:rPr>
            <w:t>Haoran</w:t>
          </w:r>
          <w:proofErr w:type="spellEnd"/>
          <w:r>
            <w:rPr>
              <w:lang w:val="en-US"/>
            </w:rPr>
            <w:t xml:space="preserve"> (2021a): Simulating urban land growth by incorporating historical information into a cellular automata model. In</w:t>
          </w:r>
          <w:bookmarkEnd w:id="364"/>
          <w:r>
            <w:rPr>
              <w:lang w:val="en-US"/>
            </w:rPr>
            <w:t xml:space="preserve"> </w:t>
          </w:r>
          <w:r w:rsidRPr="004A0A0E">
            <w:rPr>
              <w:i/>
              <w:lang w:val="en-US"/>
            </w:rPr>
            <w:t xml:space="preserve">Landscape and Urban Planning </w:t>
          </w:r>
          <w:r w:rsidRPr="004A0A0E">
            <w:rPr>
              <w:lang w:val="en-US"/>
            </w:rPr>
            <w:t>214, p. 104168. DOI: 10.1016/j.landurbplan.2021.104168.</w:t>
          </w:r>
        </w:p>
        <w:p w14:paraId="1ECD6F64" w14:textId="77777777" w:rsidR="004A0A0E" w:rsidRDefault="004A0A0E" w:rsidP="004A0A0E">
          <w:pPr>
            <w:pStyle w:val="CitaviBibliographyEntry"/>
            <w:rPr>
              <w:lang w:val="en-US"/>
            </w:rPr>
          </w:pPr>
          <w:bookmarkStart w:id="365" w:name="_CTVL001260e6eb4777d4861a6ac630e36e7160d"/>
          <w:r>
            <w:rPr>
              <w:lang w:val="en-US"/>
            </w:rPr>
            <w:t xml:space="preserve">Wang, Jinzhu; </w:t>
          </w:r>
          <w:proofErr w:type="spellStart"/>
          <w:r>
            <w:rPr>
              <w:lang w:val="en-US"/>
            </w:rPr>
            <w:t>Hadjikakou</w:t>
          </w:r>
          <w:proofErr w:type="spellEnd"/>
          <w:r>
            <w:rPr>
              <w:lang w:val="en-US"/>
            </w:rPr>
            <w:t>, Michalis; Bryan, Brett A. (2021b): Consistent, accurate, high resolution, long time-series mapping of built-up land in the North China Plain. In</w:t>
          </w:r>
          <w:bookmarkEnd w:id="365"/>
          <w:r>
            <w:rPr>
              <w:lang w:val="en-US"/>
            </w:rPr>
            <w:t xml:space="preserve"> </w:t>
          </w:r>
          <w:proofErr w:type="spellStart"/>
          <w:r w:rsidRPr="004A0A0E">
            <w:rPr>
              <w:i/>
              <w:lang w:val="en-US"/>
            </w:rPr>
            <w:t>GIScience</w:t>
          </w:r>
          <w:proofErr w:type="spellEnd"/>
          <w:r w:rsidRPr="004A0A0E">
            <w:rPr>
              <w:i/>
              <w:lang w:val="en-US"/>
            </w:rPr>
            <w:t xml:space="preserve"> &amp; Remote Sensing</w:t>
          </w:r>
          <w:r w:rsidRPr="004A0A0E">
            <w:rPr>
              <w:lang w:val="en-US"/>
            </w:rPr>
            <w:t>, pp. 1–17. DOI: 10.1080/15481603.2021.1948275.</w:t>
          </w:r>
        </w:p>
        <w:p w14:paraId="2F587F70" w14:textId="77777777" w:rsidR="004A0A0E" w:rsidRDefault="004A0A0E" w:rsidP="004A0A0E">
          <w:pPr>
            <w:pStyle w:val="CitaviBibliographyEntry"/>
            <w:rPr>
              <w:lang w:val="en-US"/>
            </w:rPr>
          </w:pPr>
          <w:bookmarkStart w:id="366" w:name="_CTVL001cd24708f3dea4a0b9cd81874668bf6c6"/>
          <w:r>
            <w:rPr>
              <w:lang w:val="en-US"/>
            </w:rPr>
            <w:t xml:space="preserve">Wang, Rong; Feng, </w:t>
          </w:r>
          <w:proofErr w:type="spellStart"/>
          <w:r>
            <w:rPr>
              <w:lang w:val="en-US"/>
            </w:rPr>
            <w:t>Yongjiu</w:t>
          </w:r>
          <w:proofErr w:type="spellEnd"/>
          <w:r>
            <w:rPr>
              <w:lang w:val="en-US"/>
            </w:rPr>
            <w:t xml:space="preserve">; Wei, </w:t>
          </w:r>
          <w:proofErr w:type="spellStart"/>
          <w:r>
            <w:rPr>
              <w:lang w:val="en-US"/>
            </w:rPr>
            <w:t>Yongliang</w:t>
          </w:r>
          <w:proofErr w:type="spellEnd"/>
          <w:r>
            <w:rPr>
              <w:lang w:val="en-US"/>
            </w:rPr>
            <w:t xml:space="preserve">; Tong, </w:t>
          </w:r>
          <w:proofErr w:type="spellStart"/>
          <w:r>
            <w:rPr>
              <w:lang w:val="en-US"/>
            </w:rPr>
            <w:t>Xiaohua</w:t>
          </w:r>
          <w:proofErr w:type="spellEnd"/>
          <w:r>
            <w:rPr>
              <w:lang w:val="en-US"/>
            </w:rPr>
            <w:t xml:space="preserve">; </w:t>
          </w:r>
          <w:proofErr w:type="spellStart"/>
          <w:r>
            <w:rPr>
              <w:lang w:val="en-US"/>
            </w:rPr>
            <w:t>Zhai</w:t>
          </w:r>
          <w:proofErr w:type="spellEnd"/>
          <w:r>
            <w:rPr>
              <w:lang w:val="en-US"/>
            </w:rPr>
            <w:t xml:space="preserve">, </w:t>
          </w:r>
          <w:proofErr w:type="spellStart"/>
          <w:r>
            <w:rPr>
              <w:lang w:val="en-US"/>
            </w:rPr>
            <w:t>Shuting</w:t>
          </w:r>
          <w:proofErr w:type="spellEnd"/>
          <w:r>
            <w:rPr>
              <w:lang w:val="en-US"/>
            </w:rPr>
            <w:t xml:space="preserve">; Zhou, </w:t>
          </w:r>
          <w:proofErr w:type="spellStart"/>
          <w:r>
            <w:rPr>
              <w:lang w:val="en-US"/>
            </w:rPr>
            <w:t>Yilun</w:t>
          </w:r>
          <w:proofErr w:type="spellEnd"/>
          <w:r>
            <w:rPr>
              <w:lang w:val="en-US"/>
            </w:rPr>
            <w:t xml:space="preserve">; Wu, </w:t>
          </w:r>
          <w:proofErr w:type="spellStart"/>
          <w:r>
            <w:rPr>
              <w:lang w:val="en-US"/>
            </w:rPr>
            <w:t>Peiqi</w:t>
          </w:r>
          <w:proofErr w:type="spellEnd"/>
          <w:r>
            <w:rPr>
              <w:lang w:val="en-US"/>
            </w:rPr>
            <w:t xml:space="preserve"> (2021c): A comparison of proximity and accessibility drivers in simulating dynamic urban growth. In</w:t>
          </w:r>
          <w:bookmarkEnd w:id="366"/>
          <w:r>
            <w:rPr>
              <w:lang w:val="en-US"/>
            </w:rPr>
            <w:t xml:space="preserve"> </w:t>
          </w:r>
          <w:r w:rsidRPr="004A0A0E">
            <w:rPr>
              <w:i/>
              <w:lang w:val="en-US"/>
            </w:rPr>
            <w:t xml:space="preserve">Transactions in GIS </w:t>
          </w:r>
          <w:r w:rsidRPr="004A0A0E">
            <w:rPr>
              <w:lang w:val="en-US"/>
            </w:rPr>
            <w:t>25 (2), pp. 923–947. DOI: 10.1111/tgis.12707.</w:t>
          </w:r>
        </w:p>
        <w:p w14:paraId="5F8A26ED" w14:textId="77777777" w:rsidR="004A0A0E" w:rsidRDefault="004A0A0E" w:rsidP="004A0A0E">
          <w:pPr>
            <w:pStyle w:val="CitaviBibliographyEntry"/>
            <w:rPr>
              <w:lang w:val="en-US"/>
            </w:rPr>
          </w:pPr>
          <w:bookmarkStart w:id="367"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367"/>
          <w:r>
            <w:rPr>
              <w:lang w:val="en-US"/>
            </w:rPr>
            <w:t xml:space="preserve"> </w:t>
          </w:r>
          <w:proofErr w:type="spellStart"/>
          <w:r w:rsidRPr="004A0A0E">
            <w:rPr>
              <w:i/>
              <w:lang w:val="en-US"/>
            </w:rPr>
            <w:t>GIScience</w:t>
          </w:r>
          <w:proofErr w:type="spellEnd"/>
          <w:r w:rsidRPr="004A0A0E">
            <w:rPr>
              <w:i/>
              <w:lang w:val="en-US"/>
            </w:rPr>
            <w:t xml:space="preserve"> &amp; Remote Sensing</w:t>
          </w:r>
          <w:r w:rsidRPr="004A0A0E">
            <w:rPr>
              <w:lang w:val="en-US"/>
            </w:rPr>
            <w:t>, pp. 1–24. DOI: 10.1080/15481603.2021.1933714.</w:t>
          </w:r>
        </w:p>
        <w:p w14:paraId="6E23A234" w14:textId="77777777" w:rsidR="004A0A0E" w:rsidRDefault="004A0A0E" w:rsidP="004A0A0E">
          <w:pPr>
            <w:pStyle w:val="CitaviBibliographyEntry"/>
            <w:rPr>
              <w:lang w:val="en-US"/>
            </w:rPr>
          </w:pPr>
          <w:bookmarkStart w:id="368" w:name="_CTVL001c5af400da2fd45718639781b57c8b886"/>
          <w:r>
            <w:rPr>
              <w:lang w:val="en-US"/>
            </w:rPr>
            <w:lastRenderedPageBreak/>
            <w:t xml:space="preserve">Xing, </w:t>
          </w:r>
          <w:proofErr w:type="spellStart"/>
          <w:r>
            <w:rPr>
              <w:lang w:val="en-US"/>
            </w:rPr>
            <w:t>Weiran</w:t>
          </w:r>
          <w:proofErr w:type="spellEnd"/>
          <w:r>
            <w:rPr>
              <w:lang w:val="en-US"/>
            </w:rPr>
            <w:t xml:space="preserve">; Qian, </w:t>
          </w:r>
          <w:proofErr w:type="spellStart"/>
          <w:r>
            <w:rPr>
              <w:lang w:val="en-US"/>
            </w:rPr>
            <w:t>Yuehui</w:t>
          </w:r>
          <w:proofErr w:type="spellEnd"/>
          <w:r>
            <w:rPr>
              <w:lang w:val="en-US"/>
            </w:rPr>
            <w:t xml:space="preserve">; Guan, </w:t>
          </w:r>
          <w:proofErr w:type="spellStart"/>
          <w:r>
            <w:rPr>
              <w:lang w:val="en-US"/>
            </w:rPr>
            <w:t>Xuefeng</w:t>
          </w:r>
          <w:proofErr w:type="spellEnd"/>
          <w:r>
            <w:rPr>
              <w:lang w:val="en-US"/>
            </w:rPr>
            <w:t xml:space="preserve">; Yang, </w:t>
          </w:r>
          <w:proofErr w:type="spellStart"/>
          <w:r>
            <w:rPr>
              <w:lang w:val="en-US"/>
            </w:rPr>
            <w:t>Tingting</w:t>
          </w:r>
          <w:proofErr w:type="spellEnd"/>
          <w:r>
            <w:rPr>
              <w:lang w:val="en-US"/>
            </w:rPr>
            <w:t xml:space="preserve">; Wu, </w:t>
          </w:r>
          <w:proofErr w:type="spellStart"/>
          <w:r>
            <w:rPr>
              <w:lang w:val="en-US"/>
            </w:rPr>
            <w:t>Huayi</w:t>
          </w:r>
          <w:proofErr w:type="spellEnd"/>
          <w:r>
            <w:rPr>
              <w:lang w:val="en-US"/>
            </w:rPr>
            <w:t xml:space="preserve"> (2020): A novel cellular automata model integrated with deep learning for dynamic </w:t>
          </w:r>
          <w:proofErr w:type="spellStart"/>
          <w:r>
            <w:rPr>
              <w:lang w:val="en-US"/>
            </w:rPr>
            <w:t>spatio</w:t>
          </w:r>
          <w:proofErr w:type="spellEnd"/>
          <w:r>
            <w:rPr>
              <w:lang w:val="en-US"/>
            </w:rPr>
            <w:t>-temporal land use change simulation. In</w:t>
          </w:r>
          <w:bookmarkEnd w:id="368"/>
          <w:r>
            <w:rPr>
              <w:lang w:val="en-US"/>
            </w:rPr>
            <w:t xml:space="preserve"> </w:t>
          </w:r>
          <w:r w:rsidRPr="004A0A0E">
            <w:rPr>
              <w:i/>
              <w:lang w:val="en-US"/>
            </w:rPr>
            <w:t xml:space="preserve">Computers &amp; Geosciences </w:t>
          </w:r>
          <w:r w:rsidRPr="004A0A0E">
            <w:rPr>
              <w:lang w:val="en-US"/>
            </w:rPr>
            <w:t>137, p. 104430. DOI: 10.1016/j.cageo.2020.104430.</w:t>
          </w:r>
        </w:p>
        <w:p w14:paraId="537C26EF" w14:textId="77777777" w:rsidR="004A0A0E" w:rsidRDefault="004A0A0E" w:rsidP="004A0A0E">
          <w:pPr>
            <w:pStyle w:val="CitaviBibliographyEntry"/>
            <w:rPr>
              <w:lang w:val="en-US"/>
            </w:rPr>
          </w:pPr>
          <w:bookmarkStart w:id="369" w:name="_CTVL00126df7297c23649f9b8bca253f409f12b"/>
          <w:r>
            <w:rPr>
              <w:lang w:val="en-US"/>
            </w:rPr>
            <w:t xml:space="preserve">Yao, Wei; Zeng, </w:t>
          </w:r>
          <w:proofErr w:type="spellStart"/>
          <w:r>
            <w:rPr>
              <w:lang w:val="en-US"/>
            </w:rPr>
            <w:t>Zhigang</w:t>
          </w:r>
          <w:proofErr w:type="spellEnd"/>
          <w:r>
            <w:rPr>
              <w:lang w:val="en-US"/>
            </w:rPr>
            <w:t xml:space="preserve">; Lian, Cheng; Tang, </w:t>
          </w:r>
          <w:proofErr w:type="spellStart"/>
          <w:r>
            <w:rPr>
              <w:lang w:val="en-US"/>
            </w:rPr>
            <w:t>Huiming</w:t>
          </w:r>
          <w:proofErr w:type="spellEnd"/>
          <w:r>
            <w:rPr>
              <w:lang w:val="en-US"/>
            </w:rPr>
            <w:t xml:space="preserve"> (2018): Pixel-wise regression using U-Net and its application on </w:t>
          </w:r>
          <w:proofErr w:type="spellStart"/>
          <w:r>
            <w:rPr>
              <w:lang w:val="en-US"/>
            </w:rPr>
            <w:t>pansharpening</w:t>
          </w:r>
          <w:proofErr w:type="spellEnd"/>
          <w:r>
            <w:rPr>
              <w:lang w:val="en-US"/>
            </w:rPr>
            <w:t>. In</w:t>
          </w:r>
          <w:bookmarkEnd w:id="369"/>
          <w:r>
            <w:rPr>
              <w:lang w:val="en-US"/>
            </w:rPr>
            <w:t xml:space="preserve"> </w:t>
          </w:r>
          <w:r w:rsidRPr="004A0A0E">
            <w:rPr>
              <w:i/>
              <w:lang w:val="en-US"/>
            </w:rPr>
            <w:t xml:space="preserve">Neurocomputing </w:t>
          </w:r>
          <w:r w:rsidRPr="004A0A0E">
            <w:rPr>
              <w:lang w:val="en-US"/>
            </w:rPr>
            <w:t>312, pp. 364–371. DOI: 10.1016/j.neucom.2018.05.103.</w:t>
          </w:r>
        </w:p>
        <w:p w14:paraId="4D946518" w14:textId="77777777" w:rsidR="004A0A0E" w:rsidRDefault="004A0A0E" w:rsidP="004A0A0E">
          <w:pPr>
            <w:pStyle w:val="CitaviBibliographyEntry"/>
            <w:rPr>
              <w:lang w:val="en-US"/>
            </w:rPr>
          </w:pPr>
          <w:bookmarkStart w:id="370" w:name="_CTVL00103677faf018e49f98ef4a539c0b154f4"/>
          <w:r>
            <w:rPr>
              <w:lang w:val="en-US"/>
            </w:rPr>
            <w:t xml:space="preserve">Yu, </w:t>
          </w:r>
          <w:proofErr w:type="spellStart"/>
          <w:r>
            <w:rPr>
              <w:lang w:val="en-US"/>
            </w:rPr>
            <w:t>Jingyan</w:t>
          </w:r>
          <w:proofErr w:type="spellEnd"/>
          <w:r>
            <w:rPr>
              <w:lang w:val="en-US"/>
            </w:rPr>
            <w:t>; Hagen-</w:t>
          </w:r>
          <w:proofErr w:type="spellStart"/>
          <w:r>
            <w:rPr>
              <w:lang w:val="en-US"/>
            </w:rPr>
            <w:t>Zanker</w:t>
          </w:r>
          <w:proofErr w:type="spellEnd"/>
          <w:r>
            <w:rPr>
              <w:lang w:val="en-US"/>
            </w:rPr>
            <w:t xml:space="preserve">, Alex; </w:t>
          </w:r>
          <w:proofErr w:type="spellStart"/>
          <w:r>
            <w:rPr>
              <w:lang w:val="en-US"/>
            </w:rPr>
            <w:t>Santitissadeekorn</w:t>
          </w:r>
          <w:proofErr w:type="spellEnd"/>
          <w:r>
            <w:rPr>
              <w:lang w:val="en-US"/>
            </w:rPr>
            <w:t xml:space="preserve">, </w:t>
          </w:r>
          <w:proofErr w:type="spellStart"/>
          <w:r>
            <w:rPr>
              <w:lang w:val="en-US"/>
            </w:rPr>
            <w:t>Naratip</w:t>
          </w:r>
          <w:proofErr w:type="spellEnd"/>
          <w:r>
            <w:rPr>
              <w:lang w:val="en-US"/>
            </w:rPr>
            <w:t>; Hughes, Susan (2021): Calibration of cellular automata urban growth models from urban genesis onwards - a novel application of Markov chain Monte Carlo approximate Bayesian computation. In</w:t>
          </w:r>
          <w:bookmarkEnd w:id="370"/>
          <w:r>
            <w:rPr>
              <w:lang w:val="en-US"/>
            </w:rPr>
            <w:t xml:space="preserve"> </w:t>
          </w:r>
          <w:r w:rsidRPr="004A0A0E">
            <w:rPr>
              <w:i/>
              <w:lang w:val="en-US"/>
            </w:rPr>
            <w:t xml:space="preserve">Computers, Environment and Urban Systems </w:t>
          </w:r>
          <w:r w:rsidRPr="004A0A0E">
            <w:rPr>
              <w:lang w:val="en-US"/>
            </w:rPr>
            <w:t>90, p. 101689. DOI: 10.1016/j.compenvurbsys.2021.101689.</w:t>
          </w:r>
        </w:p>
        <w:p w14:paraId="2E337DFB" w14:textId="77777777" w:rsidR="004A0A0E" w:rsidRDefault="004A0A0E" w:rsidP="004A0A0E">
          <w:pPr>
            <w:pStyle w:val="CitaviBibliographyEntry"/>
            <w:rPr>
              <w:lang w:val="en-US"/>
            </w:rPr>
          </w:pPr>
          <w:bookmarkStart w:id="371" w:name="_CTVL00187d124666e7348b5873c8c3570f858ca"/>
          <w:r>
            <w:rPr>
              <w:lang w:val="en-US"/>
            </w:rPr>
            <w:t xml:space="preserve">Yue, </w:t>
          </w:r>
          <w:proofErr w:type="spellStart"/>
          <w:r>
            <w:rPr>
              <w:lang w:val="en-US"/>
            </w:rPr>
            <w:t>Huanbi</w:t>
          </w:r>
          <w:proofErr w:type="spellEnd"/>
          <w:r>
            <w:rPr>
              <w:lang w:val="en-US"/>
            </w:rPr>
            <w:t xml:space="preserve">; He, </w:t>
          </w:r>
          <w:proofErr w:type="spellStart"/>
          <w:r>
            <w:rPr>
              <w:lang w:val="en-US"/>
            </w:rPr>
            <w:t>Chunyang</w:t>
          </w:r>
          <w:proofErr w:type="spellEnd"/>
          <w:r>
            <w:rPr>
              <w:lang w:val="en-US"/>
            </w:rPr>
            <w:t xml:space="preserve">; Huang, </w:t>
          </w:r>
          <w:proofErr w:type="spellStart"/>
          <w:r>
            <w:rPr>
              <w:lang w:val="en-US"/>
            </w:rPr>
            <w:t>Qingxu</w:t>
          </w:r>
          <w:proofErr w:type="spellEnd"/>
          <w:r>
            <w:rPr>
              <w:lang w:val="en-US"/>
            </w:rPr>
            <w:t>; Yin, Dan; Bryan, Brett A. (2020): Stronger policy required to substantially reduce deaths from PM2.5 pollution in China. In</w:t>
          </w:r>
          <w:bookmarkEnd w:id="371"/>
          <w:r>
            <w:rPr>
              <w:lang w:val="en-US"/>
            </w:rPr>
            <w:t xml:space="preserve"> </w:t>
          </w:r>
          <w:r w:rsidRPr="004A0A0E">
            <w:rPr>
              <w:i/>
              <w:lang w:val="en-US"/>
            </w:rPr>
            <w:t xml:space="preserve">Nature communications </w:t>
          </w:r>
          <w:r w:rsidRPr="004A0A0E">
            <w:rPr>
              <w:lang w:val="en-US"/>
            </w:rPr>
            <w:t>11 (1), p. 1462. DOI: 10.1038/s41467-020-15319-4.</w:t>
          </w:r>
        </w:p>
        <w:p w14:paraId="0B971408" w14:textId="569A5AFB" w:rsidR="00733CB8" w:rsidRDefault="004A0A0E" w:rsidP="004A0A0E">
          <w:pPr>
            <w:pStyle w:val="CitaviBibliographyEntry"/>
            <w:rPr>
              <w:lang w:val="en-US"/>
            </w:rPr>
          </w:pPr>
          <w:bookmarkStart w:id="372" w:name="_CTVL0011b5c730b15de401fba503c218fa2026f"/>
          <w:proofErr w:type="spellStart"/>
          <w:r>
            <w:rPr>
              <w:lang w:val="en-US"/>
            </w:rPr>
            <w:t>Zhai</w:t>
          </w:r>
          <w:proofErr w:type="spellEnd"/>
          <w:r>
            <w:rPr>
              <w:lang w:val="en-US"/>
            </w:rPr>
            <w:t xml:space="preserve">, </w:t>
          </w:r>
          <w:proofErr w:type="spellStart"/>
          <w:r>
            <w:rPr>
              <w:lang w:val="en-US"/>
            </w:rPr>
            <w:t>Yaqian</w:t>
          </w:r>
          <w:proofErr w:type="spellEnd"/>
          <w:r>
            <w:rPr>
              <w:lang w:val="en-US"/>
            </w:rPr>
            <w:t xml:space="preserve">; Yao, Yao; Guan, </w:t>
          </w:r>
          <w:proofErr w:type="spellStart"/>
          <w:r>
            <w:rPr>
              <w:lang w:val="en-US"/>
            </w:rPr>
            <w:t>Qingfeng</w:t>
          </w:r>
          <w:proofErr w:type="spellEnd"/>
          <w:r>
            <w:rPr>
              <w:lang w:val="en-US"/>
            </w:rPr>
            <w:t xml:space="preserve">; Liang, </w:t>
          </w:r>
          <w:proofErr w:type="spellStart"/>
          <w:r>
            <w:rPr>
              <w:lang w:val="en-US"/>
            </w:rPr>
            <w:t>Xun</w:t>
          </w:r>
          <w:proofErr w:type="spellEnd"/>
          <w:r>
            <w:rPr>
              <w:lang w:val="en-US"/>
            </w:rPr>
            <w:t xml:space="preserve">; Li, Xia; Pan, </w:t>
          </w:r>
          <w:proofErr w:type="spellStart"/>
          <w:r>
            <w:rPr>
              <w:lang w:val="en-US"/>
            </w:rPr>
            <w:t>Yongting</w:t>
          </w:r>
          <w:proofErr w:type="spellEnd"/>
          <w:r>
            <w:rPr>
              <w:lang w:val="en-US"/>
            </w:rPr>
            <w:t xml:space="preserve"> et al. (2020): Simulating urban land use change by integrating a convolutional neural network with vector-based cellular automata. In</w:t>
          </w:r>
          <w:bookmarkEnd w:id="372"/>
          <w:r>
            <w:rPr>
              <w:lang w:val="en-US"/>
            </w:rPr>
            <w:t xml:space="preserve"> </w:t>
          </w:r>
          <w:r w:rsidRPr="004A0A0E">
            <w:rPr>
              <w:i/>
              <w:lang w:val="en-US"/>
            </w:rPr>
            <w:t xml:space="preserve">International Journal of Geographical Information Science </w:t>
          </w:r>
          <w:r w:rsidRPr="004A0A0E">
            <w:rPr>
              <w:lang w:val="en-US"/>
            </w:rPr>
            <w:t>34 (7), pp. 1475–1499. DOI: 10.1080/13658816.2020.1711915.</w:t>
          </w:r>
          <w:r w:rsidR="00733CB8">
            <w:rPr>
              <w:lang w:val="en-US"/>
            </w:rPr>
            <w:fldChar w:fldCharType="end"/>
          </w:r>
        </w:p>
      </w:sdtContent>
    </w:sdt>
    <w:p w14:paraId="1725FB93" w14:textId="61258D89" w:rsidR="00733CB8" w:rsidRPr="009E67B1" w:rsidRDefault="00733CB8" w:rsidP="00D71802">
      <w:pPr>
        <w:spacing w:line="276" w:lineRule="auto"/>
        <w:rPr>
          <w:lang w:val="en-US"/>
        </w:rPr>
      </w:pPr>
    </w:p>
    <w:sectPr w:rsidR="00733CB8" w:rsidRPr="009E67B1">
      <w:headerReference w:type="default" r:id="rId118"/>
      <w:footerReference w:type="default" r:id="rId11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04T10:06:00Z" w:initials="BB">
    <w:p w14:paraId="0FC252E8" w14:textId="77777777" w:rsidR="008A3195" w:rsidRDefault="008A3195">
      <w:pPr>
        <w:pStyle w:val="CommentText"/>
      </w:pPr>
      <w:r>
        <w:rPr>
          <w:rStyle w:val="CommentReference"/>
        </w:rPr>
        <w:annotationRef/>
      </w:r>
      <w:r w:rsidR="0034340A">
        <w:t xml:space="preserve">We need to </w:t>
      </w:r>
      <w:r w:rsidR="00B908E3">
        <w:t>better articulate the two major</w:t>
      </w:r>
      <w:r w:rsidR="00C570A3">
        <w:t xml:space="preserve"> objectives </w:t>
      </w:r>
      <w:r w:rsidR="00646759">
        <w:t xml:space="preserve">in urban land use modelling. </w:t>
      </w:r>
      <w:proofErr w:type="gramStart"/>
      <w:r w:rsidR="00646759">
        <w:t>Firstly</w:t>
      </w:r>
      <w:proofErr w:type="gramEnd"/>
      <w:r w:rsidR="00646759">
        <w:t xml:space="preserve"> the participatory modelling paradigms has usually </w:t>
      </w:r>
      <w:r w:rsidR="00DA4BA0">
        <w:t xml:space="preserve">included </w:t>
      </w:r>
      <w:r w:rsidR="00646759">
        <w:t xml:space="preserve">CA </w:t>
      </w:r>
      <w:r w:rsidR="00DA4BA0">
        <w:t>and calibrated them with experts and stakeholders to ask what if questions and to better understand the impact of key parameters of neighbourhood</w:t>
      </w:r>
      <w:r w:rsidR="00C570A3">
        <w:t xml:space="preserve"> potential zoning et cetera. </w:t>
      </w:r>
      <w:r w:rsidR="00446F9A">
        <w:t>The other major objective has been the accurate prediction and projection of urban land to support planning and decision-making into the future.</w:t>
      </w:r>
      <w:r w:rsidR="00813A1D">
        <w:t xml:space="preserve"> </w:t>
      </w:r>
      <w:r w:rsidR="007F2F52">
        <w:t xml:space="preserve">The participatory modelling studies have not had accuracy is a major objective when modelling future urbanisation. </w:t>
      </w:r>
      <w:r w:rsidR="00EA73A0">
        <w:t xml:space="preserve">What you are doing is trying to predict as accurately as possible except this is challenging because of the complex patterns and processes involved. </w:t>
      </w:r>
      <w:r w:rsidR="00813A1D">
        <w:t xml:space="preserve">We have talked about this many </w:t>
      </w:r>
      <w:proofErr w:type="spellStart"/>
      <w:r w:rsidR="00813A1D">
        <w:t>many</w:t>
      </w:r>
      <w:proofErr w:type="spellEnd"/>
      <w:r w:rsidR="00813A1D">
        <w:t xml:space="preserve"> times.</w:t>
      </w:r>
      <w:r w:rsidR="00BD3493">
        <w:t xml:space="preserve"> Go back and watch our recordings.</w:t>
      </w:r>
    </w:p>
  </w:comment>
  <w:comment w:id="57" w:author="Brett Bryan" w:date="2021-09-04T10:12:00Z" w:initials="BB">
    <w:p w14:paraId="3E26E23B" w14:textId="77777777" w:rsidR="00B24B72" w:rsidRDefault="00B24B72">
      <w:pPr>
        <w:pStyle w:val="CommentText"/>
      </w:pPr>
      <w:r>
        <w:rPr>
          <w:rStyle w:val="CommentReference"/>
        </w:rPr>
        <w:annotationRef/>
      </w:r>
      <w:r w:rsidR="00001B82">
        <w:t xml:space="preserve">Issue of macro and micro patterns is unclear. </w:t>
      </w:r>
      <w:r w:rsidR="004D4B97">
        <w:t>T</w:t>
      </w:r>
      <w:r w:rsidR="00001B82">
        <w:t>his paragraph is about the challenge involved with accurately modelling the patterns and processes associated with urbanisatio</w:t>
      </w:r>
      <w:r w:rsidR="00DF1DFD">
        <w:t xml:space="preserve">n. </w:t>
      </w:r>
      <w:proofErr w:type="spellStart"/>
      <w:r w:rsidR="00DF1DFD">
        <w:t>T</w:t>
      </w:r>
      <w:r w:rsidR="003F1269">
        <w:t>is</w:t>
      </w:r>
      <w:proofErr w:type="spellEnd"/>
      <w:r w:rsidR="003F1269">
        <w:t xml:space="preserve"> is good</w:t>
      </w:r>
      <w:r w:rsidR="00DF1DFD">
        <w:t xml:space="preserve"> as it clearly specifies the challenge associated with mapping urban patterns and identifies the issue with which deep learning can</w:t>
      </w:r>
      <w:r w:rsidR="00010B56">
        <w:t xml:space="preserve"> help</w:t>
      </w:r>
      <w:r w:rsidR="00001B82">
        <w:t>.</w:t>
      </w:r>
      <w:r w:rsidR="00010B56">
        <w:t xml:space="preserve"> This point needs to be sharper.</w:t>
      </w:r>
    </w:p>
  </w:comment>
  <w:comment w:id="96" w:author="Brett Bryan" w:date="2021-09-04T10:16:00Z" w:initials="BB">
    <w:p w14:paraId="2B791027" w14:textId="77777777" w:rsidR="00010B56" w:rsidRDefault="00010B56">
      <w:pPr>
        <w:pStyle w:val="CommentText"/>
      </w:pPr>
      <w:r>
        <w:rPr>
          <w:rStyle w:val="CommentReference"/>
        </w:rPr>
        <w:annotationRef/>
      </w:r>
      <w:r>
        <w:t>This paragraph needs to both</w:t>
      </w:r>
      <w:r w:rsidR="00B51F2D">
        <w:t xml:space="preserve"> better introduce the reader to the deep learning and convolution all neural networks and introduce their ability to recognise spatial patterns and the potential for applying it to urbanisation and the challenge of mapping urban patterns. Include more references and undertake a more comprehensive literature review.</w:t>
      </w:r>
    </w:p>
  </w:comment>
  <w:comment w:id="119" w:author="Brett Bryan" w:date="2021-09-04T10:17:00Z" w:initials="BB">
    <w:p w14:paraId="1BBC0318" w14:textId="77777777" w:rsidR="00D719D4" w:rsidRDefault="00D719D4">
      <w:pPr>
        <w:pStyle w:val="CommentText"/>
      </w:pPr>
      <w:r>
        <w:rPr>
          <w:rStyle w:val="CommentReference"/>
        </w:rPr>
        <w:annotationRef/>
      </w:r>
      <w:r w:rsidR="00196A29">
        <w:t xml:space="preserve">You are on the right track. </w:t>
      </w:r>
      <w:r>
        <w:t>This should be an introduction to the UNET model as a type of convolution or neural network and pattern detection algorithm</w:t>
      </w:r>
      <w:r w:rsidR="0048535D">
        <w:t xml:space="preserve"> and review its use in similar applications in other disciplines. You have only cited one paper.</w:t>
      </w:r>
    </w:p>
  </w:comment>
  <w:comment w:id="176" w:author="Brett Bryan" w:date="2021-09-04T10:18:00Z" w:initials="BB">
    <w:p w14:paraId="18683311" w14:textId="77777777" w:rsidR="00196A29" w:rsidRDefault="00196A29">
      <w:pPr>
        <w:pStyle w:val="CommentText"/>
      </w:pPr>
      <w:r>
        <w:rPr>
          <w:rStyle w:val="CommentReference"/>
        </w:rPr>
        <w:annotationRef/>
      </w:r>
      <w:r>
        <w:t xml:space="preserve">This paragraph needs to </w:t>
      </w:r>
      <w:proofErr w:type="gramStart"/>
      <w:r>
        <w:t>more comprehensively state the aims and the objectives of the study</w:t>
      </w:r>
      <w:proofErr w:type="gramEnd"/>
      <w:r w:rsidR="00317CDC">
        <w:t>. Don't frame it as questions</w:t>
      </w:r>
      <w:r w:rsidR="0068523A">
        <w:t>. Frame it as objectives and detail the methods and data</w:t>
      </w:r>
      <w:r w:rsidR="00511FA4">
        <w:t xml:space="preserve"> perhaps.</w:t>
      </w:r>
      <w:r w:rsidR="003C4228">
        <w:t xml:space="preserve"> There is a lot of detail missing here</w:t>
      </w:r>
      <w:r w:rsidR="005F6A28">
        <w:t>.</w:t>
      </w:r>
      <w:r w:rsidR="009C5934">
        <w:t xml:space="preserve"> You need to give the reader a roadmap of what to expect</w:t>
      </w:r>
      <w:r w:rsidR="009A7ECC">
        <w:t xml:space="preserve"> in </w:t>
      </w:r>
      <w:r w:rsidR="009C5934">
        <w:t>the paper</w:t>
      </w:r>
      <w:r w:rsidR="009A7ECC">
        <w:t>.</w:t>
      </w:r>
    </w:p>
  </w:comment>
  <w:comment w:id="195" w:author="Brett Bryan" w:date="2021-09-04T10:21:00Z" w:initials="BB">
    <w:p w14:paraId="34B9CB22" w14:textId="2A880797" w:rsidR="008503DB" w:rsidRDefault="008503DB">
      <w:pPr>
        <w:pStyle w:val="CommentText"/>
      </w:pPr>
      <w:r>
        <w:rPr>
          <w:rStyle w:val="CommentReference"/>
        </w:rPr>
        <w:annotationRef/>
      </w:r>
      <w:r w:rsidR="00705A7C">
        <w:t xml:space="preserve">I've heard you say this a few </w:t>
      </w:r>
      <w:proofErr w:type="gramStart"/>
      <w:r w:rsidR="00705A7C">
        <w:t>times</w:t>
      </w:r>
      <w:proofErr w:type="gramEnd"/>
      <w:r w:rsidR="00705A7C">
        <w:t xml:space="preserve"> but I don't understand it</w:t>
      </w:r>
      <w:r w:rsidR="009214E0">
        <w:t>. Do you mean counties?</w:t>
      </w:r>
      <w:r w:rsidR="000A02A7">
        <w:t xml:space="preserve"> China's provinces are broken up into counties not cities</w:t>
      </w:r>
      <w:r w:rsidR="005D5755">
        <w:t>.</w:t>
      </w:r>
      <w:r w:rsidR="00F66616">
        <w:t xml:space="preserve"> And if you do mean cities</w:t>
      </w:r>
      <w:r w:rsidR="00742678">
        <w:t xml:space="preserve"> what defines a city versus a village?</w:t>
      </w:r>
      <w:r w:rsidR="00AC388E">
        <w:t xml:space="preserve"> Instead of cities talk about provinces</w:t>
      </w:r>
      <w:r w:rsidR="003B7FA3">
        <w:t xml:space="preserve"> and the major provinces which are included in the study area</w:t>
      </w:r>
      <w:r w:rsidR="00FC14A1">
        <w:t>.</w:t>
      </w:r>
    </w:p>
  </w:comment>
  <w:comment w:id="196" w:author="JINZHU WANG" w:date="2021-09-14T10:04:00Z" w:initials="JW">
    <w:p w14:paraId="43F2D3EC" w14:textId="30A12C12" w:rsidR="007A3194" w:rsidRDefault="007A3194">
      <w:pPr>
        <w:pStyle w:val="CommentText"/>
      </w:pPr>
      <w:r>
        <w:rPr>
          <w:rStyle w:val="CommentReference"/>
        </w:rPr>
        <w:annotationRef/>
      </w:r>
      <w:r w:rsidR="003D1CB2">
        <w:t xml:space="preserve">The administrative system in China is: China </w:t>
      </w:r>
      <w:r w:rsidR="003D1CB2">
        <w:sym w:font="Wingdings" w:char="F0E0"/>
      </w:r>
      <w:r w:rsidR="003D1CB2">
        <w:t xml:space="preserve"> Provinces </w:t>
      </w:r>
      <w:r w:rsidR="003D1CB2">
        <w:sym w:font="Wingdings" w:char="F0E0"/>
      </w:r>
      <w:r w:rsidR="003D1CB2">
        <w:t xml:space="preserve"> Cities </w:t>
      </w:r>
      <w:r w:rsidR="003D1CB2">
        <w:sym w:font="Wingdings" w:char="F0E0"/>
      </w:r>
      <w:r w:rsidR="003D1CB2">
        <w:t xml:space="preserve"> Counties/Districts </w:t>
      </w:r>
      <w:r w:rsidR="003D1CB2">
        <w:sym w:font="Wingdings" w:char="F0E0"/>
      </w:r>
      <w:r w:rsidR="003D1CB2">
        <w:t xml:space="preserve"> Towns/Villages</w:t>
      </w:r>
      <w:r w:rsidR="00CC1E4B">
        <w:t xml:space="preserve">, see </w:t>
      </w:r>
      <w:hyperlink r:id="rId1" w:anchor="Prefectural_level_(2nd)" w:history="1">
        <w:r w:rsidR="00CC1E4B" w:rsidRPr="00CC1E4B">
          <w:rPr>
            <w:rStyle w:val="Hyperlink"/>
            <w:b/>
            <w:bCs/>
          </w:rPr>
          <w:t>here</w:t>
        </w:r>
      </w:hyperlink>
      <w:r w:rsidR="003B6831">
        <w:t>.</w:t>
      </w:r>
    </w:p>
    <w:p w14:paraId="2DC43BA8" w14:textId="77777777" w:rsidR="003B6831" w:rsidRDefault="003B6831">
      <w:pPr>
        <w:pStyle w:val="CommentText"/>
      </w:pPr>
    </w:p>
    <w:p w14:paraId="31EF9C6D" w14:textId="32F0BEEF" w:rsidR="003B6831" w:rsidRDefault="003B6831">
      <w:pPr>
        <w:pStyle w:val="CommentText"/>
      </w:pPr>
      <w:r>
        <w:t>Taking cities as zoning unit produce</w:t>
      </w:r>
      <w:r w:rsidR="00C90CDA">
        <w:t>s</w:t>
      </w:r>
      <w:r>
        <w:t xml:space="preserve"> 76 </w:t>
      </w:r>
      <w:r w:rsidR="00E2176E">
        <w:t xml:space="preserve">validation records, which is a nice presentation </w:t>
      </w:r>
      <w:r w:rsidR="00C90CDA">
        <w:t xml:space="preserve">to </w:t>
      </w:r>
      <w:r w:rsidR="00460D85">
        <w:t xml:space="preserve">the distribution </w:t>
      </w:r>
      <w:r w:rsidR="005449C0">
        <w:t>of</w:t>
      </w:r>
      <w:r w:rsidR="00460D85">
        <w:t xml:space="preserve"> </w:t>
      </w:r>
      <w:r w:rsidR="00E2176E">
        <w:t>validation metrics</w:t>
      </w:r>
      <w:r w:rsidR="00460D85">
        <w:t>; otherwise, if using provinces, it would be 5 records that were not</w:t>
      </w:r>
      <w:r w:rsidR="006505EF">
        <w:t xml:space="preserve"> enough to show the metrics correlations.</w:t>
      </w:r>
    </w:p>
  </w:comment>
  <w:comment w:id="198" w:author="Brett Bryan" w:date="2021-09-04T10:22:00Z" w:initials="BB">
    <w:p w14:paraId="51403870" w14:textId="6D8F091E" w:rsidR="002B3EFB" w:rsidRDefault="002B3EFB">
      <w:pPr>
        <w:pStyle w:val="CommentText"/>
      </w:pPr>
      <w:r>
        <w:rPr>
          <w:rStyle w:val="CommentReference"/>
        </w:rPr>
        <w:annotationRef/>
      </w:r>
      <w:r w:rsidR="00FB6964">
        <w:t xml:space="preserve">Do you </w:t>
      </w:r>
      <w:r w:rsidR="009D2A23">
        <w:t>need to</w:t>
      </w:r>
      <w:r w:rsidR="008434FB">
        <w:t xml:space="preserve"> cite a reference for this map</w:t>
      </w:r>
      <w:r w:rsidR="00963D01">
        <w:t>?</w:t>
      </w:r>
    </w:p>
  </w:comment>
  <w:comment w:id="202" w:author="Brett Bryan" w:date="2021-09-04T10:23:00Z" w:initials="BB">
    <w:p w14:paraId="6E029B66" w14:textId="0F5D1BD6" w:rsidR="00A5079C" w:rsidRDefault="00A5079C">
      <w:pPr>
        <w:pStyle w:val="CommentText"/>
      </w:pPr>
      <w:r>
        <w:rPr>
          <w:rStyle w:val="CommentReference"/>
        </w:rPr>
        <w:annotationRef/>
      </w:r>
      <w:r w:rsidR="008F39B8">
        <w:t xml:space="preserve">I thought that you were going to redesign this </w:t>
      </w:r>
      <w:proofErr w:type="gramStart"/>
      <w:r w:rsidR="008F39B8">
        <w:t>figure</w:t>
      </w:r>
      <w:r w:rsidR="006E7970">
        <w:t>?</w:t>
      </w:r>
      <w:proofErr w:type="gramEnd"/>
    </w:p>
  </w:comment>
  <w:comment w:id="203" w:author="JINZHU WANG" w:date="2021-09-14T10:11:00Z" w:initials="JW">
    <w:p w14:paraId="27293B95" w14:textId="17D20B3D" w:rsidR="00AE00D1" w:rsidRDefault="00AE00D1">
      <w:pPr>
        <w:pStyle w:val="CommentText"/>
      </w:pPr>
      <w:r>
        <w:rPr>
          <w:rStyle w:val="CommentReference"/>
        </w:rPr>
        <w:annotationRef/>
      </w:r>
      <w:r>
        <w:t>I am struggle with the redesigning because this map looks nice, and it</w:t>
      </w:r>
      <w:r w:rsidR="006E046A">
        <w:t xml:space="preserve"> </w:t>
      </w:r>
      <w:r w:rsidR="0096460B">
        <w:t xml:space="preserve">is </w:t>
      </w:r>
      <w:r w:rsidR="006E046A">
        <w:t xml:space="preserve">not </w:t>
      </w:r>
      <w:proofErr w:type="gramStart"/>
      <w:r w:rsidR="006E046A">
        <w:t>exactly the same</w:t>
      </w:r>
      <w:proofErr w:type="gramEnd"/>
      <w:r w:rsidR="006E046A">
        <w:t xml:space="preserve"> to paper-1 as the inset maps are different</w:t>
      </w:r>
      <w:r w:rsidR="0096460B">
        <w:t xml:space="preserve"> regions</w:t>
      </w:r>
      <w:r w:rsidR="006E046A">
        <w:t xml:space="preserve">. </w:t>
      </w:r>
    </w:p>
    <w:p w14:paraId="631D18B5" w14:textId="77777777" w:rsidR="006E046A" w:rsidRDefault="006E046A">
      <w:pPr>
        <w:pStyle w:val="CommentText"/>
      </w:pPr>
    </w:p>
    <w:p w14:paraId="2A760849" w14:textId="77777777" w:rsidR="006E046A" w:rsidRDefault="0079560D">
      <w:pPr>
        <w:pStyle w:val="CommentText"/>
      </w:pPr>
      <w:r>
        <w:t xml:space="preserve">I assume the biggest concerns for not using this layout is avoiding copyright problem, or </w:t>
      </w:r>
      <w:r w:rsidR="006F3C05">
        <w:t xml:space="preserve">don’t make readers thinks we are still </w:t>
      </w:r>
      <w:r w:rsidR="00D36950">
        <w:t xml:space="preserve">meander in </w:t>
      </w:r>
      <w:proofErr w:type="gramStart"/>
      <w:r w:rsidR="00D36950">
        <w:t>paper-1</w:t>
      </w:r>
      <w:proofErr w:type="gramEnd"/>
      <w:r w:rsidR="00D36950">
        <w:t xml:space="preserve">. </w:t>
      </w:r>
    </w:p>
    <w:p w14:paraId="6AFC3FDD" w14:textId="77777777" w:rsidR="00817359" w:rsidRDefault="00817359">
      <w:pPr>
        <w:pStyle w:val="CommentText"/>
      </w:pPr>
    </w:p>
    <w:p w14:paraId="133BE0E7" w14:textId="4F73B396" w:rsidR="00817359" w:rsidRDefault="00817359">
      <w:pPr>
        <w:pStyle w:val="CommentText"/>
      </w:pPr>
      <w:r>
        <w:t xml:space="preserve">I have prepared a </w:t>
      </w:r>
      <w:hyperlink r:id="rId2" w:history="1">
        <w:r w:rsidRPr="0012721D">
          <w:rPr>
            <w:rStyle w:val="Hyperlink"/>
            <w:b/>
            <w:bCs/>
          </w:rPr>
          <w:t>slide</w:t>
        </w:r>
      </w:hyperlink>
      <w:r>
        <w:t xml:space="preserve"> where we can drag each elements of this figure and redesign it. </w:t>
      </w:r>
    </w:p>
  </w:comment>
  <w:comment w:id="204" w:author="Brett Bryan" w:date="2021-09-04T10:24:00Z" w:initials="BB">
    <w:p w14:paraId="6B10CAA0" w14:textId="2FC5A329" w:rsidR="00C878BB" w:rsidRDefault="00C878BB">
      <w:pPr>
        <w:pStyle w:val="CommentText"/>
      </w:pPr>
      <w:r>
        <w:rPr>
          <w:rStyle w:val="CommentReference"/>
        </w:rPr>
        <w:annotationRef/>
      </w:r>
      <w:r>
        <w:t xml:space="preserve">More information </w:t>
      </w:r>
      <w:proofErr w:type="gramStart"/>
      <w:r>
        <w:t>required?</w:t>
      </w:r>
      <w:proofErr w:type="gramEnd"/>
    </w:p>
  </w:comment>
  <w:comment w:id="213" w:author="Brett Bryan" w:date="2021-09-04T10:34:00Z" w:initials="BB">
    <w:p w14:paraId="7E32626B" w14:textId="17D458E4" w:rsidR="00D81E95" w:rsidRDefault="00D81E95">
      <w:pPr>
        <w:pStyle w:val="CommentText"/>
      </w:pPr>
      <w:r>
        <w:rPr>
          <w:rStyle w:val="CommentReference"/>
        </w:rPr>
        <w:annotationRef/>
      </w:r>
      <w:r>
        <w:t>I suggest removing the patch number and largest patch index.</w:t>
      </w:r>
      <w:r w:rsidR="00655D2B">
        <w:t xml:space="preserve"> They do not make much sense </w:t>
      </w:r>
      <w:r w:rsidR="004D00DF">
        <w:t xml:space="preserve">in an urban context </w:t>
      </w:r>
      <w:r w:rsidR="00F77538">
        <w:t>anyway.</w:t>
      </w:r>
      <w:r w:rsidR="001110D2">
        <w:t xml:space="preserve"> Perhaps you could add fractal dimension?</w:t>
      </w:r>
    </w:p>
  </w:comment>
  <w:comment w:id="214" w:author="JINZHU WANG" w:date="2021-09-14T10:25:00Z" w:initials="JW">
    <w:p w14:paraId="5C945943" w14:textId="77777777" w:rsidR="00FF06F9" w:rsidRDefault="00FF06F9">
      <w:pPr>
        <w:pStyle w:val="CommentText"/>
      </w:pPr>
      <w:r>
        <w:rPr>
          <w:rStyle w:val="CommentReference"/>
        </w:rPr>
        <w:annotationRef/>
      </w:r>
      <w:r w:rsidR="00F668AA">
        <w:t xml:space="preserve">I think </w:t>
      </w:r>
      <w:r w:rsidR="008A09E2">
        <w:t xml:space="preserve">Path Number is somehow useful for showing that prediction map usually produces less patches than the reference map. </w:t>
      </w:r>
    </w:p>
    <w:p w14:paraId="76658021" w14:textId="77777777" w:rsidR="008A09E2" w:rsidRDefault="008A09E2">
      <w:pPr>
        <w:pStyle w:val="CommentText"/>
      </w:pPr>
    </w:p>
    <w:p w14:paraId="3D1398D2" w14:textId="7F8003D2" w:rsidR="008A09E2" w:rsidRDefault="008A09E2">
      <w:pPr>
        <w:pStyle w:val="CommentText"/>
      </w:pPr>
      <w:r>
        <w:t xml:space="preserve">I will remove Largest Patch Index and add </w:t>
      </w:r>
      <w:r w:rsidR="00CC1D80">
        <w:t>Fractal Dimension here.</w:t>
      </w:r>
    </w:p>
  </w:comment>
  <w:comment w:id="218" w:author="Brett Bryan" w:date="2021-09-04T10:39:00Z" w:initials="BB">
    <w:p w14:paraId="3E541538" w14:textId="2B3F1987" w:rsidR="00206A1A" w:rsidRDefault="00206A1A">
      <w:pPr>
        <w:pStyle w:val="CommentText"/>
      </w:pPr>
      <w:r>
        <w:rPr>
          <w:rStyle w:val="CommentReference"/>
        </w:rPr>
        <w:annotationRef/>
      </w:r>
      <w:r>
        <w:t>Perhaps a table of urban are</w:t>
      </w:r>
      <w:r w:rsidR="00265B54">
        <w:t>a by province or major cities?</w:t>
      </w:r>
    </w:p>
  </w:comment>
  <w:comment w:id="219" w:author="Brett Bryan" w:date="2021-09-04T10:40:00Z" w:initials="BB">
    <w:p w14:paraId="26D91BFA" w14:textId="06B6E232" w:rsidR="002437A8" w:rsidRDefault="002437A8">
      <w:pPr>
        <w:pStyle w:val="CommentText"/>
      </w:pPr>
      <w:r>
        <w:rPr>
          <w:rStyle w:val="CommentReference"/>
        </w:rPr>
        <w:annotationRef/>
      </w:r>
      <w:r>
        <w:t xml:space="preserve">The patterns here are </w:t>
      </w:r>
      <w:proofErr w:type="gramStart"/>
      <w:r>
        <w:t>really amazing</w:t>
      </w:r>
      <w:proofErr w:type="gramEnd"/>
      <w:r>
        <w:t>.</w:t>
      </w:r>
    </w:p>
  </w:comment>
  <w:comment w:id="220" w:author="Brett Bryan" w:date="2021-09-04T10:38:00Z" w:initials="BB">
    <w:p w14:paraId="685C98FB" w14:textId="77777777" w:rsidR="00DC0E29" w:rsidRDefault="00DC0E29">
      <w:pPr>
        <w:pStyle w:val="CommentText"/>
      </w:pPr>
      <w:r>
        <w:rPr>
          <w:rStyle w:val="CommentReference"/>
        </w:rPr>
        <w:annotationRef/>
      </w:r>
      <w:r>
        <w:t xml:space="preserve">Need a section </w:t>
      </w:r>
      <w:r w:rsidR="00822D0F">
        <w:t xml:space="preserve">describing </w:t>
      </w:r>
      <w:r w:rsidR="00D030C2">
        <w:t>2030 urban land use</w:t>
      </w:r>
      <w:r w:rsidR="00710303">
        <w:t xml:space="preserve"> distribution and patterns</w:t>
      </w:r>
      <w:r w:rsidR="00822D0F">
        <w:t>.</w:t>
      </w:r>
    </w:p>
    <w:p w14:paraId="0DFBBAA8" w14:textId="77777777" w:rsidR="00822D0F" w:rsidRDefault="00822D0F">
      <w:pPr>
        <w:pStyle w:val="CommentText"/>
      </w:pPr>
      <w:r>
        <w:t xml:space="preserve">What do the results mean for </w:t>
      </w:r>
      <w:proofErr w:type="spellStart"/>
      <w:r>
        <w:t>loand</w:t>
      </w:r>
      <w:proofErr w:type="spellEnd"/>
      <w:r>
        <w:t xml:space="preserve"> use modelling?</w:t>
      </w:r>
    </w:p>
    <w:p w14:paraId="6B25F908" w14:textId="3659F6C8" w:rsidR="00822D0F" w:rsidRDefault="00822D0F">
      <w:pPr>
        <w:pStyle w:val="CommentText"/>
      </w:pPr>
      <w:r>
        <w:t xml:space="preserve">Focus on the </w:t>
      </w:r>
      <w:r w:rsidR="005C5E90">
        <w:t>ability of UNET to mimic urban spatial patterns.</w:t>
      </w:r>
    </w:p>
  </w:comment>
  <w:comment w:id="221" w:author="Brett Bryan" w:date="2021-09-04T10:35:00Z" w:initials="BB">
    <w:p w14:paraId="094C30D7" w14:textId="61B70C8D" w:rsidR="00A04E0D" w:rsidRDefault="00A04E0D">
      <w:pPr>
        <w:pStyle w:val="CommentText"/>
      </w:pPr>
      <w:r>
        <w:rPr>
          <w:rStyle w:val="CommentReference"/>
        </w:rPr>
        <w:annotationRef/>
      </w:r>
      <w:r>
        <w:t>Key point that needs to be made in the Intro</w:t>
      </w:r>
    </w:p>
  </w:comment>
  <w:comment w:id="296" w:author="Brett Bryan" w:date="2021-09-04T10:36:00Z" w:initials="BB">
    <w:p w14:paraId="34E3C1B0" w14:textId="0F54CA48" w:rsidR="00462F03" w:rsidRDefault="00462F03">
      <w:pPr>
        <w:pStyle w:val="CommentText"/>
      </w:pPr>
      <w:r>
        <w:rPr>
          <w:rStyle w:val="CommentReference"/>
        </w:rPr>
        <w:annotationRef/>
      </w:r>
      <w:r>
        <w:t>So what? You could have used all those parameters if you wanted to.</w:t>
      </w:r>
    </w:p>
  </w:comment>
  <w:comment w:id="321" w:author="Brett Bryan" w:date="2021-09-04T10:41:00Z" w:initials="BB">
    <w:p w14:paraId="311054C8" w14:textId="757A0856" w:rsidR="002437A8" w:rsidRDefault="002437A8">
      <w:pPr>
        <w:pStyle w:val="CommentText"/>
      </w:pPr>
      <w:r>
        <w:rPr>
          <w:rStyle w:val="CommentReference"/>
        </w:rPr>
        <w:annotationRef/>
      </w:r>
      <w:r>
        <w:t xml:space="preserve">In my view, the ley innovation in this paper is the ability of UNET and CNN to mimic the spatial pattern. Pervious the </w:t>
      </w:r>
      <w:r w:rsidR="00903903">
        <w:t xml:space="preserve">tools used to do this have been </w:t>
      </w:r>
      <w:r w:rsidR="00254744">
        <w:t xml:space="preserve">very crude </w:t>
      </w:r>
      <w:proofErr w:type="gramStart"/>
      <w:r w:rsidR="00254744">
        <w:t>e.g.</w:t>
      </w:r>
      <w:proofErr w:type="gramEnd"/>
      <w:r w:rsidR="00254744">
        <w:t xml:space="preserve"> distance top roads/rivers, neighbourhood</w:t>
      </w:r>
      <w:r w:rsidR="003E0C18">
        <w:t>, random seeding of urban cells (which is of course stochastic).</w:t>
      </w:r>
      <w:r w:rsidR="005C3D36">
        <w:t xml:space="preserve"> UNET learns the spatial pattern.</w:t>
      </w:r>
      <w:r w:rsidR="001C460F">
        <w:t xml:space="preserve"> Focus on this throughout.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C252E8" w15:done="0"/>
  <w15:commentEx w15:paraId="3E26E23B" w15:done="0"/>
  <w15:commentEx w15:paraId="2B791027" w15:done="0"/>
  <w15:commentEx w15:paraId="1BBC0318" w15:done="0"/>
  <w15:commentEx w15:paraId="18683311" w15:done="0"/>
  <w15:commentEx w15:paraId="34B9CB22" w15:done="0"/>
  <w15:commentEx w15:paraId="31EF9C6D" w15:paraIdParent="34B9CB22" w15:done="0"/>
  <w15:commentEx w15:paraId="51403870" w15:done="1"/>
  <w15:commentEx w15:paraId="6E029B66" w15:done="0"/>
  <w15:commentEx w15:paraId="133BE0E7" w15:paraIdParent="6E029B66" w15:done="0"/>
  <w15:commentEx w15:paraId="6B10CAA0" w15:done="0"/>
  <w15:commentEx w15:paraId="7E32626B" w15:done="0"/>
  <w15:commentEx w15:paraId="3D1398D2" w15:paraIdParent="7E32626B" w15:done="0"/>
  <w15:commentEx w15:paraId="3E541538" w15:done="0"/>
  <w15:commentEx w15:paraId="26D91BFA" w15:done="1"/>
  <w15:commentEx w15:paraId="6B25F908" w15:done="0"/>
  <w15:commentEx w15:paraId="094C30D7" w15:done="0"/>
  <w15:commentEx w15:paraId="34E3C1B0" w15:done="0"/>
  <w15:commentEx w15:paraId="311054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DC3A0" w16cex:dateUtc="2021-09-04T00:06:00Z"/>
  <w16cex:commentExtensible w16cex:durableId="24DDC52B" w16cex:dateUtc="2021-09-04T00:12:00Z"/>
  <w16cex:commentExtensible w16cex:durableId="24DDC604" w16cex:dateUtc="2021-09-04T00:16:00Z"/>
  <w16cex:commentExtensible w16cex:durableId="24DDC64C" w16cex:dateUtc="2021-09-04T00:17:00Z"/>
  <w16cex:commentExtensible w16cex:durableId="24DDC68E" w16cex:dateUtc="2021-09-04T00:18:00Z"/>
  <w16cex:commentExtensible w16cex:durableId="24DDC70D" w16cex:dateUtc="2021-09-04T00:21:00Z"/>
  <w16cex:commentExtensible w16cex:durableId="24EAF217" w16cex:dateUtc="2021-09-14T02:04:00Z"/>
  <w16cex:commentExtensible w16cex:durableId="24DDC758" w16cex:dateUtc="2021-09-04T00:22:00Z"/>
  <w16cex:commentExtensible w16cex:durableId="24DDC79D" w16cex:dateUtc="2021-09-04T00:23:00Z"/>
  <w16cex:commentExtensible w16cex:durableId="24EAF3C2" w16cex:dateUtc="2021-09-14T02:11:00Z"/>
  <w16cex:commentExtensible w16cex:durableId="24DDC7E5" w16cex:dateUtc="2021-09-04T00:24:00Z"/>
  <w16cex:commentExtensible w16cex:durableId="24DDCA3E" w16cex:dateUtc="2021-09-04T00:34:00Z"/>
  <w16cex:commentExtensible w16cex:durableId="24EAF705" w16cex:dateUtc="2021-09-14T02:25:00Z"/>
  <w16cex:commentExtensible w16cex:durableId="24DDCB45" w16cex:dateUtc="2021-09-04T00:39:00Z"/>
  <w16cex:commentExtensible w16cex:durableId="24DDCBB5" w16cex:dateUtc="2021-09-04T00:40:00Z"/>
  <w16cex:commentExtensible w16cex:durableId="24DDCB2B" w16cex:dateUtc="2021-09-04T00:38:00Z"/>
  <w16cex:commentExtensible w16cex:durableId="24DDCA89" w16cex:dateUtc="2021-09-04T00:35:00Z"/>
  <w16cex:commentExtensible w16cex:durableId="24DDCAC4" w16cex:dateUtc="2021-09-04T00:36:00Z"/>
  <w16cex:commentExtensible w16cex:durableId="24DDCBE1" w16cex:dateUtc="2021-09-04T0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C252E8" w16cid:durableId="24DDC3A0"/>
  <w16cid:commentId w16cid:paraId="3E26E23B" w16cid:durableId="24DDC52B"/>
  <w16cid:commentId w16cid:paraId="2B791027" w16cid:durableId="24DDC604"/>
  <w16cid:commentId w16cid:paraId="1BBC0318" w16cid:durableId="24DDC64C"/>
  <w16cid:commentId w16cid:paraId="18683311" w16cid:durableId="24DDC68E"/>
  <w16cid:commentId w16cid:paraId="34B9CB22" w16cid:durableId="24DDC70D"/>
  <w16cid:commentId w16cid:paraId="31EF9C6D" w16cid:durableId="24EAF217"/>
  <w16cid:commentId w16cid:paraId="51403870" w16cid:durableId="24DDC758"/>
  <w16cid:commentId w16cid:paraId="6E029B66" w16cid:durableId="24DDC79D"/>
  <w16cid:commentId w16cid:paraId="133BE0E7" w16cid:durableId="24EAF3C2"/>
  <w16cid:commentId w16cid:paraId="6B10CAA0" w16cid:durableId="24DDC7E5"/>
  <w16cid:commentId w16cid:paraId="7E32626B" w16cid:durableId="24DDCA3E"/>
  <w16cid:commentId w16cid:paraId="3D1398D2" w16cid:durableId="24EAF705"/>
  <w16cid:commentId w16cid:paraId="3E541538" w16cid:durableId="24DDCB45"/>
  <w16cid:commentId w16cid:paraId="26D91BFA" w16cid:durableId="24DDCBB5"/>
  <w16cid:commentId w16cid:paraId="6B25F908" w16cid:durableId="24DDCB2B"/>
  <w16cid:commentId w16cid:paraId="094C30D7" w16cid:durableId="24DDCA89"/>
  <w16cid:commentId w16cid:paraId="34E3C1B0" w16cid:durableId="24DDCAC4"/>
  <w16cid:commentId w16cid:paraId="311054C8" w16cid:durableId="24DDCB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B1B8B7" w14:textId="77777777" w:rsidR="00AC48CA" w:rsidRDefault="00AC48CA" w:rsidP="00357C66">
      <w:pPr>
        <w:spacing w:after="0" w:line="240" w:lineRule="auto"/>
      </w:pPr>
      <w:r>
        <w:separator/>
      </w:r>
    </w:p>
  </w:endnote>
  <w:endnote w:type="continuationSeparator" w:id="0">
    <w:p w14:paraId="2503E492" w14:textId="77777777" w:rsidR="00AC48CA" w:rsidRDefault="00AC48CA" w:rsidP="00357C66">
      <w:pPr>
        <w:spacing w:after="0" w:line="240" w:lineRule="auto"/>
      </w:pPr>
      <w:r>
        <w:continuationSeparator/>
      </w:r>
    </w:p>
  </w:endnote>
  <w:endnote w:type="continuationNotice" w:id="1">
    <w:p w14:paraId="24A87A84" w14:textId="77777777" w:rsidR="00AC48CA" w:rsidRDefault="00AC48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43D9B" w14:textId="77777777" w:rsidR="00CF730A" w:rsidRDefault="00CF7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A65322" w14:textId="77777777" w:rsidR="00AC48CA" w:rsidRDefault="00AC48CA" w:rsidP="00357C66">
      <w:pPr>
        <w:spacing w:after="0" w:line="240" w:lineRule="auto"/>
      </w:pPr>
      <w:r>
        <w:separator/>
      </w:r>
    </w:p>
  </w:footnote>
  <w:footnote w:type="continuationSeparator" w:id="0">
    <w:p w14:paraId="030182E0" w14:textId="77777777" w:rsidR="00AC48CA" w:rsidRDefault="00AC48CA" w:rsidP="00357C66">
      <w:pPr>
        <w:spacing w:after="0" w:line="240" w:lineRule="auto"/>
      </w:pPr>
      <w:r>
        <w:continuationSeparator/>
      </w:r>
    </w:p>
  </w:footnote>
  <w:footnote w:type="continuationNotice" w:id="1">
    <w:p w14:paraId="4E2C5AAA" w14:textId="77777777" w:rsidR="00AC48CA" w:rsidRDefault="00AC48C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31B7" w14:textId="77777777" w:rsidR="00CF730A" w:rsidRDefault="00CF7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INZHU WANG">
    <w15:presenceInfo w15:providerId="None" w15:userId="JINZHU WANG"/>
  </w15:person>
  <w15:person w15:author="Brett Bryan">
    <w15:presenceInfo w15:providerId="None" w15:userId="Brett Bry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sawFAF4la9ItAAAA"/>
    <w:docVar w:name="dgnword-docGUID" w:val="{0442D4BB-2E8F-4C6D-8519-E4F9C5E9ED38}"/>
    <w:docVar w:name="dgnword-eventsink" w:val="1272885037904"/>
  </w:docVars>
  <w:rsids>
    <w:rsidRoot w:val="00375AEC"/>
    <w:rsid w:val="00000277"/>
    <w:rsid w:val="000010E9"/>
    <w:rsid w:val="000015AA"/>
    <w:rsid w:val="00001B82"/>
    <w:rsid w:val="00001E24"/>
    <w:rsid w:val="00002B26"/>
    <w:rsid w:val="00002D70"/>
    <w:rsid w:val="000038A3"/>
    <w:rsid w:val="00005136"/>
    <w:rsid w:val="00006B83"/>
    <w:rsid w:val="00006FDF"/>
    <w:rsid w:val="000074FD"/>
    <w:rsid w:val="00007605"/>
    <w:rsid w:val="0001072E"/>
    <w:rsid w:val="000108B7"/>
    <w:rsid w:val="00010B56"/>
    <w:rsid w:val="00011074"/>
    <w:rsid w:val="00011404"/>
    <w:rsid w:val="00012EB9"/>
    <w:rsid w:val="00013702"/>
    <w:rsid w:val="00015B8B"/>
    <w:rsid w:val="0001695E"/>
    <w:rsid w:val="00016D35"/>
    <w:rsid w:val="00021B7D"/>
    <w:rsid w:val="00022208"/>
    <w:rsid w:val="00022489"/>
    <w:rsid w:val="00023C12"/>
    <w:rsid w:val="00023F3A"/>
    <w:rsid w:val="0002582E"/>
    <w:rsid w:val="00025871"/>
    <w:rsid w:val="000314CE"/>
    <w:rsid w:val="0003265C"/>
    <w:rsid w:val="0003736B"/>
    <w:rsid w:val="00037664"/>
    <w:rsid w:val="000407A0"/>
    <w:rsid w:val="000409C0"/>
    <w:rsid w:val="000409F8"/>
    <w:rsid w:val="00040BF9"/>
    <w:rsid w:val="00041A66"/>
    <w:rsid w:val="00041D91"/>
    <w:rsid w:val="000421BE"/>
    <w:rsid w:val="0004752D"/>
    <w:rsid w:val="00047CDE"/>
    <w:rsid w:val="00051547"/>
    <w:rsid w:val="00051A1F"/>
    <w:rsid w:val="0005246D"/>
    <w:rsid w:val="000536BC"/>
    <w:rsid w:val="0005377E"/>
    <w:rsid w:val="00055E0F"/>
    <w:rsid w:val="00057673"/>
    <w:rsid w:val="000578C3"/>
    <w:rsid w:val="000578F9"/>
    <w:rsid w:val="00060A2E"/>
    <w:rsid w:val="00060C40"/>
    <w:rsid w:val="00061250"/>
    <w:rsid w:val="00061289"/>
    <w:rsid w:val="0006265B"/>
    <w:rsid w:val="000630DC"/>
    <w:rsid w:val="00063368"/>
    <w:rsid w:val="0007005E"/>
    <w:rsid w:val="00071631"/>
    <w:rsid w:val="00071C32"/>
    <w:rsid w:val="000727FE"/>
    <w:rsid w:val="00074D39"/>
    <w:rsid w:val="000755CC"/>
    <w:rsid w:val="00076FCF"/>
    <w:rsid w:val="00077630"/>
    <w:rsid w:val="00077718"/>
    <w:rsid w:val="00077AEA"/>
    <w:rsid w:val="00080972"/>
    <w:rsid w:val="0008391C"/>
    <w:rsid w:val="0008447D"/>
    <w:rsid w:val="00084A75"/>
    <w:rsid w:val="000873E0"/>
    <w:rsid w:val="00090621"/>
    <w:rsid w:val="00090E88"/>
    <w:rsid w:val="000915B8"/>
    <w:rsid w:val="000917FB"/>
    <w:rsid w:val="000927D0"/>
    <w:rsid w:val="00092EC2"/>
    <w:rsid w:val="0009541B"/>
    <w:rsid w:val="0009600B"/>
    <w:rsid w:val="000A02A7"/>
    <w:rsid w:val="000A05D7"/>
    <w:rsid w:val="000A0742"/>
    <w:rsid w:val="000A1B5E"/>
    <w:rsid w:val="000A1D97"/>
    <w:rsid w:val="000A3A99"/>
    <w:rsid w:val="000A3F1D"/>
    <w:rsid w:val="000A4285"/>
    <w:rsid w:val="000A4B47"/>
    <w:rsid w:val="000A554C"/>
    <w:rsid w:val="000A6040"/>
    <w:rsid w:val="000A6F5A"/>
    <w:rsid w:val="000A7B26"/>
    <w:rsid w:val="000B1943"/>
    <w:rsid w:val="000B26F0"/>
    <w:rsid w:val="000B37C5"/>
    <w:rsid w:val="000B3ADC"/>
    <w:rsid w:val="000B4BAD"/>
    <w:rsid w:val="000B4D75"/>
    <w:rsid w:val="000B5D37"/>
    <w:rsid w:val="000B5F65"/>
    <w:rsid w:val="000B5FDC"/>
    <w:rsid w:val="000B6963"/>
    <w:rsid w:val="000B7A2E"/>
    <w:rsid w:val="000B7A65"/>
    <w:rsid w:val="000C07E2"/>
    <w:rsid w:val="000C1D41"/>
    <w:rsid w:val="000C4360"/>
    <w:rsid w:val="000C590E"/>
    <w:rsid w:val="000D440D"/>
    <w:rsid w:val="000D53A4"/>
    <w:rsid w:val="000D545B"/>
    <w:rsid w:val="000D6395"/>
    <w:rsid w:val="000D6D40"/>
    <w:rsid w:val="000D7460"/>
    <w:rsid w:val="000D7506"/>
    <w:rsid w:val="000D7614"/>
    <w:rsid w:val="000E1B46"/>
    <w:rsid w:val="000E2B5D"/>
    <w:rsid w:val="000E45C4"/>
    <w:rsid w:val="000E4992"/>
    <w:rsid w:val="000E4C75"/>
    <w:rsid w:val="000E545F"/>
    <w:rsid w:val="000E546E"/>
    <w:rsid w:val="000E5A8C"/>
    <w:rsid w:val="000E76B9"/>
    <w:rsid w:val="000E791E"/>
    <w:rsid w:val="000E7A65"/>
    <w:rsid w:val="000E7B8F"/>
    <w:rsid w:val="000F0101"/>
    <w:rsid w:val="000F10D5"/>
    <w:rsid w:val="000F2AD1"/>
    <w:rsid w:val="000F31E8"/>
    <w:rsid w:val="000F3791"/>
    <w:rsid w:val="000F3CD1"/>
    <w:rsid w:val="000F52F1"/>
    <w:rsid w:val="000F53F4"/>
    <w:rsid w:val="000F6450"/>
    <w:rsid w:val="000F6783"/>
    <w:rsid w:val="001017A4"/>
    <w:rsid w:val="00105515"/>
    <w:rsid w:val="00106EAD"/>
    <w:rsid w:val="00110884"/>
    <w:rsid w:val="001110D2"/>
    <w:rsid w:val="00111370"/>
    <w:rsid w:val="00112B78"/>
    <w:rsid w:val="0011389C"/>
    <w:rsid w:val="00113A68"/>
    <w:rsid w:val="00113E49"/>
    <w:rsid w:val="00114624"/>
    <w:rsid w:val="001165CE"/>
    <w:rsid w:val="00117C0A"/>
    <w:rsid w:val="0012033C"/>
    <w:rsid w:val="00121792"/>
    <w:rsid w:val="00121B64"/>
    <w:rsid w:val="0012221C"/>
    <w:rsid w:val="0012266A"/>
    <w:rsid w:val="001244D2"/>
    <w:rsid w:val="00125C19"/>
    <w:rsid w:val="00126AF5"/>
    <w:rsid w:val="00126D2F"/>
    <w:rsid w:val="00126E54"/>
    <w:rsid w:val="00126EB9"/>
    <w:rsid w:val="0012721D"/>
    <w:rsid w:val="00127ABA"/>
    <w:rsid w:val="001311AE"/>
    <w:rsid w:val="00131BB5"/>
    <w:rsid w:val="00134507"/>
    <w:rsid w:val="00134FE6"/>
    <w:rsid w:val="001364B8"/>
    <w:rsid w:val="00137EDC"/>
    <w:rsid w:val="00141BE6"/>
    <w:rsid w:val="00143D73"/>
    <w:rsid w:val="0014430C"/>
    <w:rsid w:val="0014607C"/>
    <w:rsid w:val="001466A6"/>
    <w:rsid w:val="00147273"/>
    <w:rsid w:val="001473B8"/>
    <w:rsid w:val="001478CD"/>
    <w:rsid w:val="00150A90"/>
    <w:rsid w:val="001512AE"/>
    <w:rsid w:val="00151F28"/>
    <w:rsid w:val="00152A7C"/>
    <w:rsid w:val="00153630"/>
    <w:rsid w:val="001536D0"/>
    <w:rsid w:val="00153AD3"/>
    <w:rsid w:val="001543DC"/>
    <w:rsid w:val="00154F56"/>
    <w:rsid w:val="00155526"/>
    <w:rsid w:val="001557EA"/>
    <w:rsid w:val="001614C8"/>
    <w:rsid w:val="00161A95"/>
    <w:rsid w:val="00162E73"/>
    <w:rsid w:val="001631A3"/>
    <w:rsid w:val="00163685"/>
    <w:rsid w:val="001642A6"/>
    <w:rsid w:val="001656A5"/>
    <w:rsid w:val="00165C97"/>
    <w:rsid w:val="00165F50"/>
    <w:rsid w:val="00166E9C"/>
    <w:rsid w:val="001675B4"/>
    <w:rsid w:val="001678C4"/>
    <w:rsid w:val="00170E7E"/>
    <w:rsid w:val="001734AA"/>
    <w:rsid w:val="00173575"/>
    <w:rsid w:val="00174778"/>
    <w:rsid w:val="0017496D"/>
    <w:rsid w:val="0017504C"/>
    <w:rsid w:val="00175B1E"/>
    <w:rsid w:val="00176309"/>
    <w:rsid w:val="00176634"/>
    <w:rsid w:val="0017681F"/>
    <w:rsid w:val="0017685D"/>
    <w:rsid w:val="00177B0A"/>
    <w:rsid w:val="001802D0"/>
    <w:rsid w:val="001827DF"/>
    <w:rsid w:val="00183136"/>
    <w:rsid w:val="001841FC"/>
    <w:rsid w:val="00190623"/>
    <w:rsid w:val="0019190F"/>
    <w:rsid w:val="00191D81"/>
    <w:rsid w:val="0019264E"/>
    <w:rsid w:val="00193404"/>
    <w:rsid w:val="00193466"/>
    <w:rsid w:val="0019456F"/>
    <w:rsid w:val="001957CF"/>
    <w:rsid w:val="00196940"/>
    <w:rsid w:val="00196A29"/>
    <w:rsid w:val="0019756A"/>
    <w:rsid w:val="00197872"/>
    <w:rsid w:val="001A073A"/>
    <w:rsid w:val="001A099A"/>
    <w:rsid w:val="001A1FD7"/>
    <w:rsid w:val="001A2576"/>
    <w:rsid w:val="001A2C4C"/>
    <w:rsid w:val="001A4289"/>
    <w:rsid w:val="001A4309"/>
    <w:rsid w:val="001A48BB"/>
    <w:rsid w:val="001A5F3A"/>
    <w:rsid w:val="001A6C8C"/>
    <w:rsid w:val="001A7494"/>
    <w:rsid w:val="001B0403"/>
    <w:rsid w:val="001B07F5"/>
    <w:rsid w:val="001B15B9"/>
    <w:rsid w:val="001B1F0A"/>
    <w:rsid w:val="001B2050"/>
    <w:rsid w:val="001B3F42"/>
    <w:rsid w:val="001B52EC"/>
    <w:rsid w:val="001B544F"/>
    <w:rsid w:val="001B7630"/>
    <w:rsid w:val="001C1197"/>
    <w:rsid w:val="001C2CFF"/>
    <w:rsid w:val="001C460F"/>
    <w:rsid w:val="001C574F"/>
    <w:rsid w:val="001C5EE1"/>
    <w:rsid w:val="001C67E6"/>
    <w:rsid w:val="001D021C"/>
    <w:rsid w:val="001D16A7"/>
    <w:rsid w:val="001D1C68"/>
    <w:rsid w:val="001D1DDF"/>
    <w:rsid w:val="001D23D0"/>
    <w:rsid w:val="001D44D8"/>
    <w:rsid w:val="001D53CE"/>
    <w:rsid w:val="001D56C7"/>
    <w:rsid w:val="001D70A2"/>
    <w:rsid w:val="001E0638"/>
    <w:rsid w:val="001E0F01"/>
    <w:rsid w:val="001E106F"/>
    <w:rsid w:val="001E2A47"/>
    <w:rsid w:val="001E2E33"/>
    <w:rsid w:val="001E3977"/>
    <w:rsid w:val="001E3F00"/>
    <w:rsid w:val="001E5873"/>
    <w:rsid w:val="001E6776"/>
    <w:rsid w:val="001F02C4"/>
    <w:rsid w:val="001F0CC3"/>
    <w:rsid w:val="001F0E18"/>
    <w:rsid w:val="001F0ED3"/>
    <w:rsid w:val="001F2162"/>
    <w:rsid w:val="001F38AC"/>
    <w:rsid w:val="001F6453"/>
    <w:rsid w:val="001F7584"/>
    <w:rsid w:val="00200050"/>
    <w:rsid w:val="00200194"/>
    <w:rsid w:val="00200E6C"/>
    <w:rsid w:val="002012F8"/>
    <w:rsid w:val="002018C6"/>
    <w:rsid w:val="00201EA7"/>
    <w:rsid w:val="002022C0"/>
    <w:rsid w:val="00203FE8"/>
    <w:rsid w:val="002058E5"/>
    <w:rsid w:val="00205D3A"/>
    <w:rsid w:val="00206A1A"/>
    <w:rsid w:val="00206E7C"/>
    <w:rsid w:val="00207D8B"/>
    <w:rsid w:val="0021104E"/>
    <w:rsid w:val="00213A43"/>
    <w:rsid w:val="0021467E"/>
    <w:rsid w:val="00217BEE"/>
    <w:rsid w:val="00220910"/>
    <w:rsid w:val="00220E40"/>
    <w:rsid w:val="00222023"/>
    <w:rsid w:val="00222CBF"/>
    <w:rsid w:val="00222E6F"/>
    <w:rsid w:val="0022366A"/>
    <w:rsid w:val="002247D8"/>
    <w:rsid w:val="002261CC"/>
    <w:rsid w:val="00226E1C"/>
    <w:rsid w:val="00227FC8"/>
    <w:rsid w:val="00230F5A"/>
    <w:rsid w:val="00231D13"/>
    <w:rsid w:val="00232021"/>
    <w:rsid w:val="00235AB8"/>
    <w:rsid w:val="00235C73"/>
    <w:rsid w:val="00237D15"/>
    <w:rsid w:val="00240249"/>
    <w:rsid w:val="002418D3"/>
    <w:rsid w:val="00241DB8"/>
    <w:rsid w:val="002420B5"/>
    <w:rsid w:val="00242E89"/>
    <w:rsid w:val="002436F4"/>
    <w:rsid w:val="00243701"/>
    <w:rsid w:val="002437A8"/>
    <w:rsid w:val="00243848"/>
    <w:rsid w:val="00243C38"/>
    <w:rsid w:val="00244755"/>
    <w:rsid w:val="00245AC6"/>
    <w:rsid w:val="002475B1"/>
    <w:rsid w:val="00251856"/>
    <w:rsid w:val="00251E05"/>
    <w:rsid w:val="00254744"/>
    <w:rsid w:val="00254765"/>
    <w:rsid w:val="00256BE8"/>
    <w:rsid w:val="00257C53"/>
    <w:rsid w:val="00261695"/>
    <w:rsid w:val="00262F95"/>
    <w:rsid w:val="00263109"/>
    <w:rsid w:val="002640D8"/>
    <w:rsid w:val="0026429F"/>
    <w:rsid w:val="00264F7E"/>
    <w:rsid w:val="00265B54"/>
    <w:rsid w:val="00265C57"/>
    <w:rsid w:val="00265CE4"/>
    <w:rsid w:val="00270024"/>
    <w:rsid w:val="002718D4"/>
    <w:rsid w:val="0027245C"/>
    <w:rsid w:val="002730EE"/>
    <w:rsid w:val="002733B7"/>
    <w:rsid w:val="002734C5"/>
    <w:rsid w:val="00273B4D"/>
    <w:rsid w:val="00274686"/>
    <w:rsid w:val="00275AC6"/>
    <w:rsid w:val="00275DF0"/>
    <w:rsid w:val="002760B4"/>
    <w:rsid w:val="00277ED1"/>
    <w:rsid w:val="0028131F"/>
    <w:rsid w:val="002814C2"/>
    <w:rsid w:val="00281E59"/>
    <w:rsid w:val="0028356F"/>
    <w:rsid w:val="00283B80"/>
    <w:rsid w:val="002843B9"/>
    <w:rsid w:val="002844BC"/>
    <w:rsid w:val="002847BD"/>
    <w:rsid w:val="002858C8"/>
    <w:rsid w:val="00285F3C"/>
    <w:rsid w:val="00290B19"/>
    <w:rsid w:val="002936DC"/>
    <w:rsid w:val="002963FD"/>
    <w:rsid w:val="002976D6"/>
    <w:rsid w:val="002A22E4"/>
    <w:rsid w:val="002A2915"/>
    <w:rsid w:val="002A2A70"/>
    <w:rsid w:val="002A32B7"/>
    <w:rsid w:val="002A467F"/>
    <w:rsid w:val="002A48A7"/>
    <w:rsid w:val="002A4A02"/>
    <w:rsid w:val="002A4AF0"/>
    <w:rsid w:val="002A52ED"/>
    <w:rsid w:val="002A5A65"/>
    <w:rsid w:val="002A62B9"/>
    <w:rsid w:val="002A645D"/>
    <w:rsid w:val="002A667E"/>
    <w:rsid w:val="002A6D8E"/>
    <w:rsid w:val="002B051C"/>
    <w:rsid w:val="002B2051"/>
    <w:rsid w:val="002B2D01"/>
    <w:rsid w:val="002B3EFB"/>
    <w:rsid w:val="002B48CC"/>
    <w:rsid w:val="002B6785"/>
    <w:rsid w:val="002B68A8"/>
    <w:rsid w:val="002C2039"/>
    <w:rsid w:val="002C4FFA"/>
    <w:rsid w:val="002C7F06"/>
    <w:rsid w:val="002D0475"/>
    <w:rsid w:val="002D1AE3"/>
    <w:rsid w:val="002D2FEF"/>
    <w:rsid w:val="002D409E"/>
    <w:rsid w:val="002D5203"/>
    <w:rsid w:val="002D5C0E"/>
    <w:rsid w:val="002D66A5"/>
    <w:rsid w:val="002D711E"/>
    <w:rsid w:val="002D7ED5"/>
    <w:rsid w:val="002E00D0"/>
    <w:rsid w:val="002E12C9"/>
    <w:rsid w:val="002E3CD5"/>
    <w:rsid w:val="002E5708"/>
    <w:rsid w:val="002E6DCF"/>
    <w:rsid w:val="002F0807"/>
    <w:rsid w:val="002F1602"/>
    <w:rsid w:val="002F26D8"/>
    <w:rsid w:val="002F303D"/>
    <w:rsid w:val="002F3261"/>
    <w:rsid w:val="002F452E"/>
    <w:rsid w:val="002F4B00"/>
    <w:rsid w:val="002F5EF3"/>
    <w:rsid w:val="002F5F6E"/>
    <w:rsid w:val="002F7BFC"/>
    <w:rsid w:val="002F7EB8"/>
    <w:rsid w:val="003012B8"/>
    <w:rsid w:val="00301787"/>
    <w:rsid w:val="00302731"/>
    <w:rsid w:val="00304861"/>
    <w:rsid w:val="00304B4E"/>
    <w:rsid w:val="00305AA2"/>
    <w:rsid w:val="00305EF2"/>
    <w:rsid w:val="00307739"/>
    <w:rsid w:val="00307B87"/>
    <w:rsid w:val="00310A01"/>
    <w:rsid w:val="00312CBC"/>
    <w:rsid w:val="0031313C"/>
    <w:rsid w:val="00313DF4"/>
    <w:rsid w:val="00313F16"/>
    <w:rsid w:val="00316058"/>
    <w:rsid w:val="0031643A"/>
    <w:rsid w:val="00317902"/>
    <w:rsid w:val="00317CDC"/>
    <w:rsid w:val="00317D49"/>
    <w:rsid w:val="0032013A"/>
    <w:rsid w:val="00322F81"/>
    <w:rsid w:val="0032463A"/>
    <w:rsid w:val="00325962"/>
    <w:rsid w:val="00325B4D"/>
    <w:rsid w:val="00325FED"/>
    <w:rsid w:val="003267B9"/>
    <w:rsid w:val="00327234"/>
    <w:rsid w:val="0033110A"/>
    <w:rsid w:val="00331918"/>
    <w:rsid w:val="0033192A"/>
    <w:rsid w:val="00331B6E"/>
    <w:rsid w:val="00331FB9"/>
    <w:rsid w:val="003326D7"/>
    <w:rsid w:val="0033376E"/>
    <w:rsid w:val="00333A57"/>
    <w:rsid w:val="00333C67"/>
    <w:rsid w:val="00334EE0"/>
    <w:rsid w:val="0033537C"/>
    <w:rsid w:val="003358B9"/>
    <w:rsid w:val="00335D94"/>
    <w:rsid w:val="00337289"/>
    <w:rsid w:val="00337F87"/>
    <w:rsid w:val="00342815"/>
    <w:rsid w:val="0034340A"/>
    <w:rsid w:val="00344098"/>
    <w:rsid w:val="003451DE"/>
    <w:rsid w:val="00346485"/>
    <w:rsid w:val="00347C0A"/>
    <w:rsid w:val="00347E32"/>
    <w:rsid w:val="0035029A"/>
    <w:rsid w:val="00351D6F"/>
    <w:rsid w:val="00351F0F"/>
    <w:rsid w:val="00352949"/>
    <w:rsid w:val="003534FB"/>
    <w:rsid w:val="0035374A"/>
    <w:rsid w:val="00353F8C"/>
    <w:rsid w:val="003552F2"/>
    <w:rsid w:val="00356551"/>
    <w:rsid w:val="003575B2"/>
    <w:rsid w:val="00357713"/>
    <w:rsid w:val="00357C66"/>
    <w:rsid w:val="003619D8"/>
    <w:rsid w:val="00363929"/>
    <w:rsid w:val="00364311"/>
    <w:rsid w:val="003675B8"/>
    <w:rsid w:val="0037035C"/>
    <w:rsid w:val="00372009"/>
    <w:rsid w:val="00372E8D"/>
    <w:rsid w:val="003740AE"/>
    <w:rsid w:val="00374589"/>
    <w:rsid w:val="003751EE"/>
    <w:rsid w:val="00375AEC"/>
    <w:rsid w:val="00375F88"/>
    <w:rsid w:val="00376A48"/>
    <w:rsid w:val="00377899"/>
    <w:rsid w:val="00377C2D"/>
    <w:rsid w:val="003811F2"/>
    <w:rsid w:val="003839CA"/>
    <w:rsid w:val="00383BD4"/>
    <w:rsid w:val="003840FC"/>
    <w:rsid w:val="003862DA"/>
    <w:rsid w:val="00386545"/>
    <w:rsid w:val="00386DA3"/>
    <w:rsid w:val="0039096C"/>
    <w:rsid w:val="00390A3F"/>
    <w:rsid w:val="0039120E"/>
    <w:rsid w:val="00391CE5"/>
    <w:rsid w:val="00393FA2"/>
    <w:rsid w:val="00394A6D"/>
    <w:rsid w:val="0039673B"/>
    <w:rsid w:val="003970AA"/>
    <w:rsid w:val="003A07BD"/>
    <w:rsid w:val="003A0977"/>
    <w:rsid w:val="003A3E0F"/>
    <w:rsid w:val="003A5070"/>
    <w:rsid w:val="003A53D8"/>
    <w:rsid w:val="003B02B0"/>
    <w:rsid w:val="003B0B2C"/>
    <w:rsid w:val="003B19B9"/>
    <w:rsid w:val="003B25FA"/>
    <w:rsid w:val="003B2720"/>
    <w:rsid w:val="003B3401"/>
    <w:rsid w:val="003B38B1"/>
    <w:rsid w:val="003B66AA"/>
    <w:rsid w:val="003B6831"/>
    <w:rsid w:val="003B7FA3"/>
    <w:rsid w:val="003C035E"/>
    <w:rsid w:val="003C0400"/>
    <w:rsid w:val="003C229E"/>
    <w:rsid w:val="003C2DE3"/>
    <w:rsid w:val="003C32D0"/>
    <w:rsid w:val="003C4056"/>
    <w:rsid w:val="003C4084"/>
    <w:rsid w:val="003C4228"/>
    <w:rsid w:val="003C5864"/>
    <w:rsid w:val="003C5D66"/>
    <w:rsid w:val="003C64F5"/>
    <w:rsid w:val="003C780E"/>
    <w:rsid w:val="003D1CB2"/>
    <w:rsid w:val="003D1F5B"/>
    <w:rsid w:val="003D2AE2"/>
    <w:rsid w:val="003D2B79"/>
    <w:rsid w:val="003D2BE3"/>
    <w:rsid w:val="003D3493"/>
    <w:rsid w:val="003D4894"/>
    <w:rsid w:val="003D4FFB"/>
    <w:rsid w:val="003E0727"/>
    <w:rsid w:val="003E0C18"/>
    <w:rsid w:val="003E0E60"/>
    <w:rsid w:val="003E14EE"/>
    <w:rsid w:val="003E1FCE"/>
    <w:rsid w:val="003E2256"/>
    <w:rsid w:val="003E2C0B"/>
    <w:rsid w:val="003E52CE"/>
    <w:rsid w:val="003E5918"/>
    <w:rsid w:val="003E6A91"/>
    <w:rsid w:val="003E6EE4"/>
    <w:rsid w:val="003E7D36"/>
    <w:rsid w:val="003F09B4"/>
    <w:rsid w:val="003F0B1D"/>
    <w:rsid w:val="003F0C43"/>
    <w:rsid w:val="003F1269"/>
    <w:rsid w:val="003F142F"/>
    <w:rsid w:val="003F1D92"/>
    <w:rsid w:val="003F201B"/>
    <w:rsid w:val="003F2D61"/>
    <w:rsid w:val="003F4778"/>
    <w:rsid w:val="003F48AA"/>
    <w:rsid w:val="003F493C"/>
    <w:rsid w:val="003F5EDB"/>
    <w:rsid w:val="003F5F5F"/>
    <w:rsid w:val="003F5F75"/>
    <w:rsid w:val="003F6BB6"/>
    <w:rsid w:val="003F7DB0"/>
    <w:rsid w:val="003F7EE4"/>
    <w:rsid w:val="00400349"/>
    <w:rsid w:val="004014F7"/>
    <w:rsid w:val="004024C2"/>
    <w:rsid w:val="00405107"/>
    <w:rsid w:val="0040581A"/>
    <w:rsid w:val="00406A66"/>
    <w:rsid w:val="00406B83"/>
    <w:rsid w:val="00407DF4"/>
    <w:rsid w:val="004100E6"/>
    <w:rsid w:val="00411809"/>
    <w:rsid w:val="00414BD0"/>
    <w:rsid w:val="00414CD8"/>
    <w:rsid w:val="004168BD"/>
    <w:rsid w:val="00417B81"/>
    <w:rsid w:val="0042047E"/>
    <w:rsid w:val="0042128C"/>
    <w:rsid w:val="0042202C"/>
    <w:rsid w:val="00422236"/>
    <w:rsid w:val="00422F1E"/>
    <w:rsid w:val="00423B90"/>
    <w:rsid w:val="00425DA2"/>
    <w:rsid w:val="00426D32"/>
    <w:rsid w:val="00427117"/>
    <w:rsid w:val="00430B50"/>
    <w:rsid w:val="0043146D"/>
    <w:rsid w:val="00431580"/>
    <w:rsid w:val="00432432"/>
    <w:rsid w:val="00432AED"/>
    <w:rsid w:val="0043327C"/>
    <w:rsid w:val="00433F3B"/>
    <w:rsid w:val="0043568E"/>
    <w:rsid w:val="00435747"/>
    <w:rsid w:val="00435B6F"/>
    <w:rsid w:val="00436805"/>
    <w:rsid w:val="004404C0"/>
    <w:rsid w:val="00442639"/>
    <w:rsid w:val="00442F47"/>
    <w:rsid w:val="00443223"/>
    <w:rsid w:val="004432B8"/>
    <w:rsid w:val="00443B39"/>
    <w:rsid w:val="004457CA"/>
    <w:rsid w:val="00446F9A"/>
    <w:rsid w:val="00447134"/>
    <w:rsid w:val="004472B0"/>
    <w:rsid w:val="00450D56"/>
    <w:rsid w:val="004510F8"/>
    <w:rsid w:val="00451916"/>
    <w:rsid w:val="00451E1D"/>
    <w:rsid w:val="0045357A"/>
    <w:rsid w:val="00454260"/>
    <w:rsid w:val="00454758"/>
    <w:rsid w:val="0045520F"/>
    <w:rsid w:val="0045532F"/>
    <w:rsid w:val="00455648"/>
    <w:rsid w:val="00457231"/>
    <w:rsid w:val="00460D85"/>
    <w:rsid w:val="00461608"/>
    <w:rsid w:val="00461BD9"/>
    <w:rsid w:val="004620DB"/>
    <w:rsid w:val="0046275A"/>
    <w:rsid w:val="00462BEA"/>
    <w:rsid w:val="00462F03"/>
    <w:rsid w:val="004635D3"/>
    <w:rsid w:val="00463863"/>
    <w:rsid w:val="00464330"/>
    <w:rsid w:val="00464615"/>
    <w:rsid w:val="00465108"/>
    <w:rsid w:val="0046619C"/>
    <w:rsid w:val="00466215"/>
    <w:rsid w:val="004672D0"/>
    <w:rsid w:val="004674E5"/>
    <w:rsid w:val="00467619"/>
    <w:rsid w:val="00467E4A"/>
    <w:rsid w:val="00470838"/>
    <w:rsid w:val="00472320"/>
    <w:rsid w:val="00473045"/>
    <w:rsid w:val="00473934"/>
    <w:rsid w:val="00475485"/>
    <w:rsid w:val="00475C11"/>
    <w:rsid w:val="004770BA"/>
    <w:rsid w:val="00477EF4"/>
    <w:rsid w:val="00480B1E"/>
    <w:rsid w:val="00481A18"/>
    <w:rsid w:val="00481A1C"/>
    <w:rsid w:val="004824C1"/>
    <w:rsid w:val="004835AE"/>
    <w:rsid w:val="00483666"/>
    <w:rsid w:val="0048535D"/>
    <w:rsid w:val="00485B2D"/>
    <w:rsid w:val="00485C40"/>
    <w:rsid w:val="0049011F"/>
    <w:rsid w:val="0049101E"/>
    <w:rsid w:val="00491497"/>
    <w:rsid w:val="00491C79"/>
    <w:rsid w:val="00492582"/>
    <w:rsid w:val="004939E9"/>
    <w:rsid w:val="0049617F"/>
    <w:rsid w:val="004A0A0E"/>
    <w:rsid w:val="004A1281"/>
    <w:rsid w:val="004A21BF"/>
    <w:rsid w:val="004A2A22"/>
    <w:rsid w:val="004A3CC1"/>
    <w:rsid w:val="004A3DDC"/>
    <w:rsid w:val="004A4F5D"/>
    <w:rsid w:val="004A4FD7"/>
    <w:rsid w:val="004A5945"/>
    <w:rsid w:val="004A62AA"/>
    <w:rsid w:val="004A6C26"/>
    <w:rsid w:val="004A7BDA"/>
    <w:rsid w:val="004B270D"/>
    <w:rsid w:val="004B397E"/>
    <w:rsid w:val="004B3FFF"/>
    <w:rsid w:val="004B4384"/>
    <w:rsid w:val="004B4476"/>
    <w:rsid w:val="004B4529"/>
    <w:rsid w:val="004B4ABB"/>
    <w:rsid w:val="004B4FEF"/>
    <w:rsid w:val="004B5208"/>
    <w:rsid w:val="004B5581"/>
    <w:rsid w:val="004B5ADC"/>
    <w:rsid w:val="004B6132"/>
    <w:rsid w:val="004B763F"/>
    <w:rsid w:val="004B7BD6"/>
    <w:rsid w:val="004C0128"/>
    <w:rsid w:val="004C03AE"/>
    <w:rsid w:val="004C159C"/>
    <w:rsid w:val="004C16E7"/>
    <w:rsid w:val="004C20BA"/>
    <w:rsid w:val="004C31BB"/>
    <w:rsid w:val="004C4F7B"/>
    <w:rsid w:val="004C5506"/>
    <w:rsid w:val="004C6AA1"/>
    <w:rsid w:val="004C7AF7"/>
    <w:rsid w:val="004D00DF"/>
    <w:rsid w:val="004D0628"/>
    <w:rsid w:val="004D0FB1"/>
    <w:rsid w:val="004D18C7"/>
    <w:rsid w:val="004D4B97"/>
    <w:rsid w:val="004D7294"/>
    <w:rsid w:val="004D7FD4"/>
    <w:rsid w:val="004E1682"/>
    <w:rsid w:val="004E252D"/>
    <w:rsid w:val="004E45F9"/>
    <w:rsid w:val="004E4969"/>
    <w:rsid w:val="004E6411"/>
    <w:rsid w:val="004E6FC3"/>
    <w:rsid w:val="004E7045"/>
    <w:rsid w:val="004E7FDD"/>
    <w:rsid w:val="004F0BA3"/>
    <w:rsid w:val="004F1B26"/>
    <w:rsid w:val="004F36E3"/>
    <w:rsid w:val="004F3A3A"/>
    <w:rsid w:val="004F6B3B"/>
    <w:rsid w:val="004F7557"/>
    <w:rsid w:val="005008F0"/>
    <w:rsid w:val="00500B6A"/>
    <w:rsid w:val="005010C9"/>
    <w:rsid w:val="005011C0"/>
    <w:rsid w:val="0050440D"/>
    <w:rsid w:val="00504803"/>
    <w:rsid w:val="00504BBB"/>
    <w:rsid w:val="00504FF4"/>
    <w:rsid w:val="00505681"/>
    <w:rsid w:val="00505E4A"/>
    <w:rsid w:val="005118B0"/>
    <w:rsid w:val="00511B30"/>
    <w:rsid w:val="00511F6A"/>
    <w:rsid w:val="00511FA4"/>
    <w:rsid w:val="00511FE2"/>
    <w:rsid w:val="0051208E"/>
    <w:rsid w:val="00512206"/>
    <w:rsid w:val="00512B8B"/>
    <w:rsid w:val="00513936"/>
    <w:rsid w:val="005144BF"/>
    <w:rsid w:val="00514997"/>
    <w:rsid w:val="0051519D"/>
    <w:rsid w:val="00515278"/>
    <w:rsid w:val="00515403"/>
    <w:rsid w:val="00515D3A"/>
    <w:rsid w:val="00516910"/>
    <w:rsid w:val="00516A8E"/>
    <w:rsid w:val="00520028"/>
    <w:rsid w:val="00520464"/>
    <w:rsid w:val="0052136B"/>
    <w:rsid w:val="005220A2"/>
    <w:rsid w:val="005221CD"/>
    <w:rsid w:val="00522C54"/>
    <w:rsid w:val="00522F78"/>
    <w:rsid w:val="00523D6B"/>
    <w:rsid w:val="00525E89"/>
    <w:rsid w:val="00525F6C"/>
    <w:rsid w:val="00526776"/>
    <w:rsid w:val="00527A2D"/>
    <w:rsid w:val="00530B6E"/>
    <w:rsid w:val="00531735"/>
    <w:rsid w:val="00533D63"/>
    <w:rsid w:val="00536EAD"/>
    <w:rsid w:val="00537C06"/>
    <w:rsid w:val="00540CBB"/>
    <w:rsid w:val="0054276E"/>
    <w:rsid w:val="005449C0"/>
    <w:rsid w:val="00544CB0"/>
    <w:rsid w:val="00547D73"/>
    <w:rsid w:val="005507DE"/>
    <w:rsid w:val="00551BDA"/>
    <w:rsid w:val="00552A2A"/>
    <w:rsid w:val="00554620"/>
    <w:rsid w:val="005560D0"/>
    <w:rsid w:val="0055615F"/>
    <w:rsid w:val="005571CA"/>
    <w:rsid w:val="00557831"/>
    <w:rsid w:val="005618B0"/>
    <w:rsid w:val="00562D56"/>
    <w:rsid w:val="00563A2B"/>
    <w:rsid w:val="00563C6C"/>
    <w:rsid w:val="005649DC"/>
    <w:rsid w:val="00564AF5"/>
    <w:rsid w:val="00571AC7"/>
    <w:rsid w:val="00572119"/>
    <w:rsid w:val="00572760"/>
    <w:rsid w:val="00575ADD"/>
    <w:rsid w:val="005773CE"/>
    <w:rsid w:val="0058025D"/>
    <w:rsid w:val="005802AA"/>
    <w:rsid w:val="00580944"/>
    <w:rsid w:val="005821F7"/>
    <w:rsid w:val="00584F9A"/>
    <w:rsid w:val="005851AF"/>
    <w:rsid w:val="005852CD"/>
    <w:rsid w:val="00585439"/>
    <w:rsid w:val="00585BE8"/>
    <w:rsid w:val="00586165"/>
    <w:rsid w:val="00586918"/>
    <w:rsid w:val="005919B5"/>
    <w:rsid w:val="005925C0"/>
    <w:rsid w:val="00594E13"/>
    <w:rsid w:val="00597043"/>
    <w:rsid w:val="005A0DD9"/>
    <w:rsid w:val="005A177E"/>
    <w:rsid w:val="005A23C4"/>
    <w:rsid w:val="005A2568"/>
    <w:rsid w:val="005A2F45"/>
    <w:rsid w:val="005A383B"/>
    <w:rsid w:val="005A590E"/>
    <w:rsid w:val="005A79D7"/>
    <w:rsid w:val="005A7A5D"/>
    <w:rsid w:val="005B16BB"/>
    <w:rsid w:val="005B25F5"/>
    <w:rsid w:val="005B296F"/>
    <w:rsid w:val="005B323C"/>
    <w:rsid w:val="005B581A"/>
    <w:rsid w:val="005B618D"/>
    <w:rsid w:val="005C07C3"/>
    <w:rsid w:val="005C215E"/>
    <w:rsid w:val="005C3702"/>
    <w:rsid w:val="005C385B"/>
    <w:rsid w:val="005C3D36"/>
    <w:rsid w:val="005C44D7"/>
    <w:rsid w:val="005C4691"/>
    <w:rsid w:val="005C5E90"/>
    <w:rsid w:val="005C6BCE"/>
    <w:rsid w:val="005C7505"/>
    <w:rsid w:val="005D09BB"/>
    <w:rsid w:val="005D24E7"/>
    <w:rsid w:val="005D3B74"/>
    <w:rsid w:val="005D3DAC"/>
    <w:rsid w:val="005D5755"/>
    <w:rsid w:val="005D70DF"/>
    <w:rsid w:val="005D79B7"/>
    <w:rsid w:val="005D7F2F"/>
    <w:rsid w:val="005E2984"/>
    <w:rsid w:val="005E4AA6"/>
    <w:rsid w:val="005E509B"/>
    <w:rsid w:val="005E537A"/>
    <w:rsid w:val="005E6379"/>
    <w:rsid w:val="005E6C41"/>
    <w:rsid w:val="005E6CD5"/>
    <w:rsid w:val="005E7508"/>
    <w:rsid w:val="005E7975"/>
    <w:rsid w:val="005F09C0"/>
    <w:rsid w:val="005F0E70"/>
    <w:rsid w:val="005F172A"/>
    <w:rsid w:val="005F18B0"/>
    <w:rsid w:val="005F18E3"/>
    <w:rsid w:val="005F2524"/>
    <w:rsid w:val="005F2693"/>
    <w:rsid w:val="005F3806"/>
    <w:rsid w:val="005F3B54"/>
    <w:rsid w:val="005F3FBB"/>
    <w:rsid w:val="005F583C"/>
    <w:rsid w:val="005F675B"/>
    <w:rsid w:val="005F69EE"/>
    <w:rsid w:val="005F6A28"/>
    <w:rsid w:val="005F6B31"/>
    <w:rsid w:val="005F7298"/>
    <w:rsid w:val="005F72EC"/>
    <w:rsid w:val="0060102D"/>
    <w:rsid w:val="006015A1"/>
    <w:rsid w:val="0060413D"/>
    <w:rsid w:val="006049AA"/>
    <w:rsid w:val="0060588A"/>
    <w:rsid w:val="00607818"/>
    <w:rsid w:val="006104F0"/>
    <w:rsid w:val="00611727"/>
    <w:rsid w:val="00611B24"/>
    <w:rsid w:val="00613155"/>
    <w:rsid w:val="0061337D"/>
    <w:rsid w:val="00614813"/>
    <w:rsid w:val="00615B33"/>
    <w:rsid w:val="0061673F"/>
    <w:rsid w:val="00616CBD"/>
    <w:rsid w:val="00616FA7"/>
    <w:rsid w:val="006173C1"/>
    <w:rsid w:val="0062379F"/>
    <w:rsid w:val="00623A73"/>
    <w:rsid w:val="00624995"/>
    <w:rsid w:val="00625C38"/>
    <w:rsid w:val="00627751"/>
    <w:rsid w:val="006277C5"/>
    <w:rsid w:val="006300BA"/>
    <w:rsid w:val="006326CC"/>
    <w:rsid w:val="00635042"/>
    <w:rsid w:val="006351D0"/>
    <w:rsid w:val="006352F8"/>
    <w:rsid w:val="00635E63"/>
    <w:rsid w:val="00637176"/>
    <w:rsid w:val="00637F93"/>
    <w:rsid w:val="00640EB0"/>
    <w:rsid w:val="00640F0F"/>
    <w:rsid w:val="00641F77"/>
    <w:rsid w:val="00642A3A"/>
    <w:rsid w:val="00642AC0"/>
    <w:rsid w:val="00643005"/>
    <w:rsid w:val="00643B33"/>
    <w:rsid w:val="00643F91"/>
    <w:rsid w:val="00643FB2"/>
    <w:rsid w:val="00645FBA"/>
    <w:rsid w:val="00646759"/>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60A51"/>
    <w:rsid w:val="0066180E"/>
    <w:rsid w:val="00662839"/>
    <w:rsid w:val="00664A65"/>
    <w:rsid w:val="00665511"/>
    <w:rsid w:val="00665769"/>
    <w:rsid w:val="0066734B"/>
    <w:rsid w:val="00671F15"/>
    <w:rsid w:val="00672652"/>
    <w:rsid w:val="00674CA2"/>
    <w:rsid w:val="00676B0A"/>
    <w:rsid w:val="00676BE9"/>
    <w:rsid w:val="00676ED9"/>
    <w:rsid w:val="00677294"/>
    <w:rsid w:val="00680F82"/>
    <w:rsid w:val="0068143E"/>
    <w:rsid w:val="00681B0D"/>
    <w:rsid w:val="006833AB"/>
    <w:rsid w:val="006835D0"/>
    <w:rsid w:val="0068402E"/>
    <w:rsid w:val="0068523A"/>
    <w:rsid w:val="00691AA1"/>
    <w:rsid w:val="00692C04"/>
    <w:rsid w:val="00692F39"/>
    <w:rsid w:val="00693550"/>
    <w:rsid w:val="00694CE4"/>
    <w:rsid w:val="00694EFF"/>
    <w:rsid w:val="006973DE"/>
    <w:rsid w:val="006978AE"/>
    <w:rsid w:val="006A16A7"/>
    <w:rsid w:val="006A24BA"/>
    <w:rsid w:val="006A410B"/>
    <w:rsid w:val="006A69B6"/>
    <w:rsid w:val="006A7CA8"/>
    <w:rsid w:val="006A7FCB"/>
    <w:rsid w:val="006B011A"/>
    <w:rsid w:val="006B0581"/>
    <w:rsid w:val="006B293B"/>
    <w:rsid w:val="006B2D28"/>
    <w:rsid w:val="006B56A7"/>
    <w:rsid w:val="006B6C46"/>
    <w:rsid w:val="006B6D9F"/>
    <w:rsid w:val="006B795B"/>
    <w:rsid w:val="006B7D48"/>
    <w:rsid w:val="006C01C6"/>
    <w:rsid w:val="006C210D"/>
    <w:rsid w:val="006C23EF"/>
    <w:rsid w:val="006C33F9"/>
    <w:rsid w:val="006C3A66"/>
    <w:rsid w:val="006C4512"/>
    <w:rsid w:val="006C4E0C"/>
    <w:rsid w:val="006C5194"/>
    <w:rsid w:val="006C594B"/>
    <w:rsid w:val="006C5A76"/>
    <w:rsid w:val="006C5C10"/>
    <w:rsid w:val="006C6769"/>
    <w:rsid w:val="006C7461"/>
    <w:rsid w:val="006C7D17"/>
    <w:rsid w:val="006D0AC6"/>
    <w:rsid w:val="006D0B71"/>
    <w:rsid w:val="006D0B8A"/>
    <w:rsid w:val="006D123D"/>
    <w:rsid w:val="006D3453"/>
    <w:rsid w:val="006D5126"/>
    <w:rsid w:val="006D70FB"/>
    <w:rsid w:val="006E046A"/>
    <w:rsid w:val="006E25FD"/>
    <w:rsid w:val="006E2F97"/>
    <w:rsid w:val="006E31FD"/>
    <w:rsid w:val="006E55AC"/>
    <w:rsid w:val="006E7918"/>
    <w:rsid w:val="006E7970"/>
    <w:rsid w:val="006F087C"/>
    <w:rsid w:val="006F0CF0"/>
    <w:rsid w:val="006F110E"/>
    <w:rsid w:val="006F146A"/>
    <w:rsid w:val="006F1B10"/>
    <w:rsid w:val="006F285D"/>
    <w:rsid w:val="006F3C05"/>
    <w:rsid w:val="006F428C"/>
    <w:rsid w:val="006F4B42"/>
    <w:rsid w:val="006F5731"/>
    <w:rsid w:val="006F5982"/>
    <w:rsid w:val="0070322D"/>
    <w:rsid w:val="007059E6"/>
    <w:rsid w:val="00705A7C"/>
    <w:rsid w:val="00706F42"/>
    <w:rsid w:val="00710303"/>
    <w:rsid w:val="00711656"/>
    <w:rsid w:val="00712374"/>
    <w:rsid w:val="007130AD"/>
    <w:rsid w:val="007139CC"/>
    <w:rsid w:val="007143CF"/>
    <w:rsid w:val="00714728"/>
    <w:rsid w:val="00717499"/>
    <w:rsid w:val="00717E12"/>
    <w:rsid w:val="007200F8"/>
    <w:rsid w:val="00720172"/>
    <w:rsid w:val="0072064A"/>
    <w:rsid w:val="007210DF"/>
    <w:rsid w:val="007215C7"/>
    <w:rsid w:val="007216D2"/>
    <w:rsid w:val="007216F2"/>
    <w:rsid w:val="00722240"/>
    <w:rsid w:val="007231E8"/>
    <w:rsid w:val="00723401"/>
    <w:rsid w:val="00723C69"/>
    <w:rsid w:val="007241C4"/>
    <w:rsid w:val="007255A9"/>
    <w:rsid w:val="00725D61"/>
    <w:rsid w:val="00726B68"/>
    <w:rsid w:val="007270E0"/>
    <w:rsid w:val="007273AA"/>
    <w:rsid w:val="00727D7C"/>
    <w:rsid w:val="00730BE8"/>
    <w:rsid w:val="00730C50"/>
    <w:rsid w:val="00731CC3"/>
    <w:rsid w:val="00733CB8"/>
    <w:rsid w:val="00733D57"/>
    <w:rsid w:val="0073509D"/>
    <w:rsid w:val="00736FBC"/>
    <w:rsid w:val="00740CAC"/>
    <w:rsid w:val="00740FAE"/>
    <w:rsid w:val="00741505"/>
    <w:rsid w:val="00741506"/>
    <w:rsid w:val="00742678"/>
    <w:rsid w:val="007426FC"/>
    <w:rsid w:val="00742C20"/>
    <w:rsid w:val="007445FA"/>
    <w:rsid w:val="00744652"/>
    <w:rsid w:val="0074465A"/>
    <w:rsid w:val="007449D5"/>
    <w:rsid w:val="007461BF"/>
    <w:rsid w:val="00746B7A"/>
    <w:rsid w:val="007504EA"/>
    <w:rsid w:val="00750FDE"/>
    <w:rsid w:val="007533EF"/>
    <w:rsid w:val="00753D76"/>
    <w:rsid w:val="00755A01"/>
    <w:rsid w:val="00756F1C"/>
    <w:rsid w:val="007608C7"/>
    <w:rsid w:val="00760CCE"/>
    <w:rsid w:val="00761F96"/>
    <w:rsid w:val="007625E7"/>
    <w:rsid w:val="00763613"/>
    <w:rsid w:val="00763914"/>
    <w:rsid w:val="00763B87"/>
    <w:rsid w:val="00764484"/>
    <w:rsid w:val="00764511"/>
    <w:rsid w:val="007646C5"/>
    <w:rsid w:val="00764DD5"/>
    <w:rsid w:val="00766E55"/>
    <w:rsid w:val="0077027F"/>
    <w:rsid w:val="00770C4D"/>
    <w:rsid w:val="00770FFF"/>
    <w:rsid w:val="00771268"/>
    <w:rsid w:val="00771D0A"/>
    <w:rsid w:val="007741C5"/>
    <w:rsid w:val="00775B14"/>
    <w:rsid w:val="00775E73"/>
    <w:rsid w:val="00777C4E"/>
    <w:rsid w:val="00780F6E"/>
    <w:rsid w:val="00782425"/>
    <w:rsid w:val="00783C62"/>
    <w:rsid w:val="00784D09"/>
    <w:rsid w:val="00786512"/>
    <w:rsid w:val="007869CA"/>
    <w:rsid w:val="00786A61"/>
    <w:rsid w:val="00787A32"/>
    <w:rsid w:val="00791990"/>
    <w:rsid w:val="007925B9"/>
    <w:rsid w:val="00792923"/>
    <w:rsid w:val="00792F02"/>
    <w:rsid w:val="00794933"/>
    <w:rsid w:val="007949C1"/>
    <w:rsid w:val="00794E92"/>
    <w:rsid w:val="0079519F"/>
    <w:rsid w:val="0079560D"/>
    <w:rsid w:val="007966D4"/>
    <w:rsid w:val="007979C7"/>
    <w:rsid w:val="007A12C6"/>
    <w:rsid w:val="007A194F"/>
    <w:rsid w:val="007A1AAA"/>
    <w:rsid w:val="007A23BF"/>
    <w:rsid w:val="007A2F63"/>
    <w:rsid w:val="007A3194"/>
    <w:rsid w:val="007A4034"/>
    <w:rsid w:val="007A7765"/>
    <w:rsid w:val="007B1591"/>
    <w:rsid w:val="007B1AA0"/>
    <w:rsid w:val="007B2A59"/>
    <w:rsid w:val="007B2AAC"/>
    <w:rsid w:val="007B41D4"/>
    <w:rsid w:val="007B467A"/>
    <w:rsid w:val="007B49EF"/>
    <w:rsid w:val="007B4F33"/>
    <w:rsid w:val="007B797B"/>
    <w:rsid w:val="007B7FDB"/>
    <w:rsid w:val="007C0039"/>
    <w:rsid w:val="007C080C"/>
    <w:rsid w:val="007C09EA"/>
    <w:rsid w:val="007C1B06"/>
    <w:rsid w:val="007C1DD5"/>
    <w:rsid w:val="007C21E9"/>
    <w:rsid w:val="007C23B4"/>
    <w:rsid w:val="007C348F"/>
    <w:rsid w:val="007C41F3"/>
    <w:rsid w:val="007C47A0"/>
    <w:rsid w:val="007C4CBE"/>
    <w:rsid w:val="007C4E2F"/>
    <w:rsid w:val="007C506A"/>
    <w:rsid w:val="007C6E97"/>
    <w:rsid w:val="007D0596"/>
    <w:rsid w:val="007D0E6C"/>
    <w:rsid w:val="007D160E"/>
    <w:rsid w:val="007D174C"/>
    <w:rsid w:val="007D20E6"/>
    <w:rsid w:val="007D31AD"/>
    <w:rsid w:val="007D4323"/>
    <w:rsid w:val="007D695E"/>
    <w:rsid w:val="007D6B4F"/>
    <w:rsid w:val="007D7629"/>
    <w:rsid w:val="007E048B"/>
    <w:rsid w:val="007E19F1"/>
    <w:rsid w:val="007E2730"/>
    <w:rsid w:val="007E56E3"/>
    <w:rsid w:val="007E5B9F"/>
    <w:rsid w:val="007E7874"/>
    <w:rsid w:val="007F20C3"/>
    <w:rsid w:val="007F2212"/>
    <w:rsid w:val="007F2F52"/>
    <w:rsid w:val="007F313F"/>
    <w:rsid w:val="007F3EF5"/>
    <w:rsid w:val="007F3FEA"/>
    <w:rsid w:val="007F4641"/>
    <w:rsid w:val="007F5A19"/>
    <w:rsid w:val="007F62A8"/>
    <w:rsid w:val="007F698C"/>
    <w:rsid w:val="007F69E5"/>
    <w:rsid w:val="007F7406"/>
    <w:rsid w:val="007F7C6A"/>
    <w:rsid w:val="008014A3"/>
    <w:rsid w:val="00801CE2"/>
    <w:rsid w:val="00802587"/>
    <w:rsid w:val="00802815"/>
    <w:rsid w:val="0080329F"/>
    <w:rsid w:val="00803837"/>
    <w:rsid w:val="008079E5"/>
    <w:rsid w:val="00807B9A"/>
    <w:rsid w:val="008108C6"/>
    <w:rsid w:val="00810A29"/>
    <w:rsid w:val="00812FC6"/>
    <w:rsid w:val="00813A1D"/>
    <w:rsid w:val="00814A7F"/>
    <w:rsid w:val="00814E63"/>
    <w:rsid w:val="00815593"/>
    <w:rsid w:val="00816013"/>
    <w:rsid w:val="00817359"/>
    <w:rsid w:val="00817B4C"/>
    <w:rsid w:val="008211D2"/>
    <w:rsid w:val="0082250C"/>
    <w:rsid w:val="00822D0F"/>
    <w:rsid w:val="00823275"/>
    <w:rsid w:val="00825319"/>
    <w:rsid w:val="00825D73"/>
    <w:rsid w:val="00825EEB"/>
    <w:rsid w:val="00826695"/>
    <w:rsid w:val="0082718A"/>
    <w:rsid w:val="00827EF0"/>
    <w:rsid w:val="0083009C"/>
    <w:rsid w:val="00832472"/>
    <w:rsid w:val="0083255C"/>
    <w:rsid w:val="00833203"/>
    <w:rsid w:val="00834CB0"/>
    <w:rsid w:val="00836FFE"/>
    <w:rsid w:val="00837EDC"/>
    <w:rsid w:val="008423FC"/>
    <w:rsid w:val="008434FB"/>
    <w:rsid w:val="00843D05"/>
    <w:rsid w:val="00844190"/>
    <w:rsid w:val="0084566B"/>
    <w:rsid w:val="008461B0"/>
    <w:rsid w:val="00846A16"/>
    <w:rsid w:val="00850187"/>
    <w:rsid w:val="00850291"/>
    <w:rsid w:val="00850309"/>
    <w:rsid w:val="008503DB"/>
    <w:rsid w:val="0085063F"/>
    <w:rsid w:val="008512FF"/>
    <w:rsid w:val="008513B6"/>
    <w:rsid w:val="008515C0"/>
    <w:rsid w:val="00852DC5"/>
    <w:rsid w:val="0085354E"/>
    <w:rsid w:val="00853CC6"/>
    <w:rsid w:val="00853D73"/>
    <w:rsid w:val="00855314"/>
    <w:rsid w:val="0085575A"/>
    <w:rsid w:val="0085680B"/>
    <w:rsid w:val="00861349"/>
    <w:rsid w:val="00862E26"/>
    <w:rsid w:val="00864B17"/>
    <w:rsid w:val="00865E76"/>
    <w:rsid w:val="0086767C"/>
    <w:rsid w:val="00870737"/>
    <w:rsid w:val="00871C13"/>
    <w:rsid w:val="00872198"/>
    <w:rsid w:val="00874EC4"/>
    <w:rsid w:val="008750D2"/>
    <w:rsid w:val="008757F8"/>
    <w:rsid w:val="0087633E"/>
    <w:rsid w:val="00876D20"/>
    <w:rsid w:val="00880B35"/>
    <w:rsid w:val="0088126E"/>
    <w:rsid w:val="0088224D"/>
    <w:rsid w:val="00882691"/>
    <w:rsid w:val="00882D87"/>
    <w:rsid w:val="00883275"/>
    <w:rsid w:val="008839AC"/>
    <w:rsid w:val="00884417"/>
    <w:rsid w:val="008874FE"/>
    <w:rsid w:val="00887AAA"/>
    <w:rsid w:val="00890467"/>
    <w:rsid w:val="008907AA"/>
    <w:rsid w:val="00891261"/>
    <w:rsid w:val="00893D17"/>
    <w:rsid w:val="0089453C"/>
    <w:rsid w:val="008946F0"/>
    <w:rsid w:val="00896FEC"/>
    <w:rsid w:val="008A09E2"/>
    <w:rsid w:val="008A0A0B"/>
    <w:rsid w:val="008A16DE"/>
    <w:rsid w:val="008A2EE7"/>
    <w:rsid w:val="008A3195"/>
    <w:rsid w:val="008A3A0B"/>
    <w:rsid w:val="008A3C21"/>
    <w:rsid w:val="008A5BB9"/>
    <w:rsid w:val="008A6D44"/>
    <w:rsid w:val="008A6D4D"/>
    <w:rsid w:val="008A721F"/>
    <w:rsid w:val="008A7D79"/>
    <w:rsid w:val="008B0A46"/>
    <w:rsid w:val="008B0B92"/>
    <w:rsid w:val="008B1BF9"/>
    <w:rsid w:val="008B4181"/>
    <w:rsid w:val="008B4210"/>
    <w:rsid w:val="008B4BCB"/>
    <w:rsid w:val="008B4EB6"/>
    <w:rsid w:val="008B5E8A"/>
    <w:rsid w:val="008B66AD"/>
    <w:rsid w:val="008B6D41"/>
    <w:rsid w:val="008B77F0"/>
    <w:rsid w:val="008C0AAE"/>
    <w:rsid w:val="008C105A"/>
    <w:rsid w:val="008C1D65"/>
    <w:rsid w:val="008C219A"/>
    <w:rsid w:val="008C26C5"/>
    <w:rsid w:val="008C5869"/>
    <w:rsid w:val="008C780B"/>
    <w:rsid w:val="008D00C0"/>
    <w:rsid w:val="008D11E5"/>
    <w:rsid w:val="008D132D"/>
    <w:rsid w:val="008D2FBB"/>
    <w:rsid w:val="008D4D1A"/>
    <w:rsid w:val="008D653A"/>
    <w:rsid w:val="008D7B19"/>
    <w:rsid w:val="008D7D20"/>
    <w:rsid w:val="008E0238"/>
    <w:rsid w:val="008E08A6"/>
    <w:rsid w:val="008E14BA"/>
    <w:rsid w:val="008E183E"/>
    <w:rsid w:val="008E2CB4"/>
    <w:rsid w:val="008E3864"/>
    <w:rsid w:val="008E5983"/>
    <w:rsid w:val="008E5A24"/>
    <w:rsid w:val="008F00DF"/>
    <w:rsid w:val="008F11D9"/>
    <w:rsid w:val="008F11FE"/>
    <w:rsid w:val="008F2069"/>
    <w:rsid w:val="008F2632"/>
    <w:rsid w:val="008F3135"/>
    <w:rsid w:val="008F390F"/>
    <w:rsid w:val="008F39B8"/>
    <w:rsid w:val="008F5524"/>
    <w:rsid w:val="008F58DD"/>
    <w:rsid w:val="008F6B4F"/>
    <w:rsid w:val="008F72C9"/>
    <w:rsid w:val="008F763A"/>
    <w:rsid w:val="008F7729"/>
    <w:rsid w:val="008F78E4"/>
    <w:rsid w:val="00901329"/>
    <w:rsid w:val="009018DC"/>
    <w:rsid w:val="00902F22"/>
    <w:rsid w:val="00903312"/>
    <w:rsid w:val="00903903"/>
    <w:rsid w:val="00904559"/>
    <w:rsid w:val="0090459F"/>
    <w:rsid w:val="00904F29"/>
    <w:rsid w:val="009054CF"/>
    <w:rsid w:val="0091103D"/>
    <w:rsid w:val="009112E8"/>
    <w:rsid w:val="00911623"/>
    <w:rsid w:val="00912120"/>
    <w:rsid w:val="0091313D"/>
    <w:rsid w:val="00914AD4"/>
    <w:rsid w:val="009153E7"/>
    <w:rsid w:val="00915AC6"/>
    <w:rsid w:val="00915D14"/>
    <w:rsid w:val="00916E1C"/>
    <w:rsid w:val="009177F9"/>
    <w:rsid w:val="0091798F"/>
    <w:rsid w:val="00920205"/>
    <w:rsid w:val="0092042E"/>
    <w:rsid w:val="00920438"/>
    <w:rsid w:val="009214E0"/>
    <w:rsid w:val="009216A4"/>
    <w:rsid w:val="00923295"/>
    <w:rsid w:val="0092357C"/>
    <w:rsid w:val="009255F5"/>
    <w:rsid w:val="00925C3E"/>
    <w:rsid w:val="00926603"/>
    <w:rsid w:val="00927FAC"/>
    <w:rsid w:val="009308AA"/>
    <w:rsid w:val="0093133F"/>
    <w:rsid w:val="00933EFB"/>
    <w:rsid w:val="00935408"/>
    <w:rsid w:val="00935436"/>
    <w:rsid w:val="00936B5B"/>
    <w:rsid w:val="00936BA5"/>
    <w:rsid w:val="00940586"/>
    <w:rsid w:val="00940632"/>
    <w:rsid w:val="00941437"/>
    <w:rsid w:val="009415AD"/>
    <w:rsid w:val="00943396"/>
    <w:rsid w:val="009433E7"/>
    <w:rsid w:val="00946564"/>
    <w:rsid w:val="00946764"/>
    <w:rsid w:val="00946C3E"/>
    <w:rsid w:val="0094798B"/>
    <w:rsid w:val="00947A30"/>
    <w:rsid w:val="00947CE9"/>
    <w:rsid w:val="00950158"/>
    <w:rsid w:val="00950737"/>
    <w:rsid w:val="00951923"/>
    <w:rsid w:val="00960212"/>
    <w:rsid w:val="00960DCE"/>
    <w:rsid w:val="00960E4A"/>
    <w:rsid w:val="00960EF3"/>
    <w:rsid w:val="00961343"/>
    <w:rsid w:val="0096232D"/>
    <w:rsid w:val="009630D6"/>
    <w:rsid w:val="0096333F"/>
    <w:rsid w:val="00963D01"/>
    <w:rsid w:val="0096460B"/>
    <w:rsid w:val="00966998"/>
    <w:rsid w:val="00967B3A"/>
    <w:rsid w:val="00970D78"/>
    <w:rsid w:val="00970D9F"/>
    <w:rsid w:val="009712F6"/>
    <w:rsid w:val="00971910"/>
    <w:rsid w:val="00971C8F"/>
    <w:rsid w:val="00971E2A"/>
    <w:rsid w:val="009739EB"/>
    <w:rsid w:val="0097464C"/>
    <w:rsid w:val="00974CF7"/>
    <w:rsid w:val="00975FDF"/>
    <w:rsid w:val="00976F5E"/>
    <w:rsid w:val="00977050"/>
    <w:rsid w:val="00977724"/>
    <w:rsid w:val="00977D08"/>
    <w:rsid w:val="009807C0"/>
    <w:rsid w:val="00981D27"/>
    <w:rsid w:val="00982E18"/>
    <w:rsid w:val="009850DD"/>
    <w:rsid w:val="00985864"/>
    <w:rsid w:val="00986327"/>
    <w:rsid w:val="0098723A"/>
    <w:rsid w:val="00990B18"/>
    <w:rsid w:val="009926F7"/>
    <w:rsid w:val="009940B0"/>
    <w:rsid w:val="00994403"/>
    <w:rsid w:val="00994455"/>
    <w:rsid w:val="00994C3B"/>
    <w:rsid w:val="00997299"/>
    <w:rsid w:val="00997CC1"/>
    <w:rsid w:val="009A0FE6"/>
    <w:rsid w:val="009A17EA"/>
    <w:rsid w:val="009A278D"/>
    <w:rsid w:val="009A2FD1"/>
    <w:rsid w:val="009A4D56"/>
    <w:rsid w:val="009A53E6"/>
    <w:rsid w:val="009A5E47"/>
    <w:rsid w:val="009A61A8"/>
    <w:rsid w:val="009A62E3"/>
    <w:rsid w:val="009A7732"/>
    <w:rsid w:val="009A7ECC"/>
    <w:rsid w:val="009B08F1"/>
    <w:rsid w:val="009B0BBF"/>
    <w:rsid w:val="009B0C88"/>
    <w:rsid w:val="009B21FB"/>
    <w:rsid w:val="009B374E"/>
    <w:rsid w:val="009B4E7C"/>
    <w:rsid w:val="009B6A5A"/>
    <w:rsid w:val="009C021C"/>
    <w:rsid w:val="009C028C"/>
    <w:rsid w:val="009C0359"/>
    <w:rsid w:val="009C21EE"/>
    <w:rsid w:val="009C43E8"/>
    <w:rsid w:val="009C4F2F"/>
    <w:rsid w:val="009C5934"/>
    <w:rsid w:val="009C6053"/>
    <w:rsid w:val="009C7037"/>
    <w:rsid w:val="009C73B6"/>
    <w:rsid w:val="009C7D21"/>
    <w:rsid w:val="009D0C96"/>
    <w:rsid w:val="009D0F2E"/>
    <w:rsid w:val="009D10BB"/>
    <w:rsid w:val="009D2A23"/>
    <w:rsid w:val="009D3191"/>
    <w:rsid w:val="009D4234"/>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1F92"/>
    <w:rsid w:val="009F2399"/>
    <w:rsid w:val="009F5369"/>
    <w:rsid w:val="009F5E1B"/>
    <w:rsid w:val="009F5F85"/>
    <w:rsid w:val="009F6637"/>
    <w:rsid w:val="009F6756"/>
    <w:rsid w:val="00A001A5"/>
    <w:rsid w:val="00A00A73"/>
    <w:rsid w:val="00A00BBF"/>
    <w:rsid w:val="00A01948"/>
    <w:rsid w:val="00A02223"/>
    <w:rsid w:val="00A026D9"/>
    <w:rsid w:val="00A041D5"/>
    <w:rsid w:val="00A049B9"/>
    <w:rsid w:val="00A04E0D"/>
    <w:rsid w:val="00A06389"/>
    <w:rsid w:val="00A07BEA"/>
    <w:rsid w:val="00A12AB0"/>
    <w:rsid w:val="00A13554"/>
    <w:rsid w:val="00A14867"/>
    <w:rsid w:val="00A15FEB"/>
    <w:rsid w:val="00A16749"/>
    <w:rsid w:val="00A16D11"/>
    <w:rsid w:val="00A2503A"/>
    <w:rsid w:val="00A26BD0"/>
    <w:rsid w:val="00A3052E"/>
    <w:rsid w:val="00A30AF1"/>
    <w:rsid w:val="00A334D2"/>
    <w:rsid w:val="00A356AD"/>
    <w:rsid w:val="00A35717"/>
    <w:rsid w:val="00A35DAF"/>
    <w:rsid w:val="00A36040"/>
    <w:rsid w:val="00A3608F"/>
    <w:rsid w:val="00A363C9"/>
    <w:rsid w:val="00A36BB3"/>
    <w:rsid w:val="00A36E77"/>
    <w:rsid w:val="00A37926"/>
    <w:rsid w:val="00A403A9"/>
    <w:rsid w:val="00A406F5"/>
    <w:rsid w:val="00A40E4D"/>
    <w:rsid w:val="00A40F58"/>
    <w:rsid w:val="00A4160E"/>
    <w:rsid w:val="00A42294"/>
    <w:rsid w:val="00A42E04"/>
    <w:rsid w:val="00A45125"/>
    <w:rsid w:val="00A451DC"/>
    <w:rsid w:val="00A45F29"/>
    <w:rsid w:val="00A46A52"/>
    <w:rsid w:val="00A470D1"/>
    <w:rsid w:val="00A47C3A"/>
    <w:rsid w:val="00A50329"/>
    <w:rsid w:val="00A50534"/>
    <w:rsid w:val="00A5058A"/>
    <w:rsid w:val="00A5079C"/>
    <w:rsid w:val="00A50CD1"/>
    <w:rsid w:val="00A516C7"/>
    <w:rsid w:val="00A52CD5"/>
    <w:rsid w:val="00A53052"/>
    <w:rsid w:val="00A533FA"/>
    <w:rsid w:val="00A54222"/>
    <w:rsid w:val="00A55DCF"/>
    <w:rsid w:val="00A5610E"/>
    <w:rsid w:val="00A60B0A"/>
    <w:rsid w:val="00A61260"/>
    <w:rsid w:val="00A614A0"/>
    <w:rsid w:val="00A623BA"/>
    <w:rsid w:val="00A65740"/>
    <w:rsid w:val="00A65814"/>
    <w:rsid w:val="00A6699C"/>
    <w:rsid w:val="00A67092"/>
    <w:rsid w:val="00A67345"/>
    <w:rsid w:val="00A70D19"/>
    <w:rsid w:val="00A72594"/>
    <w:rsid w:val="00A727DD"/>
    <w:rsid w:val="00A73ADA"/>
    <w:rsid w:val="00A7541C"/>
    <w:rsid w:val="00A7613C"/>
    <w:rsid w:val="00A767C5"/>
    <w:rsid w:val="00A76CE2"/>
    <w:rsid w:val="00A771D8"/>
    <w:rsid w:val="00A77EB1"/>
    <w:rsid w:val="00A80062"/>
    <w:rsid w:val="00A81667"/>
    <w:rsid w:val="00A816D9"/>
    <w:rsid w:val="00A82831"/>
    <w:rsid w:val="00A840E6"/>
    <w:rsid w:val="00A84C1D"/>
    <w:rsid w:val="00A85F9F"/>
    <w:rsid w:val="00A86DAF"/>
    <w:rsid w:val="00A86DFF"/>
    <w:rsid w:val="00A87A2D"/>
    <w:rsid w:val="00A87F01"/>
    <w:rsid w:val="00A90AF0"/>
    <w:rsid w:val="00A921E7"/>
    <w:rsid w:val="00A92B91"/>
    <w:rsid w:val="00A92E82"/>
    <w:rsid w:val="00A93CAD"/>
    <w:rsid w:val="00A9634F"/>
    <w:rsid w:val="00AA15F0"/>
    <w:rsid w:val="00AA1EB8"/>
    <w:rsid w:val="00AA2752"/>
    <w:rsid w:val="00AA2EFD"/>
    <w:rsid w:val="00AA3BAC"/>
    <w:rsid w:val="00AA4F5F"/>
    <w:rsid w:val="00AA512E"/>
    <w:rsid w:val="00AA51B8"/>
    <w:rsid w:val="00AA657A"/>
    <w:rsid w:val="00AA68E5"/>
    <w:rsid w:val="00AA6CB7"/>
    <w:rsid w:val="00AB0555"/>
    <w:rsid w:val="00AB0992"/>
    <w:rsid w:val="00AB1052"/>
    <w:rsid w:val="00AB344C"/>
    <w:rsid w:val="00AB3800"/>
    <w:rsid w:val="00AB3D2C"/>
    <w:rsid w:val="00AB444D"/>
    <w:rsid w:val="00AB4BCC"/>
    <w:rsid w:val="00AB4CCA"/>
    <w:rsid w:val="00AB6395"/>
    <w:rsid w:val="00AB7CA8"/>
    <w:rsid w:val="00AB7FAC"/>
    <w:rsid w:val="00AC0633"/>
    <w:rsid w:val="00AC0D23"/>
    <w:rsid w:val="00AC18F5"/>
    <w:rsid w:val="00AC1A24"/>
    <w:rsid w:val="00AC1BE4"/>
    <w:rsid w:val="00AC1CAD"/>
    <w:rsid w:val="00AC388E"/>
    <w:rsid w:val="00AC3B0C"/>
    <w:rsid w:val="00AC48CA"/>
    <w:rsid w:val="00AC598B"/>
    <w:rsid w:val="00AC628C"/>
    <w:rsid w:val="00AC65D5"/>
    <w:rsid w:val="00AC68E1"/>
    <w:rsid w:val="00AC7170"/>
    <w:rsid w:val="00AC7B8B"/>
    <w:rsid w:val="00AC7FBE"/>
    <w:rsid w:val="00AD1655"/>
    <w:rsid w:val="00AD1EF9"/>
    <w:rsid w:val="00AD4EE4"/>
    <w:rsid w:val="00AD5235"/>
    <w:rsid w:val="00AE00D1"/>
    <w:rsid w:val="00AE0AD1"/>
    <w:rsid w:val="00AE1B05"/>
    <w:rsid w:val="00AE2EE9"/>
    <w:rsid w:val="00AE343E"/>
    <w:rsid w:val="00AE536D"/>
    <w:rsid w:val="00AE6056"/>
    <w:rsid w:val="00AE61DA"/>
    <w:rsid w:val="00AE71FB"/>
    <w:rsid w:val="00AF048C"/>
    <w:rsid w:val="00AF050A"/>
    <w:rsid w:val="00AF1C3E"/>
    <w:rsid w:val="00AF3677"/>
    <w:rsid w:val="00AF3B38"/>
    <w:rsid w:val="00AF417E"/>
    <w:rsid w:val="00AF4C1B"/>
    <w:rsid w:val="00AF56B1"/>
    <w:rsid w:val="00AF5AE5"/>
    <w:rsid w:val="00AF5AF6"/>
    <w:rsid w:val="00AF619B"/>
    <w:rsid w:val="00AF6236"/>
    <w:rsid w:val="00AF63B3"/>
    <w:rsid w:val="00AF7367"/>
    <w:rsid w:val="00AF74DA"/>
    <w:rsid w:val="00AF77C3"/>
    <w:rsid w:val="00AF7C75"/>
    <w:rsid w:val="00AF7FF2"/>
    <w:rsid w:val="00B00232"/>
    <w:rsid w:val="00B01009"/>
    <w:rsid w:val="00B016BD"/>
    <w:rsid w:val="00B03CDD"/>
    <w:rsid w:val="00B0414E"/>
    <w:rsid w:val="00B043C9"/>
    <w:rsid w:val="00B04560"/>
    <w:rsid w:val="00B04A1A"/>
    <w:rsid w:val="00B05AF5"/>
    <w:rsid w:val="00B05F95"/>
    <w:rsid w:val="00B06409"/>
    <w:rsid w:val="00B067A8"/>
    <w:rsid w:val="00B06D89"/>
    <w:rsid w:val="00B07103"/>
    <w:rsid w:val="00B07C4C"/>
    <w:rsid w:val="00B1205C"/>
    <w:rsid w:val="00B127D3"/>
    <w:rsid w:val="00B1396C"/>
    <w:rsid w:val="00B13BD7"/>
    <w:rsid w:val="00B13D9B"/>
    <w:rsid w:val="00B140A4"/>
    <w:rsid w:val="00B1473F"/>
    <w:rsid w:val="00B171E4"/>
    <w:rsid w:val="00B17B46"/>
    <w:rsid w:val="00B2086C"/>
    <w:rsid w:val="00B20E81"/>
    <w:rsid w:val="00B21F11"/>
    <w:rsid w:val="00B22FC2"/>
    <w:rsid w:val="00B24127"/>
    <w:rsid w:val="00B24B72"/>
    <w:rsid w:val="00B24D2C"/>
    <w:rsid w:val="00B25D55"/>
    <w:rsid w:val="00B25FC9"/>
    <w:rsid w:val="00B25FF9"/>
    <w:rsid w:val="00B26D02"/>
    <w:rsid w:val="00B30DAD"/>
    <w:rsid w:val="00B312AD"/>
    <w:rsid w:val="00B3240B"/>
    <w:rsid w:val="00B32A54"/>
    <w:rsid w:val="00B33CC3"/>
    <w:rsid w:val="00B34B2F"/>
    <w:rsid w:val="00B34CFB"/>
    <w:rsid w:val="00B34EB9"/>
    <w:rsid w:val="00B355EC"/>
    <w:rsid w:val="00B41815"/>
    <w:rsid w:val="00B41D1E"/>
    <w:rsid w:val="00B41F34"/>
    <w:rsid w:val="00B4203C"/>
    <w:rsid w:val="00B43350"/>
    <w:rsid w:val="00B4344B"/>
    <w:rsid w:val="00B44FD8"/>
    <w:rsid w:val="00B451F8"/>
    <w:rsid w:val="00B4579D"/>
    <w:rsid w:val="00B45A09"/>
    <w:rsid w:val="00B45EF5"/>
    <w:rsid w:val="00B463CF"/>
    <w:rsid w:val="00B50740"/>
    <w:rsid w:val="00B51F2D"/>
    <w:rsid w:val="00B532D9"/>
    <w:rsid w:val="00B53BB3"/>
    <w:rsid w:val="00B53D86"/>
    <w:rsid w:val="00B565CD"/>
    <w:rsid w:val="00B56B1F"/>
    <w:rsid w:val="00B601D5"/>
    <w:rsid w:val="00B612CF"/>
    <w:rsid w:val="00B612D2"/>
    <w:rsid w:val="00B6187F"/>
    <w:rsid w:val="00B6198B"/>
    <w:rsid w:val="00B61B2E"/>
    <w:rsid w:val="00B624C2"/>
    <w:rsid w:val="00B62E9C"/>
    <w:rsid w:val="00B6372F"/>
    <w:rsid w:val="00B63CEB"/>
    <w:rsid w:val="00B64AB0"/>
    <w:rsid w:val="00B65782"/>
    <w:rsid w:val="00B6704A"/>
    <w:rsid w:val="00B67BBD"/>
    <w:rsid w:val="00B71EF8"/>
    <w:rsid w:val="00B73C89"/>
    <w:rsid w:val="00B746B7"/>
    <w:rsid w:val="00B7638E"/>
    <w:rsid w:val="00B764B8"/>
    <w:rsid w:val="00B76DEC"/>
    <w:rsid w:val="00B8082A"/>
    <w:rsid w:val="00B80C9E"/>
    <w:rsid w:val="00B8166D"/>
    <w:rsid w:val="00B82C63"/>
    <w:rsid w:val="00B830F3"/>
    <w:rsid w:val="00B831EF"/>
    <w:rsid w:val="00B835A4"/>
    <w:rsid w:val="00B86B36"/>
    <w:rsid w:val="00B875E0"/>
    <w:rsid w:val="00B87F04"/>
    <w:rsid w:val="00B90763"/>
    <w:rsid w:val="00B908E3"/>
    <w:rsid w:val="00B90E13"/>
    <w:rsid w:val="00B91000"/>
    <w:rsid w:val="00B91EE0"/>
    <w:rsid w:val="00B925B7"/>
    <w:rsid w:val="00B92B7E"/>
    <w:rsid w:val="00B93304"/>
    <w:rsid w:val="00B93ADA"/>
    <w:rsid w:val="00B94096"/>
    <w:rsid w:val="00B9496D"/>
    <w:rsid w:val="00B96B38"/>
    <w:rsid w:val="00B97491"/>
    <w:rsid w:val="00BA038F"/>
    <w:rsid w:val="00BA0E9B"/>
    <w:rsid w:val="00BA2876"/>
    <w:rsid w:val="00BA2B6E"/>
    <w:rsid w:val="00BA4480"/>
    <w:rsid w:val="00BA5A73"/>
    <w:rsid w:val="00BA5C73"/>
    <w:rsid w:val="00BA6EE7"/>
    <w:rsid w:val="00BA7AF4"/>
    <w:rsid w:val="00BB19E7"/>
    <w:rsid w:val="00BB22AE"/>
    <w:rsid w:val="00BB4793"/>
    <w:rsid w:val="00BB49F4"/>
    <w:rsid w:val="00BB6839"/>
    <w:rsid w:val="00BB6B01"/>
    <w:rsid w:val="00BB7351"/>
    <w:rsid w:val="00BB7759"/>
    <w:rsid w:val="00BC0336"/>
    <w:rsid w:val="00BC0D24"/>
    <w:rsid w:val="00BC100E"/>
    <w:rsid w:val="00BC3232"/>
    <w:rsid w:val="00BC3734"/>
    <w:rsid w:val="00BC5ACC"/>
    <w:rsid w:val="00BC61FC"/>
    <w:rsid w:val="00BC731F"/>
    <w:rsid w:val="00BC76ED"/>
    <w:rsid w:val="00BC77F3"/>
    <w:rsid w:val="00BC7F05"/>
    <w:rsid w:val="00BC7FDD"/>
    <w:rsid w:val="00BD1D6D"/>
    <w:rsid w:val="00BD3493"/>
    <w:rsid w:val="00BD3E1B"/>
    <w:rsid w:val="00BD6912"/>
    <w:rsid w:val="00BD6B53"/>
    <w:rsid w:val="00BD7C8A"/>
    <w:rsid w:val="00BE11E0"/>
    <w:rsid w:val="00BE1226"/>
    <w:rsid w:val="00BE310D"/>
    <w:rsid w:val="00BE41EE"/>
    <w:rsid w:val="00BE6E5A"/>
    <w:rsid w:val="00BE72C8"/>
    <w:rsid w:val="00BF0EC5"/>
    <w:rsid w:val="00BF34F9"/>
    <w:rsid w:val="00BF4BCD"/>
    <w:rsid w:val="00BF60F9"/>
    <w:rsid w:val="00BF66AE"/>
    <w:rsid w:val="00BF6E00"/>
    <w:rsid w:val="00BF74B4"/>
    <w:rsid w:val="00C002B6"/>
    <w:rsid w:val="00C01868"/>
    <w:rsid w:val="00C029FC"/>
    <w:rsid w:val="00C02ACC"/>
    <w:rsid w:val="00C02BA8"/>
    <w:rsid w:val="00C03F2F"/>
    <w:rsid w:val="00C04673"/>
    <w:rsid w:val="00C068D0"/>
    <w:rsid w:val="00C114B9"/>
    <w:rsid w:val="00C11911"/>
    <w:rsid w:val="00C119DC"/>
    <w:rsid w:val="00C11A18"/>
    <w:rsid w:val="00C13E18"/>
    <w:rsid w:val="00C14220"/>
    <w:rsid w:val="00C150FB"/>
    <w:rsid w:val="00C15E71"/>
    <w:rsid w:val="00C171D0"/>
    <w:rsid w:val="00C177E2"/>
    <w:rsid w:val="00C179DA"/>
    <w:rsid w:val="00C20968"/>
    <w:rsid w:val="00C20BB9"/>
    <w:rsid w:val="00C2211E"/>
    <w:rsid w:val="00C22817"/>
    <w:rsid w:val="00C249F9"/>
    <w:rsid w:val="00C24AF9"/>
    <w:rsid w:val="00C25C44"/>
    <w:rsid w:val="00C26AB5"/>
    <w:rsid w:val="00C27DC3"/>
    <w:rsid w:val="00C30741"/>
    <w:rsid w:val="00C31307"/>
    <w:rsid w:val="00C34C1F"/>
    <w:rsid w:val="00C35A6F"/>
    <w:rsid w:val="00C3672F"/>
    <w:rsid w:val="00C4081B"/>
    <w:rsid w:val="00C422CF"/>
    <w:rsid w:val="00C428C6"/>
    <w:rsid w:val="00C446D7"/>
    <w:rsid w:val="00C44984"/>
    <w:rsid w:val="00C45041"/>
    <w:rsid w:val="00C45E92"/>
    <w:rsid w:val="00C46E87"/>
    <w:rsid w:val="00C509BF"/>
    <w:rsid w:val="00C52424"/>
    <w:rsid w:val="00C53C3F"/>
    <w:rsid w:val="00C53F02"/>
    <w:rsid w:val="00C5507E"/>
    <w:rsid w:val="00C55C81"/>
    <w:rsid w:val="00C564DA"/>
    <w:rsid w:val="00C56552"/>
    <w:rsid w:val="00C570A3"/>
    <w:rsid w:val="00C573E7"/>
    <w:rsid w:val="00C5791C"/>
    <w:rsid w:val="00C57EA6"/>
    <w:rsid w:val="00C60564"/>
    <w:rsid w:val="00C60D6B"/>
    <w:rsid w:val="00C61442"/>
    <w:rsid w:val="00C61A17"/>
    <w:rsid w:val="00C61C9B"/>
    <w:rsid w:val="00C61FAB"/>
    <w:rsid w:val="00C6368B"/>
    <w:rsid w:val="00C6368E"/>
    <w:rsid w:val="00C657C9"/>
    <w:rsid w:val="00C7043D"/>
    <w:rsid w:val="00C71C24"/>
    <w:rsid w:val="00C72067"/>
    <w:rsid w:val="00C73A20"/>
    <w:rsid w:val="00C750B0"/>
    <w:rsid w:val="00C75DF6"/>
    <w:rsid w:val="00C76C65"/>
    <w:rsid w:val="00C7737F"/>
    <w:rsid w:val="00C809E0"/>
    <w:rsid w:val="00C80AA3"/>
    <w:rsid w:val="00C82CA2"/>
    <w:rsid w:val="00C83BF1"/>
    <w:rsid w:val="00C84E32"/>
    <w:rsid w:val="00C85A10"/>
    <w:rsid w:val="00C85E6B"/>
    <w:rsid w:val="00C85F26"/>
    <w:rsid w:val="00C87877"/>
    <w:rsid w:val="00C878BB"/>
    <w:rsid w:val="00C87BC1"/>
    <w:rsid w:val="00C9078A"/>
    <w:rsid w:val="00C90928"/>
    <w:rsid w:val="00C90CDA"/>
    <w:rsid w:val="00C9171F"/>
    <w:rsid w:val="00C91A41"/>
    <w:rsid w:val="00C94D84"/>
    <w:rsid w:val="00C94F84"/>
    <w:rsid w:val="00C95452"/>
    <w:rsid w:val="00C966C2"/>
    <w:rsid w:val="00C967AD"/>
    <w:rsid w:val="00CA0880"/>
    <w:rsid w:val="00CA0E84"/>
    <w:rsid w:val="00CA13FC"/>
    <w:rsid w:val="00CA1A0E"/>
    <w:rsid w:val="00CA3844"/>
    <w:rsid w:val="00CA4AE6"/>
    <w:rsid w:val="00CA5C07"/>
    <w:rsid w:val="00CA7857"/>
    <w:rsid w:val="00CB247E"/>
    <w:rsid w:val="00CB2A71"/>
    <w:rsid w:val="00CB4B6E"/>
    <w:rsid w:val="00CB5C21"/>
    <w:rsid w:val="00CB6F7C"/>
    <w:rsid w:val="00CB7D11"/>
    <w:rsid w:val="00CC0B26"/>
    <w:rsid w:val="00CC0CA9"/>
    <w:rsid w:val="00CC0F87"/>
    <w:rsid w:val="00CC1D80"/>
    <w:rsid w:val="00CC1DBE"/>
    <w:rsid w:val="00CC1E4B"/>
    <w:rsid w:val="00CC21A7"/>
    <w:rsid w:val="00CC2823"/>
    <w:rsid w:val="00CC2C34"/>
    <w:rsid w:val="00CC38D4"/>
    <w:rsid w:val="00CC4AAE"/>
    <w:rsid w:val="00CC581D"/>
    <w:rsid w:val="00CC68E7"/>
    <w:rsid w:val="00CC6A0A"/>
    <w:rsid w:val="00CC6B53"/>
    <w:rsid w:val="00CC6C27"/>
    <w:rsid w:val="00CC6D75"/>
    <w:rsid w:val="00CD11B7"/>
    <w:rsid w:val="00CD15A0"/>
    <w:rsid w:val="00CD1ADB"/>
    <w:rsid w:val="00CD1F9C"/>
    <w:rsid w:val="00CD5B60"/>
    <w:rsid w:val="00CD7175"/>
    <w:rsid w:val="00CE02E7"/>
    <w:rsid w:val="00CE0320"/>
    <w:rsid w:val="00CE1D87"/>
    <w:rsid w:val="00CE282A"/>
    <w:rsid w:val="00CE2931"/>
    <w:rsid w:val="00CE2F9D"/>
    <w:rsid w:val="00CE34A8"/>
    <w:rsid w:val="00CE5250"/>
    <w:rsid w:val="00CE7A4D"/>
    <w:rsid w:val="00CE7C85"/>
    <w:rsid w:val="00CE7E38"/>
    <w:rsid w:val="00CF0193"/>
    <w:rsid w:val="00CF0B40"/>
    <w:rsid w:val="00CF29ED"/>
    <w:rsid w:val="00CF3F64"/>
    <w:rsid w:val="00CF419C"/>
    <w:rsid w:val="00CF45C5"/>
    <w:rsid w:val="00CF63F7"/>
    <w:rsid w:val="00CF730A"/>
    <w:rsid w:val="00CF7CD5"/>
    <w:rsid w:val="00D00C08"/>
    <w:rsid w:val="00D00FBC"/>
    <w:rsid w:val="00D01BB4"/>
    <w:rsid w:val="00D01BB7"/>
    <w:rsid w:val="00D02256"/>
    <w:rsid w:val="00D030C2"/>
    <w:rsid w:val="00D033B6"/>
    <w:rsid w:val="00D03952"/>
    <w:rsid w:val="00D046F2"/>
    <w:rsid w:val="00D046FE"/>
    <w:rsid w:val="00D051DA"/>
    <w:rsid w:val="00D0547A"/>
    <w:rsid w:val="00D05532"/>
    <w:rsid w:val="00D06148"/>
    <w:rsid w:val="00D066F3"/>
    <w:rsid w:val="00D07478"/>
    <w:rsid w:val="00D102E7"/>
    <w:rsid w:val="00D10F92"/>
    <w:rsid w:val="00D11AE2"/>
    <w:rsid w:val="00D12E73"/>
    <w:rsid w:val="00D13241"/>
    <w:rsid w:val="00D137E5"/>
    <w:rsid w:val="00D1391C"/>
    <w:rsid w:val="00D139F2"/>
    <w:rsid w:val="00D14CCF"/>
    <w:rsid w:val="00D1579F"/>
    <w:rsid w:val="00D157D1"/>
    <w:rsid w:val="00D1788D"/>
    <w:rsid w:val="00D203C5"/>
    <w:rsid w:val="00D20A92"/>
    <w:rsid w:val="00D22AF6"/>
    <w:rsid w:val="00D25541"/>
    <w:rsid w:val="00D262DA"/>
    <w:rsid w:val="00D26A96"/>
    <w:rsid w:val="00D26D38"/>
    <w:rsid w:val="00D2733D"/>
    <w:rsid w:val="00D30525"/>
    <w:rsid w:val="00D31ADB"/>
    <w:rsid w:val="00D3222E"/>
    <w:rsid w:val="00D334A5"/>
    <w:rsid w:val="00D34411"/>
    <w:rsid w:val="00D35BB0"/>
    <w:rsid w:val="00D36950"/>
    <w:rsid w:val="00D376F5"/>
    <w:rsid w:val="00D405FE"/>
    <w:rsid w:val="00D42361"/>
    <w:rsid w:val="00D4256A"/>
    <w:rsid w:val="00D42B83"/>
    <w:rsid w:val="00D42EFE"/>
    <w:rsid w:val="00D43192"/>
    <w:rsid w:val="00D43807"/>
    <w:rsid w:val="00D448CD"/>
    <w:rsid w:val="00D4673E"/>
    <w:rsid w:val="00D47FDE"/>
    <w:rsid w:val="00D50560"/>
    <w:rsid w:val="00D50865"/>
    <w:rsid w:val="00D52CA0"/>
    <w:rsid w:val="00D53421"/>
    <w:rsid w:val="00D538A0"/>
    <w:rsid w:val="00D553BF"/>
    <w:rsid w:val="00D55956"/>
    <w:rsid w:val="00D57032"/>
    <w:rsid w:val="00D57CBE"/>
    <w:rsid w:val="00D57FF4"/>
    <w:rsid w:val="00D60C95"/>
    <w:rsid w:val="00D62C45"/>
    <w:rsid w:val="00D63A69"/>
    <w:rsid w:val="00D645BF"/>
    <w:rsid w:val="00D65DA8"/>
    <w:rsid w:val="00D668E7"/>
    <w:rsid w:val="00D6695B"/>
    <w:rsid w:val="00D66E73"/>
    <w:rsid w:val="00D67B92"/>
    <w:rsid w:val="00D70AB4"/>
    <w:rsid w:val="00D70CF5"/>
    <w:rsid w:val="00D71228"/>
    <w:rsid w:val="00D71802"/>
    <w:rsid w:val="00D719D4"/>
    <w:rsid w:val="00D72193"/>
    <w:rsid w:val="00D72914"/>
    <w:rsid w:val="00D72972"/>
    <w:rsid w:val="00D731E5"/>
    <w:rsid w:val="00D73386"/>
    <w:rsid w:val="00D75075"/>
    <w:rsid w:val="00D752E9"/>
    <w:rsid w:val="00D762C7"/>
    <w:rsid w:val="00D764C3"/>
    <w:rsid w:val="00D77430"/>
    <w:rsid w:val="00D81202"/>
    <w:rsid w:val="00D8132A"/>
    <w:rsid w:val="00D81E95"/>
    <w:rsid w:val="00D82B67"/>
    <w:rsid w:val="00D84888"/>
    <w:rsid w:val="00D84A01"/>
    <w:rsid w:val="00D84C96"/>
    <w:rsid w:val="00D85CD8"/>
    <w:rsid w:val="00D86115"/>
    <w:rsid w:val="00D8626B"/>
    <w:rsid w:val="00D8655E"/>
    <w:rsid w:val="00D91E63"/>
    <w:rsid w:val="00D93242"/>
    <w:rsid w:val="00D93871"/>
    <w:rsid w:val="00D94AC9"/>
    <w:rsid w:val="00D95072"/>
    <w:rsid w:val="00D95336"/>
    <w:rsid w:val="00D9540E"/>
    <w:rsid w:val="00D95A8B"/>
    <w:rsid w:val="00D978F2"/>
    <w:rsid w:val="00DA1347"/>
    <w:rsid w:val="00DA15CC"/>
    <w:rsid w:val="00DA27CA"/>
    <w:rsid w:val="00DA305A"/>
    <w:rsid w:val="00DA3B18"/>
    <w:rsid w:val="00DA4BA0"/>
    <w:rsid w:val="00DA5E99"/>
    <w:rsid w:val="00DA6845"/>
    <w:rsid w:val="00DB01FE"/>
    <w:rsid w:val="00DB05F4"/>
    <w:rsid w:val="00DB0C74"/>
    <w:rsid w:val="00DB125D"/>
    <w:rsid w:val="00DB176F"/>
    <w:rsid w:val="00DB3C9A"/>
    <w:rsid w:val="00DB4FFE"/>
    <w:rsid w:val="00DB5C50"/>
    <w:rsid w:val="00DB75A0"/>
    <w:rsid w:val="00DB7736"/>
    <w:rsid w:val="00DB7978"/>
    <w:rsid w:val="00DC0E29"/>
    <w:rsid w:val="00DC0EC9"/>
    <w:rsid w:val="00DC18BC"/>
    <w:rsid w:val="00DC20B0"/>
    <w:rsid w:val="00DC4BE2"/>
    <w:rsid w:val="00DC5048"/>
    <w:rsid w:val="00DC6B44"/>
    <w:rsid w:val="00DD16AD"/>
    <w:rsid w:val="00DD2DBD"/>
    <w:rsid w:val="00DD438B"/>
    <w:rsid w:val="00DD4401"/>
    <w:rsid w:val="00DD459C"/>
    <w:rsid w:val="00DD4664"/>
    <w:rsid w:val="00DD57D2"/>
    <w:rsid w:val="00DD7A50"/>
    <w:rsid w:val="00DD7C1C"/>
    <w:rsid w:val="00DE001F"/>
    <w:rsid w:val="00DE0603"/>
    <w:rsid w:val="00DE0E39"/>
    <w:rsid w:val="00DE2235"/>
    <w:rsid w:val="00DE6FDA"/>
    <w:rsid w:val="00DF11A9"/>
    <w:rsid w:val="00DF1DFD"/>
    <w:rsid w:val="00DF2939"/>
    <w:rsid w:val="00DF42D8"/>
    <w:rsid w:val="00DF4DBA"/>
    <w:rsid w:val="00DF6051"/>
    <w:rsid w:val="00DF6139"/>
    <w:rsid w:val="00DF6DC1"/>
    <w:rsid w:val="00DF7677"/>
    <w:rsid w:val="00DF7AD4"/>
    <w:rsid w:val="00E005B0"/>
    <w:rsid w:val="00E00866"/>
    <w:rsid w:val="00E0253F"/>
    <w:rsid w:val="00E02CD6"/>
    <w:rsid w:val="00E02E69"/>
    <w:rsid w:val="00E0404F"/>
    <w:rsid w:val="00E04C5D"/>
    <w:rsid w:val="00E05C70"/>
    <w:rsid w:val="00E05C72"/>
    <w:rsid w:val="00E061A3"/>
    <w:rsid w:val="00E06424"/>
    <w:rsid w:val="00E06AE7"/>
    <w:rsid w:val="00E07251"/>
    <w:rsid w:val="00E07E62"/>
    <w:rsid w:val="00E106CB"/>
    <w:rsid w:val="00E10CC0"/>
    <w:rsid w:val="00E110DA"/>
    <w:rsid w:val="00E11FB6"/>
    <w:rsid w:val="00E120D9"/>
    <w:rsid w:val="00E13261"/>
    <w:rsid w:val="00E143B8"/>
    <w:rsid w:val="00E14BD3"/>
    <w:rsid w:val="00E165D3"/>
    <w:rsid w:val="00E16C8E"/>
    <w:rsid w:val="00E2176E"/>
    <w:rsid w:val="00E23F58"/>
    <w:rsid w:val="00E23F98"/>
    <w:rsid w:val="00E260F5"/>
    <w:rsid w:val="00E263D1"/>
    <w:rsid w:val="00E264F5"/>
    <w:rsid w:val="00E27210"/>
    <w:rsid w:val="00E272B4"/>
    <w:rsid w:val="00E27421"/>
    <w:rsid w:val="00E2752A"/>
    <w:rsid w:val="00E27A45"/>
    <w:rsid w:val="00E3091C"/>
    <w:rsid w:val="00E316BA"/>
    <w:rsid w:val="00E31B04"/>
    <w:rsid w:val="00E338E2"/>
    <w:rsid w:val="00E33F0A"/>
    <w:rsid w:val="00E3507F"/>
    <w:rsid w:val="00E35176"/>
    <w:rsid w:val="00E40872"/>
    <w:rsid w:val="00E41B81"/>
    <w:rsid w:val="00E41B8F"/>
    <w:rsid w:val="00E431A0"/>
    <w:rsid w:val="00E43C0E"/>
    <w:rsid w:val="00E43FB9"/>
    <w:rsid w:val="00E45FCC"/>
    <w:rsid w:val="00E46914"/>
    <w:rsid w:val="00E46F70"/>
    <w:rsid w:val="00E47094"/>
    <w:rsid w:val="00E473BE"/>
    <w:rsid w:val="00E47B7B"/>
    <w:rsid w:val="00E47EC9"/>
    <w:rsid w:val="00E5089E"/>
    <w:rsid w:val="00E50B6A"/>
    <w:rsid w:val="00E5172A"/>
    <w:rsid w:val="00E53541"/>
    <w:rsid w:val="00E53692"/>
    <w:rsid w:val="00E55746"/>
    <w:rsid w:val="00E5713C"/>
    <w:rsid w:val="00E57785"/>
    <w:rsid w:val="00E60DD0"/>
    <w:rsid w:val="00E6353B"/>
    <w:rsid w:val="00E63595"/>
    <w:rsid w:val="00E63921"/>
    <w:rsid w:val="00E650EB"/>
    <w:rsid w:val="00E70FD5"/>
    <w:rsid w:val="00E723CC"/>
    <w:rsid w:val="00E729CD"/>
    <w:rsid w:val="00E72A2A"/>
    <w:rsid w:val="00E731A4"/>
    <w:rsid w:val="00E733D5"/>
    <w:rsid w:val="00E73A04"/>
    <w:rsid w:val="00E749E0"/>
    <w:rsid w:val="00E75D3A"/>
    <w:rsid w:val="00E77844"/>
    <w:rsid w:val="00E8112C"/>
    <w:rsid w:val="00E821E6"/>
    <w:rsid w:val="00E822ED"/>
    <w:rsid w:val="00E844C6"/>
    <w:rsid w:val="00E845D2"/>
    <w:rsid w:val="00E84CE5"/>
    <w:rsid w:val="00E8629F"/>
    <w:rsid w:val="00E8754F"/>
    <w:rsid w:val="00E87753"/>
    <w:rsid w:val="00E9016C"/>
    <w:rsid w:val="00E9031D"/>
    <w:rsid w:val="00E9035C"/>
    <w:rsid w:val="00E9080A"/>
    <w:rsid w:val="00E90BEB"/>
    <w:rsid w:val="00E90DE9"/>
    <w:rsid w:val="00E91350"/>
    <w:rsid w:val="00E917CD"/>
    <w:rsid w:val="00E91A3A"/>
    <w:rsid w:val="00E91BAD"/>
    <w:rsid w:val="00E92F0B"/>
    <w:rsid w:val="00E94D1D"/>
    <w:rsid w:val="00E94F39"/>
    <w:rsid w:val="00E9560D"/>
    <w:rsid w:val="00E96C81"/>
    <w:rsid w:val="00E970F7"/>
    <w:rsid w:val="00EA1491"/>
    <w:rsid w:val="00EA21C2"/>
    <w:rsid w:val="00EA2C5F"/>
    <w:rsid w:val="00EA392F"/>
    <w:rsid w:val="00EA4DF2"/>
    <w:rsid w:val="00EA5CB9"/>
    <w:rsid w:val="00EA6A97"/>
    <w:rsid w:val="00EA6E0A"/>
    <w:rsid w:val="00EA73A0"/>
    <w:rsid w:val="00EB1E8D"/>
    <w:rsid w:val="00EB24B1"/>
    <w:rsid w:val="00EB586F"/>
    <w:rsid w:val="00EB7F1C"/>
    <w:rsid w:val="00EC07BE"/>
    <w:rsid w:val="00EC0964"/>
    <w:rsid w:val="00EC0E3A"/>
    <w:rsid w:val="00EC0EF0"/>
    <w:rsid w:val="00EC11C8"/>
    <w:rsid w:val="00EC16B7"/>
    <w:rsid w:val="00EC2144"/>
    <w:rsid w:val="00EC2306"/>
    <w:rsid w:val="00EC251E"/>
    <w:rsid w:val="00EC30E8"/>
    <w:rsid w:val="00EC402C"/>
    <w:rsid w:val="00EC440B"/>
    <w:rsid w:val="00EC48E3"/>
    <w:rsid w:val="00EC5106"/>
    <w:rsid w:val="00EC51F9"/>
    <w:rsid w:val="00EC617D"/>
    <w:rsid w:val="00EC6C6F"/>
    <w:rsid w:val="00EC702A"/>
    <w:rsid w:val="00EC7C82"/>
    <w:rsid w:val="00ED0C12"/>
    <w:rsid w:val="00ED0F73"/>
    <w:rsid w:val="00ED1326"/>
    <w:rsid w:val="00ED1E9E"/>
    <w:rsid w:val="00ED20FD"/>
    <w:rsid w:val="00ED3378"/>
    <w:rsid w:val="00ED42EA"/>
    <w:rsid w:val="00ED4535"/>
    <w:rsid w:val="00ED4BCD"/>
    <w:rsid w:val="00ED5FD7"/>
    <w:rsid w:val="00ED6707"/>
    <w:rsid w:val="00ED6D05"/>
    <w:rsid w:val="00ED746E"/>
    <w:rsid w:val="00ED791A"/>
    <w:rsid w:val="00ED7B13"/>
    <w:rsid w:val="00EE1929"/>
    <w:rsid w:val="00EE1C7C"/>
    <w:rsid w:val="00EE21D2"/>
    <w:rsid w:val="00EE2801"/>
    <w:rsid w:val="00EE2A41"/>
    <w:rsid w:val="00EE445E"/>
    <w:rsid w:val="00EE4875"/>
    <w:rsid w:val="00EE69FC"/>
    <w:rsid w:val="00EE6F47"/>
    <w:rsid w:val="00EF0E91"/>
    <w:rsid w:val="00EF16B4"/>
    <w:rsid w:val="00EF1B1A"/>
    <w:rsid w:val="00EF2DD2"/>
    <w:rsid w:val="00EF3346"/>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77C"/>
    <w:rsid w:val="00F13168"/>
    <w:rsid w:val="00F132ED"/>
    <w:rsid w:val="00F133BC"/>
    <w:rsid w:val="00F14009"/>
    <w:rsid w:val="00F14808"/>
    <w:rsid w:val="00F14CE3"/>
    <w:rsid w:val="00F14E13"/>
    <w:rsid w:val="00F15A03"/>
    <w:rsid w:val="00F1631E"/>
    <w:rsid w:val="00F165B7"/>
    <w:rsid w:val="00F1739A"/>
    <w:rsid w:val="00F17702"/>
    <w:rsid w:val="00F216BB"/>
    <w:rsid w:val="00F21EF4"/>
    <w:rsid w:val="00F221D8"/>
    <w:rsid w:val="00F23095"/>
    <w:rsid w:val="00F24B0F"/>
    <w:rsid w:val="00F2693D"/>
    <w:rsid w:val="00F27416"/>
    <w:rsid w:val="00F31809"/>
    <w:rsid w:val="00F31FE1"/>
    <w:rsid w:val="00F324E0"/>
    <w:rsid w:val="00F3266A"/>
    <w:rsid w:val="00F32798"/>
    <w:rsid w:val="00F3411C"/>
    <w:rsid w:val="00F35470"/>
    <w:rsid w:val="00F354B3"/>
    <w:rsid w:val="00F36962"/>
    <w:rsid w:val="00F376CE"/>
    <w:rsid w:val="00F37B31"/>
    <w:rsid w:val="00F41160"/>
    <w:rsid w:val="00F4201A"/>
    <w:rsid w:val="00F43A28"/>
    <w:rsid w:val="00F44269"/>
    <w:rsid w:val="00F448D7"/>
    <w:rsid w:val="00F4539E"/>
    <w:rsid w:val="00F46352"/>
    <w:rsid w:val="00F50376"/>
    <w:rsid w:val="00F5289A"/>
    <w:rsid w:val="00F52A81"/>
    <w:rsid w:val="00F533AA"/>
    <w:rsid w:val="00F53875"/>
    <w:rsid w:val="00F53A51"/>
    <w:rsid w:val="00F54DF7"/>
    <w:rsid w:val="00F55174"/>
    <w:rsid w:val="00F55673"/>
    <w:rsid w:val="00F568C6"/>
    <w:rsid w:val="00F56914"/>
    <w:rsid w:val="00F56930"/>
    <w:rsid w:val="00F61065"/>
    <w:rsid w:val="00F62133"/>
    <w:rsid w:val="00F647AD"/>
    <w:rsid w:val="00F647BA"/>
    <w:rsid w:val="00F650BE"/>
    <w:rsid w:val="00F6575D"/>
    <w:rsid w:val="00F66616"/>
    <w:rsid w:val="00F66725"/>
    <w:rsid w:val="00F668AA"/>
    <w:rsid w:val="00F66A8C"/>
    <w:rsid w:val="00F67D90"/>
    <w:rsid w:val="00F704A1"/>
    <w:rsid w:val="00F720CB"/>
    <w:rsid w:val="00F72B8D"/>
    <w:rsid w:val="00F72D45"/>
    <w:rsid w:val="00F73501"/>
    <w:rsid w:val="00F73D28"/>
    <w:rsid w:val="00F74FEA"/>
    <w:rsid w:val="00F7509B"/>
    <w:rsid w:val="00F758F8"/>
    <w:rsid w:val="00F7626A"/>
    <w:rsid w:val="00F77538"/>
    <w:rsid w:val="00F77608"/>
    <w:rsid w:val="00F77970"/>
    <w:rsid w:val="00F77D3F"/>
    <w:rsid w:val="00F80D23"/>
    <w:rsid w:val="00F81AE1"/>
    <w:rsid w:val="00F82024"/>
    <w:rsid w:val="00F82B4B"/>
    <w:rsid w:val="00F82BE1"/>
    <w:rsid w:val="00F83580"/>
    <w:rsid w:val="00F83B0A"/>
    <w:rsid w:val="00F842F8"/>
    <w:rsid w:val="00F84BE2"/>
    <w:rsid w:val="00F85976"/>
    <w:rsid w:val="00F87194"/>
    <w:rsid w:val="00F8746B"/>
    <w:rsid w:val="00F9114C"/>
    <w:rsid w:val="00F920A5"/>
    <w:rsid w:val="00F9448E"/>
    <w:rsid w:val="00F9625D"/>
    <w:rsid w:val="00F96AD6"/>
    <w:rsid w:val="00FA0833"/>
    <w:rsid w:val="00FA1D16"/>
    <w:rsid w:val="00FA3B12"/>
    <w:rsid w:val="00FA5040"/>
    <w:rsid w:val="00FA569D"/>
    <w:rsid w:val="00FA6268"/>
    <w:rsid w:val="00FB0055"/>
    <w:rsid w:val="00FB0F47"/>
    <w:rsid w:val="00FB1058"/>
    <w:rsid w:val="00FB1EC7"/>
    <w:rsid w:val="00FB56D3"/>
    <w:rsid w:val="00FB59D6"/>
    <w:rsid w:val="00FB5E82"/>
    <w:rsid w:val="00FB6019"/>
    <w:rsid w:val="00FB6964"/>
    <w:rsid w:val="00FC0295"/>
    <w:rsid w:val="00FC0552"/>
    <w:rsid w:val="00FC14A1"/>
    <w:rsid w:val="00FC3473"/>
    <w:rsid w:val="00FC375F"/>
    <w:rsid w:val="00FC43D7"/>
    <w:rsid w:val="00FC45FF"/>
    <w:rsid w:val="00FC4ECD"/>
    <w:rsid w:val="00FC5F5C"/>
    <w:rsid w:val="00FC783D"/>
    <w:rsid w:val="00FD1E0B"/>
    <w:rsid w:val="00FD2593"/>
    <w:rsid w:val="00FD51CC"/>
    <w:rsid w:val="00FD58F1"/>
    <w:rsid w:val="00FD5B4C"/>
    <w:rsid w:val="00FD5B92"/>
    <w:rsid w:val="00FD5EC0"/>
    <w:rsid w:val="00FD5FBA"/>
    <w:rsid w:val="00FD62B9"/>
    <w:rsid w:val="00FD7506"/>
    <w:rsid w:val="00FD7E80"/>
    <w:rsid w:val="00FD7F68"/>
    <w:rsid w:val="00FE3D35"/>
    <w:rsid w:val="00FE45A9"/>
    <w:rsid w:val="00FE46E0"/>
    <w:rsid w:val="00FE55E3"/>
    <w:rsid w:val="00FF06F9"/>
    <w:rsid w:val="00FF079E"/>
    <w:rsid w:val="00FF0C81"/>
    <w:rsid w:val="00FF0D83"/>
    <w:rsid w:val="00FF2A4F"/>
    <w:rsid w:val="00FF2E02"/>
    <w:rsid w:val="00FF31DC"/>
    <w:rsid w:val="00FF3AD8"/>
    <w:rsid w:val="00FF4120"/>
    <w:rsid w:val="00FF412E"/>
    <w:rsid w:val="00FF4A32"/>
    <w:rsid w:val="00FF52CB"/>
    <w:rsid w:val="00FF5612"/>
    <w:rsid w:val="00FF592D"/>
    <w:rsid w:val="00FF609A"/>
    <w:rsid w:val="00FF627B"/>
    <w:rsid w:val="00FF6EAB"/>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EDFA"/>
  <w15:chartTrackingRefBased/>
  <w15:docId w15:val="{10DE3A19-2DF9-4667-9642-39916CCD9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teams.microsoft.com/l/file/0D77C240-4929-4712-B923-EA370939E1A2?tenantId=d02378ec-1688-46d5-8540-1c28b5f470f6&amp;fileType=pptx&amp;objectUrl=https%3A%2F%2Fdeakin365.sharepoint.com%2Fsites%2FHDRJinzhu%2FShared%20Documents%2FGeneral%2FPaper-2%2Flayout.pptx&amp;baseUrl=https%3A%2F%2Fdeakin365.sharepoint.com%2Fsites%2FHDRJinzhu&amp;serviceName=teams&amp;threadId=19:c02727651d3b446ea60d1590a63a0257@thread.tacv2&amp;groupId=6d67fa0b-f142-44b8-8582-efd17a0a5582" TargetMode="External"/><Relationship Id="rId1" Type="http://schemas.openxmlformats.org/officeDocument/2006/relationships/hyperlink" Target="https://en.wikipedia.org/wiki/Administrative_divisions_of_Chin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svg"/><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6.png"/><Relationship Id="rId37" Type="http://schemas.microsoft.com/office/2007/relationships/hdphoto" Target="media/hdphoto5.wdp"/><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svg"/><Relationship Id="rId27" Type="http://schemas.openxmlformats.org/officeDocument/2006/relationships/image" Target="media/image13.png"/><Relationship Id="rId43" Type="http://schemas.microsoft.com/office/2007/relationships/hdphoto" Target="media/hdphoto8.wdp"/><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header" Target="header1.xml"/><Relationship Id="rId80" Type="http://schemas.openxmlformats.org/officeDocument/2006/relationships/image" Target="media/image56.png"/><Relationship Id="rId85" Type="http://schemas.openxmlformats.org/officeDocument/2006/relationships/image" Target="media/image61.png"/><Relationship Id="rId12" Type="http://schemas.microsoft.com/office/2011/relationships/commentsExtended" Target="commentsExtended.xml"/><Relationship Id="rId17" Type="http://schemas.openxmlformats.org/officeDocument/2006/relationships/image" Target="media/image3.png"/><Relationship Id="rId33" Type="http://schemas.microsoft.com/office/2007/relationships/hdphoto" Target="media/hdphoto3.wdp"/><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image" Target="media/image90.svg"/><Relationship Id="rId119" Type="http://schemas.openxmlformats.org/officeDocument/2006/relationships/footer" Target="footer1.xm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microsoft.com/office/2007/relationships/hdphoto" Target="media/hdphoto6.wdp"/><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29" Type="http://schemas.microsoft.com/office/2007/relationships/hdphoto" Target="media/hdphoto1.wdp"/><Relationship Id="rId24" Type="http://schemas.openxmlformats.org/officeDocument/2006/relationships/image" Target="media/image10.svg"/><Relationship Id="rId40" Type="http://schemas.openxmlformats.org/officeDocument/2006/relationships/image" Target="media/image20.png"/><Relationship Id="rId45" Type="http://schemas.microsoft.com/office/2007/relationships/hdphoto" Target="media/hdphoto9.wdp"/><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microsoft.com/office/2007/relationships/hdphoto" Target="media/hdphoto4.wdp"/><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28.png"/><Relationship Id="rId72" Type="http://schemas.microsoft.com/office/2007/relationships/hdphoto" Target="media/hdphoto10.wdp"/><Relationship Id="rId93" Type="http://schemas.openxmlformats.org/officeDocument/2006/relationships/image" Target="media/image69.png"/><Relationship Id="rId98" Type="http://schemas.openxmlformats.org/officeDocument/2006/relationships/image" Target="media/image74.png"/><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png"/><Relationship Id="rId20" Type="http://schemas.openxmlformats.org/officeDocument/2006/relationships/image" Target="media/image6.svg"/><Relationship Id="rId41" Type="http://schemas.microsoft.com/office/2007/relationships/hdphoto" Target="media/hdphoto7.wdp"/><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82.png"/><Relationship Id="rId10" Type="http://schemas.openxmlformats.org/officeDocument/2006/relationships/endnotes" Target="endnotes.xml"/><Relationship Id="rId31" Type="http://schemas.microsoft.com/office/2007/relationships/hdphoto" Target="media/hdphoto2.wdp"/><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16AF7C3270D04A5796C864E6CDB6C64A"/>
        <w:category>
          <w:name w:val="General"/>
          <w:gallery w:val="placeholder"/>
        </w:category>
        <w:types>
          <w:type w:val="bbPlcHdr"/>
        </w:types>
        <w:behaviors>
          <w:behavior w:val="content"/>
        </w:behaviors>
        <w:guid w:val="{EA93D191-74D4-4A52-B491-D83F77C1A598}"/>
      </w:docPartPr>
      <w:docPartBody>
        <w:p w:rsidR="0038485A" w:rsidRDefault="002A2A70" w:rsidP="002A2A70">
          <w:pPr>
            <w:pStyle w:val="16AF7C3270D04A5796C864E6CDB6C64A"/>
          </w:pPr>
          <w:r w:rsidRPr="006B0205">
            <w:rPr>
              <w:rStyle w:val="PlaceholderText"/>
            </w:rPr>
            <w:t>Click or tap here to enter text.</w:t>
          </w:r>
        </w:p>
      </w:docPartBody>
    </w:docPart>
    <w:docPart>
      <w:docPartPr>
        <w:name w:val="85E6B2F48E0D41DBA92B6E8BD9C524AD"/>
        <w:category>
          <w:name w:val="General"/>
          <w:gallery w:val="placeholder"/>
        </w:category>
        <w:types>
          <w:type w:val="bbPlcHdr"/>
        </w:types>
        <w:behaviors>
          <w:behavior w:val="content"/>
        </w:behaviors>
        <w:guid w:val="{8FFF5B64-214D-4114-B58B-D3F051B122B0}"/>
      </w:docPartPr>
      <w:docPartBody>
        <w:p w:rsidR="004E53BC" w:rsidRDefault="004C172A" w:rsidP="004C172A">
          <w:pPr>
            <w:pStyle w:val="85E6B2F48E0D41DBA92B6E8BD9C524AD"/>
          </w:pPr>
          <w:r>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263B558B928F4575869FF11B0A463863"/>
        <w:category>
          <w:name w:val="General"/>
          <w:gallery w:val="placeholder"/>
        </w:category>
        <w:types>
          <w:type w:val="bbPlcHdr"/>
        </w:types>
        <w:behaviors>
          <w:behavior w:val="content"/>
        </w:behaviors>
        <w:guid w:val="{FCEB4584-693F-4101-A4B8-520B01B0AB9D}"/>
      </w:docPartPr>
      <w:docPartBody>
        <w:p w:rsidR="004E53BC" w:rsidRDefault="004C172A" w:rsidP="004C172A">
          <w:pPr>
            <w:pStyle w:val="263B558B928F4575869FF11B0A463863"/>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F6FBE9BF87B64A1B9BCC3BF710539B19"/>
        <w:category>
          <w:name w:val="General"/>
          <w:gallery w:val="placeholder"/>
        </w:category>
        <w:types>
          <w:type w:val="bbPlcHdr"/>
        </w:types>
        <w:behaviors>
          <w:behavior w:val="content"/>
        </w:behaviors>
        <w:guid w:val="{3EC09C86-CE5E-47F2-90F2-B867D4354ECF}"/>
      </w:docPartPr>
      <w:docPartBody>
        <w:p w:rsidR="004E53BC" w:rsidRDefault="004C172A" w:rsidP="004C172A">
          <w:pPr>
            <w:pStyle w:val="F6FBE9BF87B64A1B9BCC3BF710539B19"/>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2787CE7B834648129E45EFE3D1869B16"/>
        <w:category>
          <w:name w:val="General"/>
          <w:gallery w:val="placeholder"/>
        </w:category>
        <w:types>
          <w:type w:val="bbPlcHdr"/>
        </w:types>
        <w:behaviors>
          <w:behavior w:val="content"/>
        </w:behaviors>
        <w:guid w:val="{A31E6DD6-FED7-4BFE-9ABE-A6C05BC7A11B}"/>
      </w:docPartPr>
      <w:docPartBody>
        <w:p w:rsidR="004E53BC" w:rsidRDefault="004C172A" w:rsidP="004C172A">
          <w:pPr>
            <w:pStyle w:val="2787CE7B834648129E45EFE3D1869B16"/>
          </w:pPr>
          <w:r>
            <w:rPr>
              <w:rStyle w:val="PlaceholderText"/>
            </w:rPr>
            <w:t>Click or tap here to enter text.</w:t>
          </w:r>
        </w:p>
      </w:docPartBody>
    </w:docPart>
    <w:docPart>
      <w:docPartPr>
        <w:name w:val="64D250097FBB47559FA74F3159624FB7"/>
        <w:category>
          <w:name w:val="General"/>
          <w:gallery w:val="placeholder"/>
        </w:category>
        <w:types>
          <w:type w:val="bbPlcHdr"/>
        </w:types>
        <w:behaviors>
          <w:behavior w:val="content"/>
        </w:behaviors>
        <w:guid w:val="{AE9B6148-AE35-4182-9FA4-B46AB7DA87DD}"/>
      </w:docPartPr>
      <w:docPartBody>
        <w:p w:rsidR="00542B2E" w:rsidRDefault="00C967AD">
          <w:pPr>
            <w:pStyle w:val="64D250097FBB47559FA74F3159624FB7"/>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137339"/>
    <w:rsid w:val="00175152"/>
    <w:rsid w:val="00246F08"/>
    <w:rsid w:val="00271845"/>
    <w:rsid w:val="002A2A70"/>
    <w:rsid w:val="0038485A"/>
    <w:rsid w:val="00420829"/>
    <w:rsid w:val="004C172A"/>
    <w:rsid w:val="004E53BC"/>
    <w:rsid w:val="0053766C"/>
    <w:rsid w:val="00540EA7"/>
    <w:rsid w:val="00542B2E"/>
    <w:rsid w:val="00542F82"/>
    <w:rsid w:val="00681FC4"/>
    <w:rsid w:val="006E2F97"/>
    <w:rsid w:val="00700C4F"/>
    <w:rsid w:val="00762785"/>
    <w:rsid w:val="00790AD1"/>
    <w:rsid w:val="007B17FA"/>
    <w:rsid w:val="007F62A8"/>
    <w:rsid w:val="00886699"/>
    <w:rsid w:val="009032AA"/>
    <w:rsid w:val="00A568F7"/>
    <w:rsid w:val="00BA3D08"/>
    <w:rsid w:val="00BE0111"/>
    <w:rsid w:val="00C1167A"/>
    <w:rsid w:val="00C52D0F"/>
    <w:rsid w:val="00C905E7"/>
    <w:rsid w:val="00C967AD"/>
    <w:rsid w:val="00CC2D28"/>
    <w:rsid w:val="00D03D22"/>
    <w:rsid w:val="00E229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172A"/>
    <w:rPr>
      <w:color w:val="808080"/>
    </w:rPr>
  </w:style>
  <w:style w:type="paragraph" w:customStyle="1" w:styleId="16AF7C3270D04A5796C864E6CDB6C64A">
    <w:name w:val="16AF7C3270D04A5796C864E6CDB6C64A"/>
    <w:rsid w:val="002A2A70"/>
  </w:style>
  <w:style w:type="paragraph" w:customStyle="1" w:styleId="85E6B2F48E0D41DBA92B6E8BD9C524AD">
    <w:name w:val="85E6B2F48E0D41DBA92B6E8BD9C524AD"/>
    <w:rsid w:val="004C172A"/>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263B558B928F4575869FF11B0A463863">
    <w:name w:val="263B558B928F4575869FF11B0A463863"/>
    <w:rsid w:val="004C172A"/>
  </w:style>
  <w:style w:type="paragraph" w:customStyle="1" w:styleId="69F2CBF93F834D6C8EC5CA5CC2958AC4">
    <w:name w:val="69F2CBF93F834D6C8EC5CA5CC2958AC4"/>
    <w:rsid w:val="004C172A"/>
  </w:style>
  <w:style w:type="paragraph" w:customStyle="1" w:styleId="F6FBE9BF87B64A1B9BCC3BF710539B19">
    <w:name w:val="F6FBE9BF87B64A1B9BCC3BF710539B19"/>
    <w:rsid w:val="004C172A"/>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2787CE7B834648129E45EFE3D1869B16">
    <w:name w:val="2787CE7B834648129E45EFE3D1869B16"/>
    <w:rsid w:val="004C172A"/>
  </w:style>
  <w:style w:type="paragraph" w:customStyle="1" w:styleId="2CCDD5ADFCDF4FE682366A73ABE5F746">
    <w:name w:val="2CCDD5ADFCDF4FE682366A73ABE5F746"/>
  </w:style>
  <w:style w:type="paragraph" w:customStyle="1" w:styleId="64D250097FBB47559FA74F3159624FB7">
    <w:name w:val="64D250097FBB47559FA74F3159624F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22</Pages>
  <Words>111428</Words>
  <Characters>635142</Characters>
  <Application>Microsoft Office Word</Application>
  <DocSecurity>0</DocSecurity>
  <Lines>5292</Lines>
  <Paragraphs>1490</Paragraphs>
  <ScaleCrop>false</ScaleCrop>
  <Company/>
  <LinksUpToDate>false</LinksUpToDate>
  <CharactersWithSpaces>745080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40</cp:revision>
  <cp:lastPrinted>2021-09-02T22:12:00Z</cp:lastPrinted>
  <dcterms:created xsi:type="dcterms:W3CDTF">2021-05-24T19:54:00Z</dcterms:created>
  <dcterms:modified xsi:type="dcterms:W3CDTF">2021-09-14T02:28:00Z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6">
    <vt:lpwstr>False</vt:lpwstr>
  </property>
  <property fmtid="{D5CDD505-2E9C-101B-9397-08002B2CF9AE}" pid="6" name="CitaviDocumentProperty_8">
    <vt:lpwstr>C:\Users\Lenovo\Documents\Citavi 6\Projects\paper_2_urban_projection\paper_2_urban_projection.ctv6</vt:lpwstr>
  </property>
  <property fmtid="{D5CDD505-2E9C-101B-9397-08002B2CF9AE}" pid="7" name="CitaviDocumentProperty_1">
    <vt:lpwstr>6.8.0.0</vt:lpwstr>
  </property>
</Properties>
</file>