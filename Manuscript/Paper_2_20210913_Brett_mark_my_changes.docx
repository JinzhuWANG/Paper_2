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2593166"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technology enables spatial patterns of different level</w:t>
      </w:r>
      <w:r w:rsidR="0060588A">
        <w:rPr>
          <w:rFonts w:cstheme="minorHAnsi"/>
          <w:lang w:val="en-US"/>
        </w:rPr>
        <w:t>s 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learned model to 76 cities in the North China Plain. </w:t>
      </w:r>
      <w:r w:rsidR="009739EB">
        <w:rPr>
          <w:rFonts w:cstheme="minorHAnsi"/>
          <w:lang w:val="en-US"/>
        </w:rPr>
        <w:t xml:space="preserve">The results show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w:t>
      </w:r>
      <w:proofErr w:type="spellStart"/>
      <w:r w:rsidR="00FF627B">
        <w:rPr>
          <w:rFonts w:cstheme="minorHAnsi"/>
          <w:lang w:val="en-US"/>
        </w:rPr>
        <w:t>FoM</w:t>
      </w:r>
      <w:proofErr w:type="spellEnd"/>
      <w:r w:rsidR="00251856">
        <w:rPr>
          <w:rFonts w:cstheme="minorHAnsi"/>
          <w:lang w:val="en-US"/>
        </w:rPr>
        <w:t xml:space="preserve"> (Figure of Merit)</w:t>
      </w:r>
      <w:r w:rsidR="00FF627B">
        <w:rPr>
          <w:rFonts w:cstheme="minorHAnsi"/>
          <w:lang w:val="en-US"/>
        </w:rPr>
        <w:t xml:space="preserve"> of the simulation map is 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 xml:space="preserve">cape pattern between the simulation and the reference map is 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which can</w:t>
      </w:r>
      <w:r w:rsidR="00850187">
        <w:rPr>
          <w:rFonts w:cstheme="minorHAnsi"/>
          <w:lang w:val="en-US"/>
        </w:rPr>
        <w:t xml:space="preserve">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1FE356E5" w14:textId="530F5F28" w:rsidR="006C7461" w:rsidRDefault="006C7461" w:rsidP="000A4B47">
      <w:pPr>
        <w:rPr>
          <w:rFonts w:ascii="Calibri" w:hAnsi="Calibri" w:cs="Calibri"/>
        </w:rPr>
      </w:pPr>
      <w:commentRangeStart w:id="1"/>
      <w:r>
        <w:rPr>
          <w:rFonts w:ascii="Calibri" w:hAnsi="Calibri" w:cs="Calibri"/>
        </w:rPr>
        <w:t xml:space="preserve">Urbanization is one of the most important anthropogenic activities </w:t>
      </w:r>
      <w:sdt>
        <w:sdtPr>
          <w:rPr>
            <w:rFonts w:ascii="Calibri" w:hAnsi="Calibri" w:cs="Calibri"/>
          </w:rPr>
          <w:alias w:val="To edit, see citavi.com/edit"/>
          <w:tag w:val="CitaviPlaceholder#4d00f849-5b83-43ea-a58a-ae9f64b9f31a"/>
          <w:id w:val="7270936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Pr>
              <w:rFonts w:ascii="Calibri" w:hAnsi="Calibri" w:cs="Calibri"/>
              <w:noProof/>
            </w:rPr>
            <w:fldChar w:fldCharType="separate"/>
          </w:r>
          <w:r w:rsidR="000B26F0">
            <w:rPr>
              <w:rFonts w:ascii="Calibri" w:hAnsi="Calibri" w:cs="Calibri"/>
              <w:noProof/>
            </w:rPr>
            <w:t>(Qiu et al. 2020; Chu et al. 2017; Kalnay and Cai 2003)</w:t>
          </w:r>
          <w:r>
            <w:rPr>
              <w:rFonts w:ascii="Calibri" w:hAnsi="Calibri" w:cs="Calibri"/>
              <w:noProof/>
            </w:rPr>
            <w:fldChar w:fldCharType="end"/>
          </w:r>
        </w:sdtContent>
      </w:sdt>
      <w:r>
        <w:rPr>
          <w:rFonts w:ascii="Calibri" w:hAnsi="Calibri" w:cs="Calibri"/>
        </w:rPr>
        <w:t xml:space="preserve">. </w:t>
      </w:r>
      <w:del w:id="2" w:author="JINZHU WANG" w:date="2021-09-13T16:45:00Z">
        <w:r w:rsidR="009C7037">
          <w:rPr>
            <w:rFonts w:ascii="Calibri" w:hAnsi="Calibri" w:cs="Calibri"/>
          </w:rPr>
          <w:delText>Correct</w:delText>
        </w:r>
      </w:del>
      <w:ins w:id="3" w:author="JINZHU WANG" w:date="2021-09-13T16:45:00Z">
        <w:r>
          <w:rPr>
            <w:rFonts w:ascii="Calibri" w:hAnsi="Calibri" w:cs="Calibri"/>
          </w:rPr>
          <w:t>Correctly</w:t>
        </w:r>
      </w:ins>
      <w:r>
        <w:rPr>
          <w:rFonts w:ascii="Calibri" w:hAnsi="Calibri" w:cs="Calibri"/>
        </w:rPr>
        <w:t xml:space="preserve"> projecting </w:t>
      </w:r>
      <w:del w:id="4" w:author="JINZHU WANG" w:date="2021-09-13T16:45:00Z">
        <w:r w:rsidR="009C7037">
          <w:rPr>
            <w:rFonts w:ascii="Calibri" w:hAnsi="Calibri" w:cs="Calibri"/>
          </w:rPr>
          <w:delText>urban land in</w:delText>
        </w:r>
        <w:r w:rsidR="00CA5C07">
          <w:rPr>
            <w:rFonts w:ascii="Calibri" w:hAnsi="Calibri" w:cs="Calibri"/>
          </w:rPr>
          <w:delText>to</w:delText>
        </w:r>
        <w:r w:rsidR="009C7037">
          <w:rPr>
            <w:rFonts w:ascii="Calibri" w:hAnsi="Calibri" w:cs="Calibri"/>
          </w:rPr>
          <w:delText xml:space="preserve"> </w:delText>
        </w:r>
      </w:del>
      <w:r>
        <w:rPr>
          <w:rFonts w:ascii="Calibri" w:hAnsi="Calibri" w:cs="Calibri"/>
        </w:rPr>
        <w:t>the future</w:t>
      </w:r>
      <w:ins w:id="5" w:author="JINZHU WANG" w:date="2021-09-13T16:45:00Z">
        <w:r>
          <w:rPr>
            <w:rFonts w:ascii="Calibri" w:hAnsi="Calibri" w:cs="Calibri"/>
          </w:rPr>
          <w:t xml:space="preserve"> urban layout</w:t>
        </w:r>
      </w:ins>
      <w:r>
        <w:rPr>
          <w:rFonts w:ascii="Calibri" w:hAnsi="Calibri" w:cs="Calibri"/>
        </w:rPr>
        <w:t xml:space="preserve"> enables efficient resource management </w:t>
      </w:r>
      <w:sdt>
        <w:sdtPr>
          <w:rPr>
            <w:rFonts w:ascii="Calibri" w:hAnsi="Calibri" w:cs="Calibri"/>
          </w:rPr>
          <w:alias w:val="To edit, see citavi.com/edit"/>
          <w:tag w:val="CitaviPlaceholder#c4e9667c-4117-40ab-afa4-de215c181c3d"/>
          <w:id w:val="661428062"/>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Pr>
              <w:rFonts w:ascii="Calibri" w:hAnsi="Calibri" w:cs="Calibri"/>
              <w:noProof/>
            </w:rPr>
            <w:fldChar w:fldCharType="separate"/>
          </w:r>
          <w:r w:rsidR="000B26F0">
            <w:rPr>
              <w:rFonts w:ascii="Calibri" w:hAnsi="Calibri" w:cs="Calibri"/>
              <w:noProof/>
            </w:rPr>
            <w:t>(Lin et al. 2021)</w:t>
          </w:r>
          <w:r>
            <w:rPr>
              <w:rFonts w:ascii="Calibri" w:hAnsi="Calibri" w:cs="Calibri"/>
              <w:noProof/>
            </w:rPr>
            <w:fldChar w:fldCharType="end"/>
          </w:r>
        </w:sdtContent>
      </w:sdt>
      <w:r>
        <w:rPr>
          <w:rFonts w:ascii="Calibri" w:hAnsi="Calibri" w:cs="Calibri"/>
        </w:rPr>
        <w:t xml:space="preserve"> and waste neutralizing </w:t>
      </w:r>
      <w:sdt>
        <w:sdtPr>
          <w:rPr>
            <w:rFonts w:ascii="Calibri" w:hAnsi="Calibri" w:cs="Calibri"/>
          </w:rPr>
          <w:alias w:val="To edit, see citavi.com/edit"/>
          <w:tag w:val="CitaviPlaceholder#2cbd8969-1ee2-421d-a73b-f9e9364b64f5"/>
          <w:id w:val="-1443307776"/>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Pr>
              <w:rFonts w:ascii="Calibri" w:hAnsi="Calibri" w:cs="Calibri"/>
              <w:noProof/>
            </w:rPr>
            <w:fldChar w:fldCharType="separate"/>
          </w:r>
          <w:r w:rsidR="000B26F0">
            <w:rPr>
              <w:rFonts w:ascii="Calibri" w:hAnsi="Calibri" w:cs="Calibri"/>
              <w:noProof/>
            </w:rPr>
            <w:t>(Yue et al. 2020)</w:t>
          </w:r>
          <w:r>
            <w:rPr>
              <w:rFonts w:ascii="Calibri" w:hAnsi="Calibri" w:cs="Calibri"/>
              <w:noProof/>
            </w:rPr>
            <w:fldChar w:fldCharType="end"/>
          </w:r>
        </w:sdtContent>
      </w:sdt>
      <w:r>
        <w:rPr>
          <w:rFonts w:ascii="Calibri" w:hAnsi="Calibri" w:cs="Calibri"/>
        </w:rPr>
        <w:t xml:space="preserve">, and prompts sustainable urban development </w:t>
      </w:r>
      <w:sdt>
        <w:sdtPr>
          <w:rPr>
            <w:rFonts w:ascii="Calibri" w:hAnsi="Calibri" w:cs="Calibri"/>
          </w:rPr>
          <w:alias w:val="To edit, see citavi.com/edit"/>
          <w:tag w:val="CitaviPlaceholder#e24a4861-2e3f-4076-8796-ecc5035f0375"/>
          <w:id w:val="-6496441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Pr>
              <w:rFonts w:ascii="Calibri" w:hAnsi="Calibri" w:cs="Calibri"/>
              <w:noProof/>
            </w:rPr>
            <w:fldChar w:fldCharType="separate"/>
          </w:r>
          <w:r w:rsidR="000B26F0">
            <w:rPr>
              <w:rFonts w:ascii="Calibri" w:hAnsi="Calibri" w:cs="Calibri"/>
              <w:noProof/>
            </w:rPr>
            <w:t>(Wang et al. 2021b)</w:t>
          </w:r>
          <w:r>
            <w:rPr>
              <w:rFonts w:ascii="Calibri" w:hAnsi="Calibri" w:cs="Calibri"/>
              <w:noProof/>
            </w:rPr>
            <w:fldChar w:fldCharType="end"/>
          </w:r>
        </w:sdtContent>
      </w:sdt>
      <w:r>
        <w:rPr>
          <w:rFonts w:ascii="Calibri" w:hAnsi="Calibri" w:cs="Calibri"/>
        </w:rPr>
        <w:t xml:space="preserve">. </w:t>
      </w:r>
      <w:del w:id="6" w:author="JINZHU WANG" w:date="2021-09-13T16:45:00Z">
        <w:r w:rsidR="0003265C">
          <w:rPr>
            <w:rFonts w:ascii="Calibri" w:hAnsi="Calibri" w:cs="Calibri"/>
          </w:rPr>
          <w:delText xml:space="preserve">The </w:delText>
        </w:r>
        <w:r w:rsidR="00896FEC" w:rsidRPr="009E67B1">
          <w:rPr>
            <w:rFonts w:ascii="Calibri" w:hAnsi="Calibri" w:cs="Calibri"/>
          </w:rPr>
          <w:delText xml:space="preserve">Cellular Automata (CA) </w:delText>
        </w:r>
        <w:r w:rsidR="0003265C">
          <w:rPr>
            <w:rFonts w:ascii="Calibri" w:hAnsi="Calibri" w:cs="Calibri"/>
          </w:rPr>
          <w:delText xml:space="preserve">model </w:delText>
        </w:r>
        <w:r w:rsidR="00896FEC" w:rsidRPr="009E67B1">
          <w:rPr>
            <w:rFonts w:ascii="Calibri" w:hAnsi="Calibri" w:cs="Calibri"/>
          </w:rPr>
          <w:delText>ha</w:delText>
        </w:r>
        <w:r w:rsidR="0003265C">
          <w:rPr>
            <w:rFonts w:ascii="Calibri" w:hAnsi="Calibri" w:cs="Calibri"/>
          </w:rPr>
          <w:delText>s</w:delText>
        </w:r>
        <w:r w:rsidR="00896FEC" w:rsidRPr="009E67B1">
          <w:rPr>
            <w:rFonts w:ascii="Calibri" w:hAnsi="Calibri" w:cs="Calibri"/>
          </w:rPr>
          <w:delText xml:space="preserve"> been widely applied </w:delText>
        </w:r>
        <w:r w:rsidR="00E91350">
          <w:rPr>
            <w:rFonts w:ascii="Calibri" w:hAnsi="Calibri" w:cs="Calibri"/>
          </w:rPr>
          <w:delText>to simulate</w:delText>
        </w:r>
        <w:r w:rsidR="00896FEC" w:rsidRPr="009E67B1">
          <w:rPr>
            <w:rFonts w:ascii="Calibri" w:hAnsi="Calibri" w:cs="Calibri"/>
          </w:rPr>
          <w:delText xml:space="preserve"> urban land </w:delText>
        </w:r>
        <w:r w:rsidR="00E91350">
          <w:rPr>
            <w:rFonts w:ascii="Calibri" w:hAnsi="Calibri" w:cs="Calibri"/>
          </w:rPr>
          <w:delText>development</w:delText>
        </w:r>
        <w:r w:rsidR="0003265C">
          <w:rPr>
            <w:rFonts w:ascii="Calibri" w:hAnsi="Calibri" w:cs="Calibri"/>
          </w:rPr>
          <w:delText xml:space="preserve"> because it resembles </w:delText>
        </w:r>
        <w:r w:rsidR="00896FEC" w:rsidRPr="009E67B1">
          <w:rPr>
            <w:rFonts w:ascii="Calibri" w:hAnsi="Calibri" w:cs="Calibri"/>
          </w:rPr>
          <w:delText>the urban dynamics in the real world</w:delText>
        </w:r>
        <w:r w:rsidR="0003265C">
          <w:rPr>
            <w:rFonts w:ascii="Calibri" w:hAnsi="Calibri" w:cs="Calibri"/>
          </w:rPr>
          <w:delText xml:space="preserve"> </w:delText>
        </w:r>
      </w:del>
      <w:customXmlDelRangeStart w:id="7" w:author="JINZHU WANG" w:date="2021-09-13T16:45:00Z"/>
      <w:sdt>
        <w:sdtPr>
          <w:rPr>
            <w:rFonts w:ascii="Calibri" w:hAnsi="Calibri" w:cs="Calibri"/>
          </w:rPr>
          <w:alias w:val="To edit, see citavi.com/edit"/>
          <w:tag w:val="CitaviPlaceholder#427c02ab-407b-4394-86ae-435435ac3d97"/>
          <w:id w:val="-1077284729"/>
          <w:placeholder>
            <w:docPart w:val="64D250097FBB47559FA74F3159624FB7"/>
          </w:placeholder>
        </w:sdtPr>
        <w:sdtEndPr/>
        <w:sdtContent>
          <w:customXmlDelRangeEnd w:id="7"/>
          <w:del w:id="8" w:author="JINZHU WANG" w:date="2021-09-13T16:45:00Z">
            <w:r w:rsidR="0003265C">
              <w:rPr>
                <w:rFonts w:ascii="Calibri" w:hAnsi="Calibri" w:cs="Calibri"/>
                <w:noProof/>
              </w:rPr>
              <w:fldChar w:fldCharType="begin"/>
            </w:r>
            <w:r w:rsidR="006F0CF0">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zOjUw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delInstrText>
            </w:r>
            <w:r w:rsidR="0003265C">
              <w:rPr>
                <w:rFonts w:ascii="Calibri" w:hAnsi="Calibri" w:cs="Calibri"/>
                <w:noProof/>
              </w:rPr>
              <w:fldChar w:fldCharType="separate"/>
            </w:r>
            <w:r w:rsidR="00966998">
              <w:rPr>
                <w:rFonts w:ascii="Calibri" w:hAnsi="Calibri" w:cs="Calibri"/>
                <w:noProof/>
              </w:rPr>
              <w:delText>(Tong and Feng 2020; Li et al. 2017)</w:delText>
            </w:r>
            <w:r w:rsidR="0003265C">
              <w:rPr>
                <w:rFonts w:ascii="Calibri" w:hAnsi="Calibri" w:cs="Calibri"/>
                <w:noProof/>
              </w:rPr>
              <w:fldChar w:fldCharType="end"/>
            </w:r>
          </w:del>
          <w:customXmlDelRangeStart w:id="9" w:author="JINZHU WANG" w:date="2021-09-13T16:45:00Z"/>
        </w:sdtContent>
      </w:sdt>
      <w:customXmlDelRangeEnd w:id="9"/>
      <w:del w:id="10" w:author="JINZHU WANG" w:date="2021-09-13T16:45:00Z">
        <w:r w:rsidR="00896FEC" w:rsidRPr="009E67B1">
          <w:rPr>
            <w:rFonts w:ascii="Calibri" w:hAnsi="Calibri" w:cs="Calibri"/>
          </w:rPr>
          <w:delText xml:space="preserve">. CA models are </w:delText>
        </w:r>
        <w:r w:rsidR="006C4E0C">
          <w:rPr>
            <w:rFonts w:ascii="Calibri" w:hAnsi="Calibri" w:cs="Calibri"/>
          </w:rPr>
          <w:delText xml:space="preserve">primarily </w:delText>
        </w:r>
        <w:r w:rsidR="00896FEC" w:rsidRPr="009E67B1">
          <w:rPr>
            <w:rFonts w:ascii="Calibri" w:hAnsi="Calibri" w:cs="Calibri"/>
          </w:rPr>
          <w:delText xml:space="preserve">built on transition rules and neighborhood status, </w:delText>
        </w:r>
        <w:r w:rsidR="00CA5C07">
          <w:rPr>
            <w:rFonts w:ascii="Calibri" w:hAnsi="Calibri" w:cs="Calibri"/>
          </w:rPr>
          <w:delText>which</w:delText>
        </w:r>
      </w:del>
      <w:ins w:id="11" w:author="JINZHU WANG" w:date="2021-09-13T16:45:00Z">
        <w:r>
          <w:rPr>
            <w:rFonts w:ascii="Calibri" w:hAnsi="Calibri" w:cs="Calibri"/>
          </w:rPr>
          <w:t xml:space="preserve">Urbanization is </w:t>
        </w:r>
        <w:proofErr w:type="spellStart"/>
        <w:r>
          <w:rPr>
            <w:rFonts w:ascii="Calibri" w:hAnsi="Calibri" w:cs="Calibri"/>
          </w:rPr>
          <w:t>modeled</w:t>
        </w:r>
        <w:proofErr w:type="spellEnd"/>
        <w:r>
          <w:rPr>
            <w:rFonts w:ascii="Calibri" w:hAnsi="Calibri" w:cs="Calibri"/>
          </w:rPr>
          <w:t xml:space="preserve"> with two major objectives: the prediction models aim at creating future urban maps based on historical urban dynamics </w:t>
        </w:r>
      </w:ins>
      <w:customXmlInsRangeStart w:id="12" w:author="JINZHU WANG" w:date="2021-09-13T16:45:00Z"/>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customXmlInsRangeEnd w:id="12"/>
          <w:ins w:id="13"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NUMTY6NDA6NDk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r>
              <w:rPr>
                <w:rFonts w:ascii="Calibri" w:hAnsi="Calibri" w:cs="Calibri"/>
                <w:noProof/>
              </w:rPr>
              <w:fldChar w:fldCharType="separate"/>
            </w:r>
            <w:r w:rsidR="000B26F0">
              <w:rPr>
                <w:rFonts w:ascii="Calibri" w:hAnsi="Calibri" w:cs="Calibri"/>
                <w:noProof/>
              </w:rPr>
              <w:t>(Gantumur et al. 2020; Shafizadeh-Moghadam et al. 2017)</w:t>
            </w:r>
            <w:r>
              <w:rPr>
                <w:rFonts w:ascii="Calibri" w:hAnsi="Calibri" w:cs="Calibri"/>
                <w:noProof/>
              </w:rPr>
              <w:fldChar w:fldCharType="end"/>
            </w:r>
          </w:ins>
          <w:customXmlInsRangeStart w:id="14" w:author="JINZHU WANG" w:date="2021-09-13T16:45:00Z"/>
        </w:sdtContent>
      </w:sdt>
      <w:customXmlInsRangeEnd w:id="14"/>
      <w:ins w:id="15" w:author="JINZHU WANG" w:date="2021-09-13T16:45:00Z">
        <w:r>
          <w:rPr>
            <w:rFonts w:ascii="Calibri" w:hAnsi="Calibri" w:cs="Calibri"/>
          </w:rPr>
          <w:t xml:space="preserve">, and the participatory models focus on projecting stakeholders’ impacts to balance conflicting interests </w:t>
        </w:r>
      </w:ins>
      <w:customXmlInsRangeStart w:id="16" w:author="JINZHU WANG" w:date="2021-09-13T16:45:00Z"/>
      <w:sdt>
        <w:sdtPr>
          <w:rPr>
            <w:rFonts w:ascii="Calibri" w:hAnsi="Calibri" w:cs="Calibri"/>
          </w:rPr>
          <w:alias w:val="To edit, see citavi.com/edit"/>
          <w:tag w:val="CitaviPlaceholder#154afe96-1df9-4dfb-968c-fb1508696548"/>
          <w:id w:val="-1605260578"/>
          <w:placeholder>
            <w:docPart w:val="59F0541550AF4A3A8EB6A4A099422A27"/>
          </w:placeholder>
        </w:sdtPr>
        <w:sdtEndPr/>
        <w:sdtContent>
          <w:customXmlInsRangeEnd w:id="16"/>
          <w:ins w:id="17"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zVDE2OjQwOjQ5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r>
              <w:rPr>
                <w:rFonts w:ascii="Calibri" w:hAnsi="Calibri" w:cs="Calibri"/>
                <w:noProof/>
              </w:rPr>
              <w:fldChar w:fldCharType="separate"/>
            </w:r>
            <w:r w:rsidR="000B26F0">
              <w:rPr>
                <w:rFonts w:ascii="Calibri" w:hAnsi="Calibri" w:cs="Calibri"/>
                <w:noProof/>
              </w:rPr>
              <w:t>(Clarke and Johnson 2020; Mansour et al. 2020; Peng et al. 2020)</w:t>
            </w:r>
            <w:r>
              <w:rPr>
                <w:rFonts w:ascii="Calibri" w:hAnsi="Calibri" w:cs="Calibri"/>
                <w:noProof/>
              </w:rPr>
              <w:fldChar w:fldCharType="end"/>
            </w:r>
          </w:ins>
          <w:customXmlInsRangeStart w:id="18" w:author="JINZHU WANG" w:date="2021-09-13T16:45:00Z"/>
        </w:sdtContent>
      </w:sdt>
      <w:customXmlInsRangeEnd w:id="18"/>
      <w:ins w:id="19" w:author="JINZHU WANG" w:date="2021-09-13T16:45:00Z">
        <w:r>
          <w:rPr>
            <w:rFonts w:ascii="Calibri" w:hAnsi="Calibri" w:cs="Calibri"/>
          </w:rPr>
          <w:t xml:space="preserve">. The nuances between the prediction and participatory models lead to a diverging focus on parameter setups: the former takes regression tools or machine learning (ML) algorithms to create accurate projections for urban planning and decision-making; the latter ingest stakeholders’ interests and are calibrated with expert knowledge to inform the understanding for the urbanization mechanism. The Cellular Automata (CA) has been widely adopted in both models because of its mathematical resemblances to the real-world urban dynamics </w:t>
        </w:r>
      </w:ins>
      <w:customXmlInsRangeStart w:id="20" w:author="JINZHU WANG" w:date="2021-09-13T16:45:00Z"/>
      <w:sdt>
        <w:sdtPr>
          <w:rPr>
            <w:rFonts w:ascii="Calibri" w:hAnsi="Calibri" w:cs="Calibri"/>
          </w:rPr>
          <w:alias w:val="To edit, see citavi.com/edit"/>
          <w:tag w:val="CitaviPlaceholder#427c02ab-407b-4394-86ae-435435ac3d97"/>
          <w:id w:val="-921874553"/>
          <w:placeholder>
            <w:docPart w:val="2CD2984FD9E240F4A14E388867DC281B"/>
          </w:placeholder>
        </w:sdtPr>
        <w:sdtEndPr/>
        <w:sdtContent>
          <w:customXmlInsRangeEnd w:id="20"/>
          <w:ins w:id="21"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wOjQ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instrText>
            </w:r>
            <w:r>
              <w:rPr>
                <w:rFonts w:ascii="Calibri" w:hAnsi="Calibri" w:cs="Calibri"/>
                <w:noProof/>
              </w:rPr>
              <w:fldChar w:fldCharType="separate"/>
            </w:r>
            <w:r w:rsidR="000B26F0">
              <w:rPr>
                <w:rFonts w:ascii="Calibri" w:hAnsi="Calibri" w:cs="Calibri"/>
                <w:noProof/>
              </w:rPr>
              <w:t>(Tong and Feng 2020; Li et al. 2017)</w:t>
            </w:r>
            <w:r>
              <w:rPr>
                <w:rFonts w:ascii="Calibri" w:hAnsi="Calibri" w:cs="Calibri"/>
                <w:noProof/>
              </w:rPr>
              <w:fldChar w:fldCharType="end"/>
            </w:r>
          </w:ins>
          <w:customXmlInsRangeStart w:id="22" w:author="JINZHU WANG" w:date="2021-09-13T16:45:00Z"/>
        </w:sdtContent>
      </w:sdt>
      <w:customXmlInsRangeEnd w:id="22"/>
      <w:ins w:id="23" w:author="JINZHU WANG" w:date="2021-09-13T16:45:00Z">
        <w:r>
          <w:rPr>
            <w:rFonts w:ascii="Calibri" w:hAnsi="Calibri" w:cs="Calibri"/>
          </w:rPr>
          <w:t>. CA models are primarily built on transition rules and neighborhood status, which were combined to</w:t>
        </w:r>
      </w:ins>
      <w:r>
        <w:rPr>
          <w:rFonts w:ascii="Calibri" w:hAnsi="Calibri" w:cs="Calibri"/>
        </w:rPr>
        <w:t xml:space="preserve"> convert driving factors and their interactions to the probability of a cell to be 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0B26F0">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del w:id="24" w:author="JINZHU WANG" w:date="2021-09-13T16:45:00Z">
        <w:r w:rsidR="009E4C20" w:rsidRPr="009E67B1">
          <w:rPr>
            <w:rFonts w:ascii="Calibri" w:hAnsi="Calibri" w:cs="Calibri"/>
          </w:rPr>
          <w:delText>Machine Learning (ML)</w:delText>
        </w:r>
        <w:r w:rsidR="009E4C20">
          <w:rPr>
            <w:rFonts w:ascii="Calibri" w:hAnsi="Calibri" w:cs="Calibri"/>
          </w:rPr>
          <w:delText xml:space="preserve"> algorithms and </w:delText>
        </w:r>
        <w:r w:rsidR="009E4C20" w:rsidRPr="009E67B1">
          <w:rPr>
            <w:rFonts w:ascii="Calibri" w:hAnsi="Calibri" w:cs="Calibri"/>
          </w:rPr>
          <w:delText xml:space="preserve">participatory </w:delText>
        </w:r>
        <w:r w:rsidR="002D5203">
          <w:rPr>
            <w:rFonts w:ascii="Calibri" w:hAnsi="Calibri" w:cs="Calibri"/>
          </w:rPr>
          <w:delText>methods</w:delText>
        </w:r>
        <w:r w:rsidR="009E4C20">
          <w:rPr>
            <w:rFonts w:ascii="Calibri" w:hAnsi="Calibri" w:cs="Calibri"/>
          </w:rPr>
          <w:delText xml:space="preserve"> </w:delText>
        </w:r>
        <w:r w:rsidR="00A01948">
          <w:rPr>
            <w:rFonts w:ascii="Calibri" w:hAnsi="Calibri" w:cs="Calibri"/>
          </w:rPr>
          <w:delText>are</w:delText>
        </w:r>
        <w:r w:rsidR="00896FEC" w:rsidRPr="009E67B1">
          <w:rPr>
            <w:rFonts w:ascii="Calibri" w:hAnsi="Calibri" w:cs="Calibri"/>
          </w:rPr>
          <w:delText xml:space="preserve"> </w:delText>
        </w:r>
        <w:r w:rsidR="009E4C20">
          <w:rPr>
            <w:rFonts w:ascii="Calibri" w:hAnsi="Calibri" w:cs="Calibri"/>
          </w:rPr>
          <w:delText xml:space="preserve">the two </w:delText>
        </w:r>
        <w:r w:rsidR="00CA1A0E">
          <w:rPr>
            <w:rFonts w:ascii="Calibri" w:hAnsi="Calibri" w:cs="Calibri"/>
          </w:rPr>
          <w:delText>commonly</w:delText>
        </w:r>
        <w:r w:rsidR="009E4C20">
          <w:rPr>
            <w:rFonts w:ascii="Calibri" w:hAnsi="Calibri" w:cs="Calibri"/>
          </w:rPr>
          <w:delText xml:space="preserve"> adopted </w:delText>
        </w:r>
        <w:r w:rsidR="002D5203">
          <w:rPr>
            <w:rFonts w:ascii="Calibri" w:hAnsi="Calibri" w:cs="Calibri"/>
          </w:rPr>
          <w:delText>approaches</w:delText>
        </w:r>
        <w:r w:rsidR="00896FEC" w:rsidRPr="009E67B1">
          <w:rPr>
            <w:rFonts w:ascii="Calibri" w:hAnsi="Calibri" w:cs="Calibri"/>
          </w:rPr>
          <w:delText xml:space="preserve"> to </w:delText>
        </w:r>
        <w:r w:rsidR="00814A7F">
          <w:rPr>
            <w:rFonts w:ascii="Calibri" w:hAnsi="Calibri" w:cs="Calibri"/>
          </w:rPr>
          <w:delText>create</w:delText>
        </w:r>
        <w:r w:rsidR="00A01948">
          <w:rPr>
            <w:rFonts w:ascii="Calibri" w:hAnsi="Calibri" w:cs="Calibri"/>
          </w:rPr>
          <w:delText xml:space="preserve"> transition</w:delText>
        </w:r>
        <w:r w:rsidR="00896FEC" w:rsidRPr="009E67B1">
          <w:rPr>
            <w:rFonts w:ascii="Calibri" w:hAnsi="Calibri" w:cs="Calibri"/>
          </w:rPr>
          <w:delText xml:space="preserve"> rules. The </w:delText>
        </w:r>
        <w:r w:rsidR="00CA1A0E">
          <w:rPr>
            <w:rFonts w:ascii="Calibri" w:hAnsi="Calibri" w:cs="Calibri"/>
          </w:rPr>
          <w:delText>ML methods</w:delText>
        </w:r>
        <w:r w:rsidR="003E5918">
          <w:rPr>
            <w:rFonts w:ascii="Calibri" w:hAnsi="Calibri" w:cs="Calibri"/>
          </w:rPr>
          <w:delText>, including algorithms such as</w:delText>
        </w:r>
      </w:del>
      <w:ins w:id="25" w:author="JINZHU WANG" w:date="2021-09-13T16:45:00Z">
        <w:r>
          <w:rPr>
            <w:rFonts w:ascii="Calibri" w:hAnsi="Calibri" w:cs="Calibri"/>
          </w:rPr>
          <w:t>The transition rules were retrieved using</w:t>
        </w:r>
      </w:ins>
      <w:r>
        <w:rPr>
          <w:rFonts w:ascii="Calibri" w:hAnsi="Calibri" w:cs="Calibri"/>
        </w:rPr>
        <w:t xml:space="preserve"> 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0B26F0">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0B26F0">
            <w:rPr>
              <w:rFonts w:ascii="Calibri" w:hAnsi="Calibri" w:cs="Calibri"/>
              <w:noProof/>
            </w:rPr>
            <w:t>(Mansour et al. 2020)</w:t>
          </w:r>
          <w:r>
            <w:rPr>
              <w:rFonts w:ascii="Calibri" w:hAnsi="Calibri" w:cs="Calibri"/>
              <w:noProof/>
            </w:rPr>
            <w:fldChar w:fldCharType="end"/>
          </w:r>
        </w:sdtContent>
      </w:sdt>
      <w:r>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0B26F0">
            <w:rPr>
              <w:rFonts w:ascii="Calibri" w:hAnsi="Calibri" w:cs="Calibri"/>
              <w:noProof/>
            </w:rPr>
            <w:t>(Gantumur et al. 2020)</w:t>
          </w:r>
          <w:r>
            <w:rPr>
              <w:rFonts w:ascii="Calibri" w:hAnsi="Calibri" w:cs="Calibri"/>
              <w:noProof/>
            </w:rPr>
            <w:fldChar w:fldCharType="end"/>
          </w:r>
        </w:sdtContent>
      </w:sdt>
      <w:r>
        <w:rPr>
          <w:rFonts w:ascii="Calibri" w:hAnsi="Calibri" w:cs="Calibri"/>
        </w:rPr>
        <w:t>,</w:t>
      </w:r>
      <w:del w:id="26" w:author="JINZHU WANG" w:date="2021-09-13T16:45:00Z">
        <w:r w:rsidR="003E5918">
          <w:rPr>
            <w:rFonts w:ascii="Calibri" w:hAnsi="Calibri" w:cs="Calibri"/>
          </w:rPr>
          <w:delText xml:space="preserve"> and</w:delText>
        </w:r>
      </w:del>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0B26F0">
            <w:rPr>
              <w:rFonts w:ascii="Calibri" w:hAnsi="Calibri" w:cs="Calibri"/>
              <w:noProof/>
            </w:rPr>
            <w:t>(Carneiro and Oliveira 2013)</w:t>
          </w:r>
          <w:r>
            <w:rPr>
              <w:rFonts w:ascii="Calibri" w:hAnsi="Calibri" w:cs="Calibri"/>
              <w:noProof/>
            </w:rPr>
            <w:fldChar w:fldCharType="end"/>
          </w:r>
        </w:sdtContent>
      </w:sdt>
      <w:r>
        <w:rPr>
          <w:rFonts w:ascii="Calibri" w:hAnsi="Calibri" w:cs="Calibri"/>
        </w:rPr>
        <w:t xml:space="preserve">, </w:t>
      </w:r>
      <w:del w:id="27" w:author="JINZHU WANG" w:date="2021-09-13T16:45:00Z">
        <w:r w:rsidR="00CA1A0E">
          <w:rPr>
            <w:rFonts w:ascii="Calibri" w:hAnsi="Calibri" w:cs="Calibri"/>
          </w:rPr>
          <w:delText>retrieve</w:delText>
        </w:r>
        <w:r w:rsidR="00CA1A0E" w:rsidRPr="009E67B1">
          <w:rPr>
            <w:rFonts w:ascii="Calibri" w:hAnsi="Calibri" w:cs="Calibri"/>
          </w:rPr>
          <w:delText xml:space="preserve"> transition potentials</w:delText>
        </w:r>
        <w:r w:rsidR="00CA1A0E">
          <w:rPr>
            <w:rFonts w:ascii="Calibri" w:hAnsi="Calibri" w:cs="Calibri"/>
          </w:rPr>
          <w:delText xml:space="preserve"> automatically</w:delText>
        </w:r>
        <w:r w:rsidR="00896FEC" w:rsidRPr="009E67B1">
          <w:rPr>
            <w:rFonts w:ascii="Calibri" w:hAnsi="Calibri" w:cs="Calibri"/>
          </w:rPr>
          <w:delText>.</w:delText>
        </w:r>
        <w:r w:rsidR="00CA1A0E">
          <w:rPr>
            <w:rFonts w:ascii="Calibri" w:hAnsi="Calibri" w:cs="Calibri"/>
          </w:rPr>
          <w:delText xml:space="preserve"> The </w:delText>
        </w:r>
        <w:r w:rsidR="00CA1A0E" w:rsidRPr="009E67B1">
          <w:rPr>
            <w:rFonts w:ascii="Calibri" w:hAnsi="Calibri" w:cs="Calibri"/>
          </w:rPr>
          <w:delText xml:space="preserve">participatory </w:delText>
        </w:r>
        <w:r w:rsidR="00CA1A0E">
          <w:rPr>
            <w:rFonts w:ascii="Calibri" w:hAnsi="Calibri" w:cs="Calibri"/>
          </w:rPr>
          <w:delText>methods</w:delText>
        </w:r>
        <w:r w:rsidR="00CA1A0E" w:rsidRPr="00CA1A0E">
          <w:rPr>
            <w:rFonts w:ascii="Calibri" w:hAnsi="Calibri" w:cs="Calibri"/>
          </w:rPr>
          <w:delText xml:space="preserve"> </w:delText>
        </w:r>
        <w:r w:rsidR="00F8746B">
          <w:rPr>
            <w:rFonts w:ascii="Calibri" w:hAnsi="Calibri" w:cs="Calibri"/>
          </w:rPr>
          <w:delText>emphasi</w:delText>
        </w:r>
        <w:r w:rsidR="005E537A">
          <w:rPr>
            <w:rFonts w:ascii="Calibri" w:hAnsi="Calibri" w:cs="Calibri"/>
          </w:rPr>
          <w:delText>ze</w:delText>
        </w:r>
        <w:r w:rsidR="00F8746B">
          <w:rPr>
            <w:rFonts w:ascii="Calibri" w:hAnsi="Calibri" w:cs="Calibri"/>
          </w:rPr>
          <w:delText xml:space="preserve"> the calibration process</w:delText>
        </w:r>
        <w:r w:rsidR="002718D4">
          <w:rPr>
            <w:rFonts w:ascii="Calibri" w:hAnsi="Calibri" w:cs="Calibri"/>
          </w:rPr>
          <w:delText xml:space="preserve">, such as </w:delText>
        </w:r>
        <w:r w:rsidR="006C5194">
          <w:rPr>
            <w:rFonts w:ascii="Calibri" w:hAnsi="Calibri" w:cs="Calibri"/>
          </w:rPr>
          <w:delText>adjusting</w:delText>
        </w:r>
        <w:r w:rsidR="002718D4">
          <w:rPr>
            <w:rFonts w:ascii="Calibri" w:hAnsi="Calibri" w:cs="Calibri"/>
          </w:rPr>
          <w:delText xml:space="preserve"> </w:delText>
        </w:r>
        <w:r w:rsidR="006C5194">
          <w:rPr>
            <w:rFonts w:ascii="Calibri" w:hAnsi="Calibri" w:cs="Calibri"/>
          </w:rPr>
          <w:delText xml:space="preserve">the </w:delText>
        </w:r>
        <w:r w:rsidR="00CC2C34">
          <w:rPr>
            <w:rFonts w:ascii="Calibri" w:hAnsi="Calibri" w:cs="Calibri"/>
          </w:rPr>
          <w:delText>neighborhood sizes</w:delText>
        </w:r>
        <w:r w:rsidR="00CC2C34" w:rsidRPr="003C0400">
          <w:rPr>
            <w:rFonts w:ascii="Calibri" w:hAnsi="Calibri" w:cs="Calibri"/>
          </w:rPr>
          <w:delText xml:space="preserve"> </w:delText>
        </w:r>
        <w:r w:rsidR="00CC2C34">
          <w:rPr>
            <w:rFonts w:ascii="Calibri" w:hAnsi="Calibri" w:cs="Calibri"/>
          </w:rPr>
          <w:delText xml:space="preserve">and the </w:delText>
        </w:r>
        <w:r w:rsidR="002718D4" w:rsidRPr="003C0400">
          <w:rPr>
            <w:rFonts w:ascii="Calibri" w:hAnsi="Calibri" w:cs="Calibri"/>
          </w:rPr>
          <w:delText xml:space="preserve">decay </w:delText>
        </w:r>
        <w:r w:rsidR="002718D4">
          <w:rPr>
            <w:rFonts w:ascii="Calibri" w:hAnsi="Calibri" w:cs="Calibri"/>
          </w:rPr>
          <w:delText xml:space="preserve">effect of driving factors, </w:delText>
        </w:r>
        <w:r w:rsidR="00F8746B">
          <w:rPr>
            <w:rFonts w:ascii="Calibri" w:hAnsi="Calibri" w:cs="Calibri"/>
          </w:rPr>
          <w:delText xml:space="preserve"> </w:delText>
        </w:r>
        <w:r w:rsidR="005F583C">
          <w:rPr>
            <w:rFonts w:ascii="Calibri" w:hAnsi="Calibri" w:cs="Calibri"/>
          </w:rPr>
          <w:delText>to creat</w:delText>
        </w:r>
        <w:r w:rsidR="00CC2C34">
          <w:rPr>
            <w:rFonts w:ascii="Calibri" w:hAnsi="Calibri" w:cs="Calibri"/>
          </w:rPr>
          <w:delText>e</w:delText>
        </w:r>
        <w:r w:rsidR="00352949">
          <w:rPr>
            <w:rFonts w:ascii="Calibri" w:hAnsi="Calibri" w:cs="Calibri"/>
          </w:rPr>
          <w:delText xml:space="preserve"> </w:delText>
        </w:r>
        <w:r w:rsidR="00EC0964">
          <w:rPr>
            <w:rFonts w:ascii="Calibri" w:hAnsi="Calibri" w:cs="Calibri"/>
          </w:rPr>
          <w:delText>neighborhood rules</w:delText>
        </w:r>
        <w:r w:rsidR="006D0B8A">
          <w:rPr>
            <w:rFonts w:ascii="Calibri" w:hAnsi="Calibri" w:cs="Calibri"/>
          </w:rPr>
          <w:delText xml:space="preserve"> </w:delText>
        </w:r>
        <w:r w:rsidR="00EC0964">
          <w:rPr>
            <w:rFonts w:ascii="Calibri" w:hAnsi="Calibri" w:cs="Calibri"/>
          </w:rPr>
          <w:delText xml:space="preserve">that </w:delText>
        </w:r>
        <w:r w:rsidR="005F69EE">
          <w:rPr>
            <w:rFonts w:ascii="Calibri" w:hAnsi="Calibri" w:cs="Calibri"/>
          </w:rPr>
          <w:delText xml:space="preserve">use </w:delText>
        </w:r>
        <w:r w:rsidR="00EC0964">
          <w:rPr>
            <w:rFonts w:ascii="Calibri" w:hAnsi="Calibri" w:cs="Calibri"/>
          </w:rPr>
          <w:delText xml:space="preserve">expert knowledge </w:delText>
        </w:r>
        <w:r w:rsidR="00352949">
          <w:rPr>
            <w:rFonts w:ascii="Calibri" w:hAnsi="Calibri" w:cs="Calibri"/>
          </w:rPr>
          <w:delText>to shape future urban development</w:delText>
        </w:r>
        <w:r w:rsidR="001E0638">
          <w:rPr>
            <w:rFonts w:ascii="Calibri" w:hAnsi="Calibri" w:cs="Calibri"/>
          </w:rPr>
          <w:delText xml:space="preserve"> </w:delText>
        </w:r>
      </w:del>
      <w:customXmlDelRangeStart w:id="28" w:author="JINZHU WANG" w:date="2021-09-13T16:45:00Z"/>
      <w:sdt>
        <w:sdtPr>
          <w:rPr>
            <w:rFonts w:ascii="Calibri" w:hAnsi="Calibri" w:cs="Calibri"/>
          </w:rPr>
          <w:alias w:val="To edit, see citavi.com/edit"/>
          <w:tag w:val="CitaviPlaceholder#9222b903-65d8-4f6e-860b-899f512a935c"/>
          <w:id w:val="320095324"/>
          <w:placeholder>
            <w:docPart w:val="64D250097FBB47559FA74F3159624FB7"/>
          </w:placeholder>
        </w:sdtPr>
        <w:sdtEndPr/>
        <w:sdtContent>
          <w:customXmlDelRangeEnd w:id="28"/>
          <w:del w:id="29" w:author="JINZHU WANG" w:date="2021-09-13T16:45:00Z">
            <w:r w:rsidR="001E0638">
              <w:rPr>
                <w:rFonts w:ascii="Calibri" w:hAnsi="Calibri" w:cs="Calibri"/>
                <w:noProof/>
              </w:rPr>
              <w:fldChar w:fldCharType="begin"/>
            </w:r>
            <w:r w:rsidR="00B41D1E">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delInstrText>
            </w:r>
            <w:r w:rsidR="001E0638">
              <w:rPr>
                <w:rFonts w:ascii="Calibri" w:hAnsi="Calibri" w:cs="Calibri"/>
                <w:noProof/>
              </w:rPr>
              <w:fldChar w:fldCharType="separate"/>
            </w:r>
            <w:r w:rsidR="00B41D1E">
              <w:rPr>
                <w:rFonts w:ascii="Calibri" w:hAnsi="Calibri" w:cs="Calibri"/>
                <w:noProof/>
              </w:rPr>
              <w:delText>(Roodposhti et al. 2020)</w:delText>
            </w:r>
            <w:r w:rsidR="001E0638">
              <w:rPr>
                <w:rFonts w:ascii="Calibri" w:hAnsi="Calibri" w:cs="Calibri"/>
                <w:noProof/>
              </w:rPr>
              <w:fldChar w:fldCharType="end"/>
            </w:r>
          </w:del>
          <w:customXmlDelRangeStart w:id="30" w:author="JINZHU WANG" w:date="2021-09-13T16:45:00Z"/>
        </w:sdtContent>
      </w:sdt>
      <w:customXmlDelRangeEnd w:id="30"/>
      <w:del w:id="31" w:author="JINZHU WANG" w:date="2021-09-13T16:45:00Z">
        <w:r w:rsidR="00352949">
          <w:rPr>
            <w:rFonts w:ascii="Calibri" w:hAnsi="Calibri" w:cs="Calibri"/>
          </w:rPr>
          <w:delText>.</w:delText>
        </w:r>
        <w:r w:rsidR="00EC0964">
          <w:rPr>
            <w:rFonts w:ascii="Calibri" w:hAnsi="Calibri" w:cs="Calibri"/>
          </w:rPr>
          <w:delText xml:space="preserve"> </w:delText>
        </w:r>
        <w:commentRangeEnd w:id="1"/>
        <w:r w:rsidR="008A3195">
          <w:rPr>
            <w:rStyle w:val="CommentReference"/>
          </w:rPr>
          <w:commentReference w:id="1"/>
        </w:r>
      </w:del>
      <w:ins w:id="32" w:author="JINZHU WANG" w:date="2021-09-13T16:45:00Z">
        <w:r>
          <w:rPr>
            <w:rFonts w:ascii="Calibri" w:hAnsi="Calibri" w:cs="Calibri"/>
          </w:rPr>
          <w:t xml:space="preserve">or decay functions proposed by experts. The neighborhood status was identified according to different structures, sizes, and weights. Although CA models are flexible with a large array of combinations given various transition rules and neighborhood status, the sophisticated urbanization process still poses challenges to urban </w:t>
        </w:r>
        <w:proofErr w:type="spellStart"/>
        <w:r>
          <w:rPr>
            <w:rFonts w:ascii="Calibri" w:hAnsi="Calibri" w:cs="Calibri"/>
          </w:rPr>
          <w:t>modeling</w:t>
        </w:r>
        <w:proofErr w:type="spellEnd"/>
        <w:r>
          <w:rPr>
            <w:rFonts w:ascii="Calibri" w:hAnsi="Calibri" w:cs="Calibri"/>
          </w:rPr>
          <w:t>.</w:t>
        </w:r>
      </w:ins>
    </w:p>
    <w:p w14:paraId="6F8958C5" w14:textId="0DC32737" w:rsidR="006C7461" w:rsidRDefault="006C7461" w:rsidP="000A4B47">
      <w:pPr>
        <w:rPr>
          <w:rFonts w:ascii="Calibri" w:hAnsi="Calibri" w:cs="Calibri"/>
        </w:rPr>
      </w:pPr>
      <w:r>
        <w:rPr>
          <w:rFonts w:ascii="Calibri" w:hAnsi="Calibri" w:cs="Calibri"/>
        </w:rPr>
        <w:t xml:space="preserve">Urbanization is a complex process associated with social, cultural, economic, geographical, and political factors </w:t>
      </w:r>
      <w:sdt>
        <w:sdtPr>
          <w:rPr>
            <w:rFonts w:ascii="Calibri" w:hAnsi="Calibri" w:cs="Calibri"/>
          </w:rPr>
          <w:alias w:val="To edit, see citavi.com/edit"/>
          <w:tag w:val="CitaviPlaceholder#cadd931c-fa54-4f73-a9df-cf618e2037ea"/>
          <w:id w:val="1113101861"/>
          <w:placeholder>
            <w:docPart w:val="F6FBE9BF87B64A1B9BCC3BF710539B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Pr>
              <w:rFonts w:ascii="Calibri" w:hAnsi="Calibri" w:cs="Calibri"/>
              <w:noProof/>
            </w:rPr>
            <w:fldChar w:fldCharType="separate"/>
          </w:r>
          <w:r w:rsidR="000B26F0">
            <w:rPr>
              <w:rFonts w:ascii="Calibri" w:hAnsi="Calibri" w:cs="Calibri"/>
              <w:noProof/>
            </w:rPr>
            <w:t>(Tzaninis et al. 2021)</w:t>
          </w:r>
          <w:r>
            <w:rPr>
              <w:rFonts w:ascii="Calibri" w:hAnsi="Calibri" w:cs="Calibri"/>
              <w:noProof/>
            </w:rPr>
            <w:fldChar w:fldCharType="end"/>
          </w:r>
        </w:sdtContent>
      </w:sdt>
      <w:r>
        <w:rPr>
          <w:rFonts w:ascii="Calibri" w:hAnsi="Calibri" w:cs="Calibri"/>
        </w:rPr>
        <w:t xml:space="preserve">. </w:t>
      </w:r>
      <w:commentRangeStart w:id="33"/>
      <w:del w:id="34" w:author="JINZHU WANG" w:date="2021-09-13T16:45:00Z">
        <w:r w:rsidR="005E537A" w:rsidRPr="54A15CE7">
          <w:rPr>
            <w:rFonts w:ascii="Calibri" w:hAnsi="Calibri" w:cs="Calibri"/>
          </w:rPr>
          <w:delText xml:space="preserve">This process exhibits universal </w:delText>
        </w:r>
        <w:r w:rsidR="001D1C68" w:rsidRPr="54A15CE7">
          <w:rPr>
            <w:rFonts w:ascii="Calibri" w:hAnsi="Calibri" w:cs="Calibri"/>
          </w:rPr>
          <w:delText>macro-</w:delText>
        </w:r>
        <w:r w:rsidR="005E537A" w:rsidRPr="54A15CE7">
          <w:rPr>
            <w:rFonts w:ascii="Calibri" w:hAnsi="Calibri" w:cs="Calibri"/>
          </w:rPr>
          <w:delText xml:space="preserve">patterns such as areas near urban are more prone to be urbanized than farther lands </w:delText>
        </w:r>
      </w:del>
      <w:customXmlDelRangeStart w:id="35" w:author="JINZHU WANG" w:date="2021-09-13T16:45:00Z"/>
      <w:sdt>
        <w:sdtPr>
          <w:rPr>
            <w:rFonts w:ascii="Calibri" w:hAnsi="Calibri" w:cs="Calibri"/>
          </w:rPr>
          <w:alias w:val="To edit, see citavi.com/edit"/>
          <w:tag w:val="CitaviPlaceholder#099e2f62-3249-4539-adbd-9351dffc404e"/>
          <w:id w:val="1122203839"/>
          <w:placeholder>
            <w:docPart w:val="64D250097FBB47559FA74F3159624FB7"/>
          </w:placeholder>
        </w:sdtPr>
        <w:sdtEndPr/>
        <w:sdtContent>
          <w:customXmlDelRangeEnd w:id="35"/>
          <w:del w:id="36"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delInstrText>
            </w:r>
            <w:r w:rsidR="002976D6" w:rsidRPr="54A15CE7">
              <w:rPr>
                <w:rFonts w:ascii="Calibri" w:hAnsi="Calibri" w:cs="Calibri"/>
                <w:noProof/>
              </w:rPr>
              <w:fldChar w:fldCharType="separate"/>
            </w:r>
            <w:r w:rsidR="00B41D1E" w:rsidRPr="54A15CE7">
              <w:rPr>
                <w:rFonts w:ascii="Calibri" w:hAnsi="Calibri" w:cs="Calibri"/>
                <w:noProof/>
              </w:rPr>
              <w:delText>(Tobler 1970)</w:delText>
            </w:r>
            <w:r w:rsidR="002976D6" w:rsidRPr="54A15CE7">
              <w:rPr>
                <w:rFonts w:ascii="Calibri" w:hAnsi="Calibri" w:cs="Calibri"/>
                <w:noProof/>
              </w:rPr>
              <w:fldChar w:fldCharType="end"/>
            </w:r>
          </w:del>
          <w:customXmlDelRangeStart w:id="37" w:author="JINZHU WANG" w:date="2021-09-13T16:45:00Z"/>
        </w:sdtContent>
      </w:sdt>
      <w:customXmlDelRangeEnd w:id="37"/>
      <w:del w:id="38" w:author="JINZHU WANG" w:date="2021-09-13T16:45:00Z">
        <w:r w:rsidR="001D1C68" w:rsidRPr="54A15CE7">
          <w:rPr>
            <w:rFonts w:ascii="Calibri" w:hAnsi="Calibri" w:cs="Calibri"/>
          </w:rPr>
          <w:delText xml:space="preserve">, and cities are likely to be connected by large transportation infrastructures </w:delText>
        </w:r>
      </w:del>
      <w:customXmlDelRangeStart w:id="39" w:author="JINZHU WANG" w:date="2021-09-13T16:45:00Z"/>
      <w:sdt>
        <w:sdtPr>
          <w:rPr>
            <w:rFonts w:ascii="Calibri" w:hAnsi="Calibri" w:cs="Calibri"/>
          </w:rPr>
          <w:alias w:val="To edit, see citavi.com/edit"/>
          <w:tag w:val="CitaviPlaceholder#e134476c-fa76-4b68-9920-afdddf491661"/>
          <w:id w:val="1849390308"/>
          <w:placeholder>
            <w:docPart w:val="64D250097FBB47559FA74F3159624FB7"/>
          </w:placeholder>
        </w:sdtPr>
        <w:sdtEndPr/>
        <w:sdtContent>
          <w:customXmlDelRangeEnd w:id="39"/>
          <w:del w:id="40"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delInstrText>
            </w:r>
            <w:r w:rsidR="002976D6" w:rsidRPr="54A15CE7">
              <w:rPr>
                <w:rFonts w:ascii="Calibri" w:hAnsi="Calibri" w:cs="Calibri"/>
                <w:noProof/>
              </w:rPr>
              <w:fldChar w:fldCharType="separate"/>
            </w:r>
            <w:r w:rsidR="00B41D1E" w:rsidRPr="54A15CE7">
              <w:rPr>
                <w:rFonts w:ascii="Calibri" w:hAnsi="Calibri" w:cs="Calibri"/>
                <w:noProof/>
              </w:rPr>
              <w:delText>(Qiu 2020)</w:delText>
            </w:r>
            <w:r w:rsidR="002976D6" w:rsidRPr="54A15CE7">
              <w:rPr>
                <w:rFonts w:ascii="Calibri" w:hAnsi="Calibri" w:cs="Calibri"/>
                <w:noProof/>
              </w:rPr>
              <w:fldChar w:fldCharType="end"/>
            </w:r>
          </w:del>
          <w:customXmlDelRangeStart w:id="41" w:author="JINZHU WANG" w:date="2021-09-13T16:45:00Z"/>
        </w:sdtContent>
      </w:sdt>
      <w:customXmlDelRangeEnd w:id="41"/>
      <w:del w:id="42" w:author="JINZHU WANG" w:date="2021-09-13T16:45:00Z">
        <w:r w:rsidR="001D1C68" w:rsidRPr="54A15CE7">
          <w:rPr>
            <w:rFonts w:ascii="Calibri" w:hAnsi="Calibri" w:cs="Calibri"/>
          </w:rPr>
          <w:delText xml:space="preserve">.  Meanwhile, the urban evolvements at a small scale </w:delText>
        </w:r>
        <w:r w:rsidR="00436805" w:rsidRPr="54A15CE7">
          <w:rPr>
            <w:rFonts w:ascii="Calibri" w:hAnsi="Calibri" w:cs="Calibri"/>
          </w:rPr>
          <w:delText>are</w:delText>
        </w:r>
        <w:r w:rsidR="001D1C68" w:rsidRPr="54A15CE7">
          <w:rPr>
            <w:rFonts w:ascii="Calibri" w:hAnsi="Calibri" w:cs="Calibri"/>
          </w:rPr>
          <w:delText xml:space="preserve"> </w:delText>
        </w:r>
        <w:r w:rsidR="00AC7170" w:rsidRPr="54A15CE7">
          <w:rPr>
            <w:rFonts w:ascii="Calibri" w:hAnsi="Calibri" w:cs="Calibri"/>
          </w:rPr>
          <w:delText xml:space="preserve">more </w:delText>
        </w:r>
        <w:r w:rsidR="00816013" w:rsidRPr="54A15CE7">
          <w:rPr>
            <w:rFonts w:ascii="Calibri" w:hAnsi="Calibri" w:cs="Calibri"/>
          </w:rPr>
          <w:delText>variant</w:delText>
        </w:r>
        <w:r w:rsidR="00AC7170" w:rsidRPr="54A15CE7">
          <w:rPr>
            <w:rFonts w:ascii="Calibri" w:hAnsi="Calibri" w:cs="Calibri"/>
          </w:rPr>
          <w:delText xml:space="preserve"> </w:delText>
        </w:r>
      </w:del>
      <w:customXmlDelRangeStart w:id="43" w:author="JINZHU WANG" w:date="2021-09-13T16:45:00Z"/>
      <w:sdt>
        <w:sdtPr>
          <w:rPr>
            <w:rFonts w:ascii="Calibri" w:hAnsi="Calibri" w:cs="Calibri"/>
          </w:rPr>
          <w:alias w:val="To edit, see citavi.com/edit"/>
          <w:tag w:val="CitaviPlaceholder#40fdd24d-65c3-4a46-a652-440345ae2cbd"/>
          <w:id w:val="610555349"/>
          <w:placeholder>
            <w:docPart w:val="64D250097FBB47559FA74F3159624FB7"/>
          </w:placeholder>
        </w:sdtPr>
        <w:sdtEndPr/>
        <w:sdtContent>
          <w:customXmlDelRangeEnd w:id="43"/>
          <w:del w:id="44"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delInstrText>
            </w:r>
            <w:r w:rsidR="002976D6" w:rsidRPr="54A15CE7">
              <w:rPr>
                <w:rFonts w:ascii="Calibri" w:hAnsi="Calibri" w:cs="Calibri"/>
                <w:noProof/>
              </w:rPr>
              <w:fldChar w:fldCharType="separate"/>
            </w:r>
            <w:r w:rsidR="00B41D1E" w:rsidRPr="54A15CE7">
              <w:rPr>
                <w:rFonts w:ascii="Calibri" w:hAnsi="Calibri" w:cs="Calibri"/>
                <w:noProof/>
              </w:rPr>
              <w:delText>(Goodchild 2004)</w:delText>
            </w:r>
            <w:r w:rsidR="002976D6" w:rsidRPr="54A15CE7">
              <w:rPr>
                <w:rFonts w:ascii="Calibri" w:hAnsi="Calibri" w:cs="Calibri"/>
                <w:noProof/>
              </w:rPr>
              <w:fldChar w:fldCharType="end"/>
            </w:r>
          </w:del>
          <w:customXmlDelRangeStart w:id="45" w:author="JINZHU WANG" w:date="2021-09-13T16:45:00Z"/>
        </w:sdtContent>
      </w:sdt>
      <w:customXmlDelRangeEnd w:id="45"/>
      <w:del w:id="46" w:author="JINZHU WANG" w:date="2021-09-13T16:45:00Z">
        <w:r w:rsidR="00AC7170" w:rsidRPr="54A15CE7">
          <w:rPr>
            <w:rFonts w:ascii="Calibri" w:hAnsi="Calibri" w:cs="Calibri"/>
          </w:rPr>
          <w:delText xml:space="preserve">. </w:delText>
        </w:r>
        <w:r w:rsidR="003012B8" w:rsidRPr="54A15CE7">
          <w:rPr>
            <w:rFonts w:ascii="Calibri" w:hAnsi="Calibri" w:cs="Calibri"/>
          </w:rPr>
          <w:delText>The</w:delText>
        </w:r>
        <w:r w:rsidR="00AC7170" w:rsidRPr="54A15CE7">
          <w:rPr>
            <w:rFonts w:ascii="Calibri" w:hAnsi="Calibri" w:cs="Calibri"/>
          </w:rPr>
          <w:delText xml:space="preserve"> macro-universal and micro-varian</w:delText>
        </w:r>
        <w:r w:rsidR="00B45A09" w:rsidRPr="54A15CE7">
          <w:rPr>
            <w:rFonts w:ascii="Calibri" w:hAnsi="Calibri" w:cs="Calibri"/>
          </w:rPr>
          <w:delText>t</w:delText>
        </w:r>
        <w:r w:rsidR="00946764" w:rsidRPr="54A15CE7">
          <w:rPr>
            <w:rFonts w:ascii="Calibri" w:hAnsi="Calibri" w:cs="Calibri"/>
          </w:rPr>
          <w:delText xml:space="preserve"> </w:delText>
        </w:r>
        <w:r w:rsidR="00AC7170" w:rsidRPr="54A15CE7">
          <w:rPr>
            <w:rFonts w:ascii="Calibri" w:hAnsi="Calibri" w:cs="Calibri"/>
          </w:rPr>
          <w:delText xml:space="preserve">patterns (i.e., the first and second law of the geography) </w:delText>
        </w:r>
        <w:r w:rsidR="003012B8" w:rsidRPr="54A15CE7">
          <w:rPr>
            <w:rFonts w:ascii="Calibri" w:hAnsi="Calibri" w:cs="Calibri"/>
          </w:rPr>
          <w:delText xml:space="preserve">were combined to simulate urban development in many studies. </w:delText>
        </w:r>
        <w:commentRangeEnd w:id="33"/>
        <w:r w:rsidR="00B24B72">
          <w:rPr>
            <w:rStyle w:val="CommentReference"/>
          </w:rPr>
          <w:commentReference w:id="33"/>
        </w:r>
      </w:del>
      <w:ins w:id="47" w:author="JINZHU WANG" w:date="2021-09-13T16:45:00Z">
        <w:r>
          <w:rPr>
            <w:rFonts w:ascii="Calibri" w:hAnsi="Calibri" w:cs="Calibri"/>
          </w:rPr>
          <w:t xml:space="preserve">This process follows some universal rules as urban development must conform to physical constraints that regulate human exploitation on lands, meanwhile, stochasticity also drives urban development because to build or not depends on the specific local conditions. The first law of geography abstracts such universal rules as geographical correlations: “everything is related to everything else, but near things are more related to each other” </w:t>
        </w:r>
      </w:ins>
      <w:customXmlInsRangeStart w:id="48" w:author="JINZHU WANG" w:date="2021-09-13T16:45:00Z"/>
      <w:sdt>
        <w:sdtPr>
          <w:rPr>
            <w:rFonts w:ascii="Calibri" w:hAnsi="Calibri" w:cs="Calibri"/>
          </w:rPr>
          <w:alias w:val="To edit, see citavi.com/edit"/>
          <w:tag w:val="CitaviPlaceholder#332b023a-a6ad-4387-9933-51386d728b27"/>
          <w:id w:val="-548531008"/>
          <w:placeholder>
            <w:docPart w:val="59F0541550AF4A3A8EB6A4A099422A27"/>
          </w:placeholder>
        </w:sdtPr>
        <w:sdtEndPr/>
        <w:sdtContent>
          <w:customXmlInsRangeEnd w:id="48"/>
          <w:ins w:id="49"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YmQ4N2ZjLTU5OWItNDMyZC04MDM1LWNmYjYyZDFjZmJmZ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zMyYjAyM2EtYTZhZC00Mzg3LTk5MzMtNTEzODZkNzI4YjI3IiwiVGV4dCI6IihUb2JsZXIgMTk3MCkiLCJXQUlWZXJzaW9uIjoiNi44LjAuMCJ9}</w:instrText>
            </w:r>
            <w:r>
              <w:rPr>
                <w:rFonts w:ascii="Calibri" w:hAnsi="Calibri" w:cs="Calibri"/>
                <w:noProof/>
              </w:rPr>
              <w:fldChar w:fldCharType="separate"/>
            </w:r>
            <w:r w:rsidR="000B26F0">
              <w:rPr>
                <w:rFonts w:ascii="Calibri" w:hAnsi="Calibri" w:cs="Calibri"/>
                <w:noProof/>
              </w:rPr>
              <w:t>(Tobler 1970)</w:t>
            </w:r>
            <w:r>
              <w:rPr>
                <w:rFonts w:ascii="Calibri" w:hAnsi="Calibri" w:cs="Calibri"/>
                <w:noProof/>
              </w:rPr>
              <w:fldChar w:fldCharType="end"/>
            </w:r>
          </w:ins>
          <w:customXmlInsRangeStart w:id="50" w:author="JINZHU WANG" w:date="2021-09-13T16:45:00Z"/>
        </w:sdtContent>
      </w:sdt>
      <w:customXmlInsRangeEnd w:id="50"/>
      <w:ins w:id="51" w:author="JINZHU WANG" w:date="2021-09-13T16:45:00Z">
        <w:r>
          <w:rPr>
            <w:rFonts w:ascii="Calibri" w:hAnsi="Calibri" w:cs="Calibri"/>
          </w:rPr>
          <w:t>. The second law of geography describes the local stochasticity as “</w:t>
        </w:r>
        <w:r>
          <w:t>geographic variables exhibit uncontrolled variance</w:t>
        </w:r>
        <w:r>
          <w:rPr>
            <w:rFonts w:ascii="Calibri" w:hAnsi="Calibri" w:cs="Calibri"/>
          </w:rPr>
          <w:t xml:space="preserve">” </w:t>
        </w:r>
      </w:ins>
      <w:customXmlInsRangeStart w:id="52" w:author="JINZHU WANG" w:date="2021-09-13T16:45:00Z"/>
      <w:sdt>
        <w:sdtPr>
          <w:rPr>
            <w:rFonts w:ascii="Calibri" w:hAnsi="Calibri" w:cs="Calibri"/>
          </w:rPr>
          <w:alias w:val="To edit, see citavi.com/edit"/>
          <w:tag w:val="CitaviPlaceholder#3b3be746-f50a-43ad-ad13-b2d1b195169d"/>
          <w:id w:val="593978614"/>
          <w:placeholder>
            <w:docPart w:val="59F0541550AF4A3A8EB6A4A099422A27"/>
          </w:placeholder>
        </w:sdtPr>
        <w:sdtEndPr/>
        <w:sdtContent>
          <w:customXmlInsRangeEnd w:id="52"/>
          <w:ins w:id="53"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jBjZDg3LWU4NjAtNDQ2Ni04YjM4LTFhZjM0YmY5NTcxNi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M2IzYmU3NDYtZjUwYS00M2FkLWFkMTMtYjJkMWIxOTUxNjlkIiwiVGV4dCI6IihHb29kY2hpbGQgMjAwNCkiLCJXQUlWZXJzaW9uIjoiNi44LjAuMCJ9}</w:instrText>
            </w:r>
            <w:r>
              <w:rPr>
                <w:rFonts w:ascii="Calibri" w:hAnsi="Calibri" w:cs="Calibri"/>
                <w:noProof/>
              </w:rPr>
              <w:fldChar w:fldCharType="separate"/>
            </w:r>
            <w:r w:rsidR="000B26F0">
              <w:rPr>
                <w:rFonts w:ascii="Calibri" w:hAnsi="Calibri" w:cs="Calibri"/>
                <w:noProof/>
              </w:rPr>
              <w:t>(Goodchild 2004)</w:t>
            </w:r>
            <w:r>
              <w:rPr>
                <w:rFonts w:ascii="Calibri" w:hAnsi="Calibri" w:cs="Calibri"/>
                <w:noProof/>
              </w:rPr>
              <w:fldChar w:fldCharType="end"/>
            </w:r>
          </w:ins>
          <w:customXmlInsRangeStart w:id="54" w:author="JINZHU WANG" w:date="2021-09-13T16:45:00Z"/>
        </w:sdtContent>
      </w:sdt>
      <w:customXmlInsRangeEnd w:id="54"/>
      <w:ins w:id="55" w:author="JINZHU WANG" w:date="2021-09-13T16:45:00Z">
        <w:r>
          <w:rPr>
            <w:rFonts w:ascii="Calibri" w:hAnsi="Calibri" w:cs="Calibri"/>
          </w:rPr>
          <w:t xml:space="preserve">. These two laws were combined to form the foundation of CA models. </w:t>
        </w:r>
      </w:ins>
      <w:r>
        <w:rPr>
          <w:rFonts w:ascii="Calibri" w:hAnsi="Calibri" w:cs="Calibri"/>
        </w:rPr>
        <w:t xml:space="preserve">For example, some CA models assign the central pixel with a higher weight than surround cells upon creating transition rules to mimic the first geography law </w:t>
      </w:r>
      <w:sdt>
        <w:sdtPr>
          <w:rPr>
            <w:rFonts w:ascii="Calibri" w:hAnsi="Calibri" w:cs="Calibri"/>
          </w:rPr>
          <w:alias w:val="To edit, see citavi.com/edit"/>
          <w:tag w:val="CitaviPlaceholder#504f18ca-3489-473f-b5c0-0b34c987b890"/>
          <w:id w:val="166444281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Pr>
              <w:rFonts w:ascii="Calibri" w:hAnsi="Calibri" w:cs="Calibri"/>
              <w:noProof/>
            </w:rPr>
            <w:fldChar w:fldCharType="separate"/>
          </w:r>
          <w:r w:rsidR="000B26F0">
            <w:rPr>
              <w:rFonts w:ascii="Calibri" w:hAnsi="Calibri" w:cs="Calibri"/>
              <w:noProof/>
            </w:rPr>
            <w:t>(Clarke and Johnson 2020; Prayitno 2020)</w:t>
          </w:r>
          <w:r>
            <w:rPr>
              <w:rFonts w:ascii="Calibri" w:hAnsi="Calibri" w:cs="Calibri"/>
              <w:noProof/>
            </w:rPr>
            <w:fldChar w:fldCharType="end"/>
          </w:r>
        </w:sdtContent>
      </w:sdt>
      <w:r>
        <w:rPr>
          <w:rFonts w:ascii="Calibri" w:hAnsi="Calibri" w:cs="Calibri"/>
        </w:rPr>
        <w:t xml:space="preserve">. </w:t>
      </w:r>
      <w:r>
        <w:rPr>
          <w:rFonts w:ascii="Calibri" w:hAnsi="Calibri" w:cs="Calibri"/>
        </w:rPr>
        <w:lastRenderedPageBreak/>
        <w:t xml:space="preserve">Many studies incorporate the shape index and texture information to </w:t>
      </w:r>
      <w:del w:id="56" w:author="JINZHU WANG" w:date="2021-09-13T16:45:00Z">
        <w:r w:rsidR="00946764" w:rsidRPr="54A15CE7">
          <w:rPr>
            <w:rFonts w:ascii="Calibri" w:hAnsi="Calibri" w:cs="Calibri"/>
          </w:rPr>
          <w:delText>construct transition</w:delText>
        </w:r>
        <w:r w:rsidR="00436805" w:rsidRPr="54A15CE7">
          <w:rPr>
            <w:rFonts w:ascii="Calibri" w:hAnsi="Calibri" w:cs="Calibri"/>
          </w:rPr>
          <w:delText xml:space="preserve"> rules</w:delText>
        </w:r>
        <w:r w:rsidR="00946764" w:rsidRPr="54A15CE7">
          <w:rPr>
            <w:rFonts w:ascii="Calibri" w:hAnsi="Calibri" w:cs="Calibri"/>
          </w:rPr>
          <w:delText xml:space="preserve"> </w:delText>
        </w:r>
        <w:r w:rsidR="00DC6B44" w:rsidRPr="54A15CE7">
          <w:rPr>
            <w:rFonts w:ascii="Calibri" w:hAnsi="Calibri" w:cs="Calibri"/>
          </w:rPr>
          <w:delText>to</w:delText>
        </w:r>
        <w:r w:rsidR="00436805" w:rsidRPr="54A15CE7">
          <w:rPr>
            <w:rFonts w:ascii="Calibri" w:hAnsi="Calibri" w:cs="Calibri"/>
          </w:rPr>
          <w:delText xml:space="preserve"> </w:delText>
        </w:r>
      </w:del>
      <w:r>
        <w:rPr>
          <w:rFonts w:ascii="Calibri" w:hAnsi="Calibri" w:cs="Calibri"/>
        </w:rPr>
        <w:t xml:space="preserve">reflect the </w:t>
      </w:r>
      <w:del w:id="57" w:author="JINZHU WANG" w:date="2021-09-13T16:45:00Z">
        <w:r w:rsidR="00436805" w:rsidRPr="54A15CE7">
          <w:rPr>
            <w:rFonts w:ascii="Calibri" w:hAnsi="Calibri" w:cs="Calibri"/>
          </w:rPr>
          <w:delText>micro-variance</w:delText>
        </w:r>
      </w:del>
      <w:ins w:id="58" w:author="JINZHU WANG" w:date="2021-09-13T16:45:00Z">
        <w:r>
          <w:rPr>
            <w:rFonts w:ascii="Calibri" w:hAnsi="Calibri" w:cs="Calibri"/>
          </w:rPr>
          <w:t>second law</w:t>
        </w:r>
      </w:ins>
      <w:r>
        <w:rPr>
          <w:rFonts w:ascii="Calibri" w:hAnsi="Calibri" w:cs="Calibri"/>
        </w:rPr>
        <w:t xml:space="preserve"> of </w:t>
      </w:r>
      <w:del w:id="59" w:author="JINZHU WANG" w:date="2021-09-13T16:45:00Z">
        <w:r w:rsidR="00A334D2" w:rsidRPr="54A15CE7">
          <w:rPr>
            <w:rFonts w:ascii="Calibri" w:hAnsi="Calibri" w:cs="Calibri"/>
          </w:rPr>
          <w:delText>urban development</w:delText>
        </w:r>
      </w:del>
      <w:ins w:id="60" w:author="JINZHU WANG" w:date="2021-09-13T16:45:00Z">
        <w:r>
          <w:rPr>
            <w:rFonts w:ascii="Calibri" w:hAnsi="Calibri" w:cs="Calibri"/>
          </w:rPr>
          <w:t>geography</w:t>
        </w:r>
      </w:ins>
      <w:r>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Pr>
              <w:rFonts w:ascii="Calibri" w:hAnsi="Calibri" w:cs="Calibri"/>
              <w:noProof/>
            </w:rPr>
            <w:fldChar w:fldCharType="separate"/>
          </w:r>
          <w:r w:rsidR="000B26F0">
            <w:rPr>
              <w:rFonts w:ascii="Calibri" w:hAnsi="Calibri" w:cs="Calibri"/>
              <w:noProof/>
            </w:rPr>
            <w:t>(Zhai et al. 2020; Ruiz Hernandez and Shi 2018)</w:t>
          </w:r>
          <w:r>
            <w:rPr>
              <w:rFonts w:ascii="Calibri" w:hAnsi="Calibri" w:cs="Calibri"/>
              <w:noProof/>
            </w:rPr>
            <w:fldChar w:fldCharType="end"/>
          </w:r>
        </w:sdtContent>
      </w:sdt>
      <w:r>
        <w:rPr>
          <w:rFonts w:ascii="Calibri" w:hAnsi="Calibri" w:cs="Calibri"/>
        </w:rPr>
        <w:t xml:space="preserve">. Some studies tried to balance </w:t>
      </w:r>
      <w:del w:id="61" w:author="JINZHU WANG" w:date="2021-09-13T16:45:00Z">
        <w:r w:rsidR="00946764" w:rsidRPr="54A15CE7">
          <w:rPr>
            <w:rFonts w:ascii="Calibri" w:hAnsi="Calibri" w:cs="Calibri"/>
          </w:rPr>
          <w:delText>the first and second law of the geography</w:delText>
        </w:r>
      </w:del>
      <w:ins w:id="62" w:author="JINZHU WANG" w:date="2021-09-13T16:45:00Z">
        <w:r>
          <w:rPr>
            <w:rFonts w:ascii="Calibri" w:hAnsi="Calibri" w:cs="Calibri"/>
          </w:rPr>
          <w:t>these two laws</w:t>
        </w:r>
      </w:ins>
      <w:r>
        <w:rPr>
          <w:rFonts w:ascii="Calibri" w:hAnsi="Calibri" w:cs="Calibri"/>
        </w:rPr>
        <w:t xml:space="preserve"> by </w:t>
      </w:r>
      <w:proofErr w:type="spellStart"/>
      <w:r>
        <w:rPr>
          <w:rFonts w:ascii="Calibri" w:hAnsi="Calibri" w:cs="Calibri"/>
        </w:rPr>
        <w:t>subsetting</w:t>
      </w:r>
      <w:proofErr w:type="spellEnd"/>
      <w:r>
        <w:rPr>
          <w:rFonts w:ascii="Calibri" w:hAnsi="Calibri" w:cs="Calibri"/>
        </w:rPr>
        <w:t xml:space="preserve"> the study area into separate zones, allowing independent transition rule sets to be constructed to align with the unique condition in each zone </w:t>
      </w:r>
      <w:sdt>
        <w:sdtPr>
          <w:rPr>
            <w:rFonts w:ascii="Calibri" w:hAnsi="Calibri" w:cs="Calibri"/>
          </w:rPr>
          <w:alias w:val="To edit, see citavi.com/edit"/>
          <w:tag w:val="CitaviPlaceholder#3968ee26-0636-422d-9093-cdd1727a59f0"/>
          <w:id w:val="57485410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Pr>
              <w:rFonts w:ascii="Calibri" w:hAnsi="Calibri" w:cs="Calibri"/>
              <w:noProof/>
            </w:rPr>
            <w:fldChar w:fldCharType="separate"/>
          </w:r>
          <w:r w:rsidR="000B26F0">
            <w:rPr>
              <w:rFonts w:ascii="Calibri" w:hAnsi="Calibri" w:cs="Calibri"/>
              <w:noProof/>
            </w:rPr>
            <w:t>(Qian et al. 2020; Xia and Zhang 2021)</w:t>
          </w:r>
          <w:r>
            <w:rPr>
              <w:rFonts w:ascii="Calibri" w:hAnsi="Calibri" w:cs="Calibri"/>
              <w:noProof/>
            </w:rPr>
            <w:fldChar w:fldCharType="end"/>
          </w:r>
        </w:sdtContent>
      </w:sdt>
      <w:r>
        <w:rPr>
          <w:rFonts w:ascii="Calibri" w:hAnsi="Calibri" w:cs="Calibri"/>
        </w:rPr>
        <w:t xml:space="preserve">. </w:t>
      </w:r>
      <w:del w:id="63" w:author="JINZHU WANG" w:date="2021-09-13T16:45:00Z">
        <w:r w:rsidR="00D1788D" w:rsidRPr="54A15CE7">
          <w:rPr>
            <w:rFonts w:ascii="Calibri" w:hAnsi="Calibri" w:cs="Calibri"/>
          </w:rPr>
          <w:delText>Although t</w:delText>
        </w:r>
        <w:r w:rsidR="00A07BEA" w:rsidRPr="54A15CE7">
          <w:rPr>
            <w:rFonts w:ascii="Calibri" w:hAnsi="Calibri" w:cs="Calibri"/>
          </w:rPr>
          <w:delText xml:space="preserve">hese studies </w:delText>
        </w:r>
        <w:r w:rsidR="00333C67" w:rsidRPr="54A15CE7">
          <w:rPr>
            <w:rFonts w:ascii="Calibri" w:hAnsi="Calibri" w:cs="Calibri"/>
          </w:rPr>
          <w:delText>ha</w:delText>
        </w:r>
        <w:r w:rsidR="00F77970" w:rsidRPr="54A15CE7">
          <w:rPr>
            <w:rFonts w:ascii="Calibri" w:hAnsi="Calibri" w:cs="Calibri"/>
          </w:rPr>
          <w:delText xml:space="preserve">ve </w:delText>
        </w:r>
        <w:r w:rsidR="00D00C08" w:rsidRPr="54A15CE7">
          <w:rPr>
            <w:rFonts w:ascii="Calibri" w:hAnsi="Calibri" w:cs="Calibri"/>
          </w:rPr>
          <w:delText xml:space="preserve">successfully </w:delText>
        </w:r>
        <w:r w:rsidR="00F36962" w:rsidRPr="54A15CE7">
          <w:rPr>
            <w:rFonts w:ascii="Calibri" w:hAnsi="Calibri" w:cs="Calibri"/>
          </w:rPr>
          <w:delText>constructed transition rules</w:delText>
        </w:r>
        <w:r w:rsidR="00111370" w:rsidRPr="54A15CE7">
          <w:rPr>
            <w:rFonts w:ascii="Calibri" w:hAnsi="Calibri" w:cs="Calibri"/>
          </w:rPr>
          <w:delText xml:space="preserve"> </w:delText>
        </w:r>
        <w:r w:rsidR="007741C5" w:rsidRPr="54A15CE7">
          <w:rPr>
            <w:rFonts w:ascii="Calibri" w:hAnsi="Calibri" w:cs="Calibri"/>
          </w:rPr>
          <w:delText>within</w:delText>
        </w:r>
        <w:r w:rsidR="00D00C08" w:rsidRPr="54A15CE7">
          <w:rPr>
            <w:rFonts w:ascii="Calibri" w:hAnsi="Calibri" w:cs="Calibri"/>
          </w:rPr>
          <w:delText xml:space="preserve"> </w:delText>
        </w:r>
        <w:r w:rsidR="009C43E8" w:rsidRPr="54A15CE7">
          <w:rPr>
            <w:rFonts w:ascii="Calibri" w:hAnsi="Calibri" w:cs="Calibri"/>
          </w:rPr>
          <w:delText xml:space="preserve">the </w:delText>
        </w:r>
        <w:r w:rsidR="00D00C08" w:rsidRPr="54A15CE7">
          <w:rPr>
            <w:rFonts w:ascii="Calibri" w:hAnsi="Calibri" w:cs="Calibri"/>
          </w:rPr>
          <w:delText>neighborhood</w:delText>
        </w:r>
        <w:r w:rsidR="008423FC" w:rsidRPr="54A15CE7">
          <w:rPr>
            <w:rFonts w:ascii="Calibri" w:hAnsi="Calibri" w:cs="Calibri"/>
          </w:rPr>
          <w:delText xml:space="preserve"> scope</w:delText>
        </w:r>
        <w:r w:rsidR="00F14CE3" w:rsidRPr="54A15CE7">
          <w:rPr>
            <w:rFonts w:ascii="Calibri" w:hAnsi="Calibri" w:cs="Calibri"/>
          </w:rPr>
          <w:delText>, they</w:delText>
        </w:r>
        <w:r w:rsidR="007D160E" w:rsidRPr="54A15CE7">
          <w:rPr>
            <w:rFonts w:ascii="Calibri" w:hAnsi="Calibri" w:cs="Calibri"/>
          </w:rPr>
          <w:delText xml:space="preserve"> </w:delText>
        </w:r>
        <w:r w:rsidR="00D01BB4" w:rsidRPr="54A15CE7">
          <w:rPr>
            <w:rFonts w:ascii="Calibri" w:hAnsi="Calibri" w:cs="Calibri"/>
          </w:rPr>
          <w:delText>oversimplified</w:delText>
        </w:r>
        <w:r w:rsidR="00F324E0" w:rsidRPr="54A15CE7">
          <w:rPr>
            <w:rFonts w:ascii="Calibri" w:hAnsi="Calibri" w:cs="Calibri"/>
          </w:rPr>
          <w:delText xml:space="preserve"> the </w:delText>
        </w:r>
        <w:r w:rsidR="00147273" w:rsidRPr="54A15CE7">
          <w:rPr>
            <w:rFonts w:ascii="Calibri" w:hAnsi="Calibri" w:cs="Calibri"/>
          </w:rPr>
          <w:delText>macro-universal pattern</w:delText>
        </w:r>
        <w:r w:rsidR="001E6776" w:rsidRPr="54A15CE7">
          <w:rPr>
            <w:rFonts w:ascii="Calibri" w:hAnsi="Calibri" w:cs="Calibri"/>
          </w:rPr>
          <w:delText>.</w:delText>
        </w:r>
        <w:r w:rsidR="005B581A" w:rsidRPr="54A15CE7">
          <w:rPr>
            <w:rFonts w:ascii="Calibri" w:hAnsi="Calibri" w:cs="Calibri"/>
          </w:rPr>
          <w:delText xml:space="preserve"> For example,</w:delText>
        </w:r>
        <w:r w:rsidR="001E6776" w:rsidRPr="54A15CE7">
          <w:rPr>
            <w:rFonts w:ascii="Calibri" w:hAnsi="Calibri" w:cs="Calibri"/>
          </w:rPr>
          <w:delText xml:space="preserve"> </w:delText>
        </w:r>
        <w:r w:rsidR="00057673" w:rsidRPr="54A15CE7">
          <w:rPr>
            <w:rFonts w:ascii="Calibri" w:hAnsi="Calibri" w:cs="Calibri"/>
          </w:rPr>
          <w:delText xml:space="preserve">the impacts of </w:delText>
        </w:r>
        <w:r w:rsidR="00D55956" w:rsidRPr="54A15CE7">
          <w:rPr>
            <w:rFonts w:ascii="Calibri" w:hAnsi="Calibri" w:cs="Calibri"/>
          </w:rPr>
          <w:delText>persisting</w:delText>
        </w:r>
        <w:r w:rsidR="00057673" w:rsidRPr="54A15CE7">
          <w:rPr>
            <w:rFonts w:ascii="Calibri" w:hAnsi="Calibri" w:cs="Calibri"/>
          </w:rPr>
          <w:delText xml:space="preserve"> urban</w:delText>
        </w:r>
        <w:r w:rsidR="00717499" w:rsidRPr="54A15CE7">
          <w:rPr>
            <w:rFonts w:ascii="Calibri" w:hAnsi="Calibri" w:cs="Calibri"/>
          </w:rPr>
          <w:delText xml:space="preserve"> areas </w:delText>
        </w:r>
        <w:r w:rsidR="00D8655E" w:rsidRPr="54A15CE7">
          <w:rPr>
            <w:rFonts w:ascii="Calibri" w:hAnsi="Calibri" w:cs="Calibri"/>
          </w:rPr>
          <w:delText>to</w:delText>
        </w:r>
        <w:r w:rsidR="00C564DA" w:rsidRPr="54A15CE7">
          <w:rPr>
            <w:rFonts w:ascii="Calibri" w:hAnsi="Calibri" w:cs="Calibri"/>
          </w:rPr>
          <w:delText xml:space="preserve"> </w:delText>
        </w:r>
        <w:r w:rsidR="00A6699C" w:rsidRPr="54A15CE7">
          <w:rPr>
            <w:rFonts w:ascii="Calibri" w:hAnsi="Calibri" w:cs="Calibri"/>
          </w:rPr>
          <w:delText xml:space="preserve">nearby </w:delText>
        </w:r>
        <w:r w:rsidR="00E143B8" w:rsidRPr="54A15CE7">
          <w:rPr>
            <w:rFonts w:ascii="Calibri" w:hAnsi="Calibri" w:cs="Calibri"/>
          </w:rPr>
          <w:delText xml:space="preserve">non-urban lands </w:delText>
        </w:r>
        <w:r w:rsidR="00717499" w:rsidRPr="54A15CE7">
          <w:rPr>
            <w:rFonts w:ascii="Calibri" w:hAnsi="Calibri" w:cs="Calibri"/>
          </w:rPr>
          <w:delText xml:space="preserve">are </w:delText>
        </w:r>
        <w:r w:rsidR="004E4969" w:rsidRPr="54A15CE7">
          <w:rPr>
            <w:rFonts w:ascii="Calibri" w:hAnsi="Calibri" w:cs="Calibri"/>
          </w:rPr>
          <w:delText>measure</w:delText>
        </w:r>
        <w:r w:rsidR="00E143B8" w:rsidRPr="54A15CE7">
          <w:rPr>
            <w:rFonts w:ascii="Calibri" w:hAnsi="Calibri" w:cs="Calibri"/>
          </w:rPr>
          <w:delText>d</w:delText>
        </w:r>
        <w:r w:rsidR="004E4969" w:rsidRPr="54A15CE7">
          <w:rPr>
            <w:rFonts w:ascii="Calibri" w:hAnsi="Calibri" w:cs="Calibri"/>
          </w:rPr>
          <w:delText xml:space="preserve"> </w:delText>
        </w:r>
        <w:r w:rsidR="00FD51CC" w:rsidRPr="54A15CE7">
          <w:rPr>
            <w:rFonts w:ascii="Calibri" w:hAnsi="Calibri" w:cs="Calibri"/>
          </w:rPr>
          <w:delText xml:space="preserve">as </w:delText>
        </w:r>
        <w:r w:rsidR="0043146D" w:rsidRPr="54A15CE7">
          <w:rPr>
            <w:rFonts w:ascii="Calibri" w:hAnsi="Calibri" w:cs="Calibri"/>
          </w:rPr>
          <w:delText xml:space="preserve">decayed </w:delText>
        </w:r>
        <w:r w:rsidR="00FD51CC" w:rsidRPr="54A15CE7">
          <w:rPr>
            <w:rFonts w:ascii="Calibri" w:hAnsi="Calibri" w:cs="Calibri"/>
          </w:rPr>
          <w:delText>distance</w:delText>
        </w:r>
        <w:r w:rsidR="00AD1EF9" w:rsidRPr="54A15CE7">
          <w:rPr>
            <w:rFonts w:ascii="Calibri" w:hAnsi="Calibri" w:cs="Calibri"/>
          </w:rPr>
          <w:delText>s</w:delText>
        </w:r>
        <w:r w:rsidR="00586918" w:rsidRPr="54A15CE7">
          <w:rPr>
            <w:rFonts w:ascii="Calibri" w:hAnsi="Calibri" w:cs="Calibri"/>
          </w:rPr>
          <w:delText>;</w:delText>
        </w:r>
        <w:r w:rsidR="0043146D" w:rsidRPr="54A15CE7">
          <w:rPr>
            <w:rFonts w:ascii="Calibri" w:hAnsi="Calibri" w:cs="Calibri"/>
          </w:rPr>
          <w:delText xml:space="preserve"> </w:delText>
        </w:r>
        <w:r w:rsidR="00586918" w:rsidRPr="54A15CE7">
          <w:rPr>
            <w:rFonts w:ascii="Calibri" w:hAnsi="Calibri" w:cs="Calibri"/>
          </w:rPr>
          <w:delText xml:space="preserve">however, </w:delText>
        </w:r>
        <w:r w:rsidR="00D762C7" w:rsidRPr="54A15CE7">
          <w:rPr>
            <w:rFonts w:ascii="Calibri" w:hAnsi="Calibri" w:cs="Calibri"/>
          </w:rPr>
          <w:delText>the spatial configuration</w:delText>
        </w:r>
        <w:r w:rsidR="00C45E92" w:rsidRPr="54A15CE7">
          <w:rPr>
            <w:rFonts w:ascii="Calibri" w:hAnsi="Calibri" w:cs="Calibri"/>
          </w:rPr>
          <w:delText>s</w:delText>
        </w:r>
        <w:r w:rsidR="00D762C7" w:rsidRPr="54A15CE7">
          <w:rPr>
            <w:rFonts w:ascii="Calibri" w:hAnsi="Calibri" w:cs="Calibri"/>
          </w:rPr>
          <w:delText xml:space="preserve"> such as </w:delText>
        </w:r>
        <w:r w:rsidR="00C45E92" w:rsidRPr="54A15CE7">
          <w:rPr>
            <w:rFonts w:ascii="Calibri" w:hAnsi="Calibri" w:cs="Calibri"/>
          </w:rPr>
          <w:delText xml:space="preserve">the shapes and arrangements of </w:delText>
        </w:r>
        <w:r w:rsidR="00F0742A" w:rsidRPr="54A15CE7">
          <w:rPr>
            <w:rFonts w:ascii="Calibri" w:hAnsi="Calibri" w:cs="Calibri"/>
          </w:rPr>
          <w:delText xml:space="preserve">existing urban </w:delText>
        </w:r>
        <w:r w:rsidR="001B52EC" w:rsidRPr="54A15CE7">
          <w:rPr>
            <w:rFonts w:ascii="Calibri" w:hAnsi="Calibri" w:cs="Calibri"/>
          </w:rPr>
          <w:delText>lands</w:delText>
        </w:r>
        <w:r w:rsidR="00F0742A" w:rsidRPr="54A15CE7">
          <w:rPr>
            <w:rFonts w:ascii="Calibri" w:hAnsi="Calibri" w:cs="Calibri"/>
          </w:rPr>
          <w:delText xml:space="preserve"> </w:delText>
        </w:r>
        <w:r w:rsidR="007F5A19" w:rsidRPr="54A15CE7">
          <w:rPr>
            <w:rFonts w:ascii="Calibri" w:hAnsi="Calibri" w:cs="Calibri"/>
          </w:rPr>
          <w:delText>are</w:delText>
        </w:r>
        <w:r w:rsidR="00BB49F4" w:rsidRPr="54A15CE7">
          <w:rPr>
            <w:rFonts w:ascii="Calibri" w:hAnsi="Calibri" w:cs="Calibri"/>
          </w:rPr>
          <w:delText xml:space="preserve"> </w:delText>
        </w:r>
        <w:r w:rsidR="006C3A66" w:rsidRPr="54A15CE7">
          <w:rPr>
            <w:rFonts w:ascii="Calibri" w:hAnsi="Calibri" w:cs="Calibri"/>
          </w:rPr>
          <w:delText>rarely considered in the urban development simulation</w:delText>
        </w:r>
      </w:del>
      <w:ins w:id="64" w:author="JINZHU WANG" w:date="2021-09-13T16:45:00Z">
        <w:r>
          <w:rPr>
            <w:rFonts w:ascii="Calibri" w:hAnsi="Calibri" w:cs="Calibri"/>
          </w:rPr>
          <w:t>Despite having successfully constructed transition rules within the neighborhood scope, these studies presented mismatches comparing to real-world urbanization: 1) prediction models oversimplified the spatial heterogeneity of driving factors, and 2) participatory models introduced subjectivities upon constructing the transition rules and determined neighborhood status</w:t>
        </w:r>
        <w:r>
          <w:t xml:space="preserve">. Distances and spatial configurations </w:t>
        </w:r>
        <w:r>
          <w:rPr>
            <w:rFonts w:ascii="Calibri" w:hAnsi="Calibri" w:cs="Calibri"/>
          </w:rPr>
          <w:t xml:space="preserve">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retrieve the transition rules automatically to avoid subjectivity, underestimate the spatial heterogeneity of the urbanization process: the complex spatial configuration within a neighborhood is represented by a single shape index, which hardly captures the pattern information of geographical drivers. A shared problem of prediction and participatory models is overlooking the large-scale features of driving factors. The optimum neighborhood sizes of these models were usually small (&lt; 20), but the large-scale configurations, </w:t>
        </w:r>
        <w:proofErr w:type="spellStart"/>
        <w:r>
          <w:rPr>
            <w:rFonts w:ascii="Calibri" w:hAnsi="Calibri" w:cs="Calibri"/>
          </w:rPr>
          <w:t>e.g</w:t>
        </w:r>
        <w:proofErr w:type="spellEnd"/>
        <w:r>
          <w:rPr>
            <w:rFonts w:ascii="Calibri" w:hAnsi="Calibri" w:cs="Calibri"/>
          </w:rPr>
          <w:t>, the shape of the built city, influence the urban development as well. Therefore, the advances for existing urban simulation models should be 1) capturing the large-scale spatial heterogeneity of driving factors, and 2) assimilating geographical variables automatically to reduce subjectivity</w:t>
        </w:r>
      </w:ins>
      <w:r>
        <w:rPr>
          <w:rFonts w:ascii="Calibri" w:hAnsi="Calibri" w:cs="Calibri"/>
        </w:rPr>
        <w:t>.</w:t>
      </w:r>
    </w:p>
    <w:p w14:paraId="031F65A5" w14:textId="0B2527EB" w:rsidR="006C7461" w:rsidRDefault="006C7461" w:rsidP="006C7461">
      <w:pPr>
        <w:spacing w:line="276" w:lineRule="auto"/>
        <w:rPr>
          <w:rFonts w:ascii="Calibri" w:hAnsi="Calibri" w:cs="Calibri"/>
        </w:rPr>
      </w:pPr>
      <w:commentRangeStart w:id="65"/>
      <w:r>
        <w:rPr>
          <w:rFonts w:ascii="Calibri" w:hAnsi="Calibri" w:cs="Calibri"/>
        </w:rPr>
        <w:t xml:space="preserve">The advanced Deep Learning (DL) technology enables the spatial configurations, rather than proxied variables like decay distances, of driving factors to be integrated into urban development simulation. </w:t>
      </w:r>
      <w:del w:id="66" w:author="JINZHU WANG" w:date="2021-09-13T16:45:00Z">
        <w:r w:rsidR="002D0475" w:rsidRPr="009E67B1">
          <w:rPr>
            <w:rFonts w:ascii="Calibri" w:hAnsi="Calibri" w:cs="Calibri"/>
          </w:rPr>
          <w:delText xml:space="preserve">The Convolutional Neuron Network </w:delText>
        </w:r>
        <w:r w:rsidR="002D0475">
          <w:rPr>
            <w:rFonts w:ascii="Calibri" w:hAnsi="Calibri" w:cs="Calibri"/>
          </w:rPr>
          <w:delText xml:space="preserve">(CNN) </w:delText>
        </w:r>
        <w:r w:rsidR="002D0475" w:rsidRPr="009E67B1">
          <w:rPr>
            <w:rFonts w:ascii="Calibri" w:hAnsi="Calibri" w:cs="Calibri"/>
          </w:rPr>
          <w:delText xml:space="preserve">is a typical DL </w:delText>
        </w:r>
        <w:r w:rsidR="002D0475">
          <w:rPr>
            <w:rFonts w:ascii="Calibri" w:hAnsi="Calibri" w:cs="Calibri"/>
          </w:rPr>
          <w:delText>component</w:delText>
        </w:r>
        <w:r w:rsidR="002D0475" w:rsidRPr="009E67B1">
          <w:rPr>
            <w:rFonts w:ascii="Calibri" w:hAnsi="Calibri" w:cs="Calibri"/>
          </w:rPr>
          <w:delText xml:space="preserve"> to extract</w:delText>
        </w:r>
        <w:r w:rsidR="002D0475">
          <w:rPr>
            <w:rFonts w:ascii="Calibri" w:hAnsi="Calibri" w:cs="Calibri"/>
          </w:rPr>
          <w:delText xml:space="preserve"> spatial</w:delText>
        </w:r>
        <w:r w:rsidR="002D0475" w:rsidRPr="009E67B1">
          <w:rPr>
            <w:rFonts w:ascii="Calibri" w:hAnsi="Calibri" w:cs="Calibri"/>
          </w:rPr>
          <w:delText xml:space="preserve"> features and </w:delText>
        </w:r>
        <w:r w:rsidR="00F53875">
          <w:rPr>
            <w:rFonts w:ascii="Calibri" w:hAnsi="Calibri" w:cs="Calibri"/>
          </w:rPr>
          <w:delText>simulates</w:delText>
        </w:r>
        <w:r w:rsidR="002D0475" w:rsidRPr="00692F39">
          <w:rPr>
            <w:rFonts w:ascii="Calibri" w:hAnsi="Calibri" w:cs="Calibri"/>
          </w:rPr>
          <w:delText xml:space="preserve"> land</w:delText>
        </w:r>
        <w:r w:rsidR="002D0475">
          <w:rPr>
            <w:rFonts w:ascii="Calibri" w:hAnsi="Calibri" w:cs="Calibri"/>
          </w:rPr>
          <w:delText>-</w:delText>
        </w:r>
        <w:r w:rsidR="002D0475" w:rsidRPr="00692F39">
          <w:rPr>
            <w:rFonts w:ascii="Calibri" w:hAnsi="Calibri" w:cs="Calibri"/>
          </w:rPr>
          <w:delText>use changes.</w:delText>
        </w:r>
      </w:del>
      <w:customXmlInsRangeStart w:id="67" w:author="JINZHU WANG" w:date="2021-09-13T16:45:00Z"/>
      <w:sdt>
        <w:sdtPr>
          <w:rPr>
            <w:rFonts w:ascii="Calibri" w:hAnsi="Calibri" w:cs="Calibri"/>
          </w:rPr>
          <w:alias w:val="To edit, see citavi.com/edit"/>
          <w:tag w:val="CitaviPlaceholder#39a25f64-9b48-4f1b-b2f4-d5dc3327902f"/>
          <w:id w:val="1641528439"/>
          <w:placeholder>
            <w:docPart w:val="59F0541550AF4A3A8EB6A4A099422A27"/>
          </w:placeholder>
        </w:sdtPr>
        <w:sdtEndPr/>
        <w:sdtContent>
          <w:customXmlInsRangeEnd w:id="67"/>
          <w:ins w:id="68"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M1QxNjo0MDo0O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instrText>
            </w:r>
            <w:r>
              <w:rPr>
                <w:rFonts w:ascii="Calibri" w:hAnsi="Calibri" w:cs="Calibri"/>
                <w:noProof/>
              </w:rPr>
              <w:fldChar w:fldCharType="separate"/>
            </w:r>
            <w:r w:rsidR="000B26F0">
              <w:rPr>
                <w:rFonts w:ascii="Calibri" w:hAnsi="Calibri" w:cs="Calibri"/>
                <w:noProof/>
              </w:rPr>
              <w:t>Hubel and Torsten N. Wiesel</w:t>
            </w:r>
            <w:r>
              <w:rPr>
                <w:rFonts w:ascii="Calibri" w:hAnsi="Calibri" w:cs="Calibri"/>
                <w:noProof/>
              </w:rPr>
              <w:fldChar w:fldCharType="end"/>
            </w:r>
          </w:ins>
          <w:customXmlInsRangeStart w:id="69" w:author="JINZHU WANG" w:date="2021-09-13T16:45:00Z"/>
        </w:sdtContent>
      </w:sdt>
      <w:customXmlInsRangeEnd w:id="69"/>
      <w:ins w:id="70" w:author="JINZHU WANG" w:date="2021-09-13T16:45:00Z">
        <w:r>
          <w:rPr>
            <w:rFonts w:ascii="Calibri" w:hAnsi="Calibri" w:cs="Calibri"/>
          </w:rPr>
          <w:t xml:space="preserve"> </w:t>
        </w:r>
      </w:ins>
      <w:customXmlInsRangeStart w:id="71" w:author="JINZHU WANG" w:date="2021-09-13T16:45:00Z"/>
      <w:sdt>
        <w:sdtPr>
          <w:rPr>
            <w:rFonts w:ascii="Calibri" w:hAnsi="Calibri" w:cs="Calibri"/>
          </w:rPr>
          <w:alias w:val="To edit, see citavi.com/edit"/>
          <w:tag w:val="CitaviPlaceholder#5a18ca1b-c809-4eb6-9215-8aefdb0f985b"/>
          <w:id w:val="81422840"/>
          <w:placeholder>
            <w:docPart w:val="59F0541550AF4A3A8EB6A4A099422A27"/>
          </w:placeholder>
        </w:sdtPr>
        <w:sdtEndPr/>
        <w:sdtContent>
          <w:customXmlInsRangeEnd w:id="71"/>
          <w:ins w:id="72"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NUMTY6NDA6NDk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instrText>
            </w:r>
            <w:r>
              <w:rPr>
                <w:rFonts w:ascii="Calibri" w:hAnsi="Calibri" w:cs="Calibri"/>
                <w:noProof/>
              </w:rPr>
              <w:fldChar w:fldCharType="separate"/>
            </w:r>
            <w:r w:rsidR="000B26F0">
              <w:rPr>
                <w:rFonts w:ascii="Calibri" w:hAnsi="Calibri" w:cs="Calibri"/>
                <w:noProof/>
              </w:rPr>
              <w:t>(1962)</w:t>
            </w:r>
            <w:r>
              <w:rPr>
                <w:rFonts w:ascii="Calibri" w:hAnsi="Calibri" w:cs="Calibri"/>
                <w:noProof/>
              </w:rPr>
              <w:fldChar w:fldCharType="end"/>
            </w:r>
          </w:ins>
          <w:customXmlInsRangeStart w:id="73" w:author="JINZHU WANG" w:date="2021-09-13T16:45:00Z"/>
        </w:sdtContent>
      </w:sdt>
      <w:customXmlInsRangeEnd w:id="73"/>
      <w:ins w:id="74" w:author="JINZHU WANG" w:date="2021-09-13T16:45:00Z">
        <w:r>
          <w:rPr>
            <w:rFonts w:ascii="Calibri" w:hAnsi="Calibri" w:cs="Calibri"/>
          </w:rPr>
          <w:t xml:space="preserve"> found that different cells in the cat’s cortex responding to different simple stimulations such as light, orientation, and movement, and the neuron system integrated these stimulations to produced high-level visuals. The Convolutional Neuron Network (CNN) is a computation mimic to such vision systems that extract and assimilate low-level spatial features into high-level patterns </w:t>
        </w:r>
      </w:ins>
      <w:customXmlInsRangeStart w:id="75" w:author="JINZHU WANG" w:date="2021-09-13T16:45:00Z"/>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customXmlInsRangeEnd w:id="75"/>
          <w:ins w:id="76"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M1QxNjo0MDo0O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r>
              <w:rPr>
                <w:rFonts w:ascii="Calibri" w:hAnsi="Calibri" w:cs="Calibri"/>
                <w:noProof/>
              </w:rPr>
              <w:fldChar w:fldCharType="separate"/>
            </w:r>
            <w:r w:rsidR="000B26F0">
              <w:rPr>
                <w:rFonts w:ascii="Calibri" w:hAnsi="Calibri" w:cs="Calibri"/>
                <w:noProof/>
              </w:rPr>
              <w:t>(Krizhevsky et al. 2017)</w:t>
            </w:r>
            <w:r>
              <w:rPr>
                <w:rFonts w:ascii="Calibri" w:hAnsi="Calibri" w:cs="Calibri"/>
                <w:noProof/>
              </w:rPr>
              <w:fldChar w:fldCharType="end"/>
            </w:r>
          </w:ins>
          <w:customXmlInsRangeStart w:id="77" w:author="JINZHU WANG" w:date="2021-09-13T16:45:00Z"/>
        </w:sdtContent>
      </w:sdt>
      <w:customXmlInsRangeEnd w:id="77"/>
      <w:ins w:id="78" w:author="JINZHU WANG" w:date="2021-09-13T16:45:00Z">
        <w:r>
          <w:rPr>
            <w:rFonts w:ascii="Calibri" w:hAnsi="Calibri" w:cs="Calibri"/>
          </w:rPr>
          <w:t>,  and it has been introduced to CA models to simulate urban development.</w:t>
        </w:r>
      </w:ins>
      <w:r>
        <w:rPr>
          <w:rFonts w:ascii="Calibri" w:hAnsi="Calibri" w:cs="Calibri"/>
        </w:rPr>
        <w:t xml:space="preserve">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0B26F0">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0B26F0">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improved the performances of urban development simulation.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0B26F0">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0B26F0">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outperformed conventional CA models. </w:t>
      </w:r>
      <w:del w:id="79" w:author="JINZHU WANG" w:date="2021-09-13T16:45:00Z">
        <w:r w:rsidR="00520464">
          <w:rPr>
            <w:rFonts w:ascii="Calibri" w:hAnsi="Calibri" w:cs="Calibri"/>
          </w:rPr>
          <w:delText>A</w:delText>
        </w:r>
        <w:r w:rsidR="00DD7A50">
          <w:rPr>
            <w:rFonts w:ascii="Calibri" w:hAnsi="Calibri" w:cs="Calibri"/>
          </w:rPr>
          <w:delText>lthough</w:delText>
        </w:r>
        <w:r w:rsidR="00A406F5">
          <w:rPr>
            <w:rFonts w:ascii="Calibri" w:hAnsi="Calibri" w:cs="Calibri"/>
          </w:rPr>
          <w:delText xml:space="preserve"> </w:delText>
        </w:r>
        <w:r w:rsidR="00A72594">
          <w:rPr>
            <w:rFonts w:ascii="Calibri" w:hAnsi="Calibri" w:cs="Calibri"/>
          </w:rPr>
          <w:delText>different scholars</w:delText>
        </w:r>
        <w:r w:rsidR="00431580">
          <w:rPr>
            <w:rFonts w:ascii="Calibri" w:hAnsi="Calibri" w:cs="Calibri"/>
          </w:rPr>
          <w:delText xml:space="preserve"> </w:delText>
        </w:r>
        <w:r w:rsidR="00D82B67">
          <w:rPr>
            <w:rFonts w:ascii="Calibri" w:hAnsi="Calibri" w:cs="Calibri"/>
          </w:rPr>
          <w:delText xml:space="preserve">have adopted </w:delText>
        </w:r>
        <w:r w:rsidR="00060A2E">
          <w:rPr>
            <w:rFonts w:ascii="Calibri" w:hAnsi="Calibri" w:cs="Calibri"/>
          </w:rPr>
          <w:delText>CNN</w:delText>
        </w:r>
        <w:r w:rsidR="00CD1ADB">
          <w:rPr>
            <w:rFonts w:ascii="Calibri" w:hAnsi="Calibri" w:cs="Calibri"/>
          </w:rPr>
          <w:delText xml:space="preserve"> or other DL models to </w:delText>
        </w:r>
        <w:r w:rsidR="002730EE">
          <w:rPr>
            <w:rFonts w:ascii="Calibri" w:hAnsi="Calibri" w:cs="Calibri"/>
          </w:rPr>
          <w:delText xml:space="preserve">incorporate </w:delText>
        </w:r>
        <w:r w:rsidR="006D5126">
          <w:rPr>
            <w:rFonts w:ascii="Calibri" w:hAnsi="Calibri" w:cs="Calibri"/>
          </w:rPr>
          <w:delText>spatial features</w:delText>
        </w:r>
        <w:r w:rsidR="00CD1ADB">
          <w:rPr>
            <w:rFonts w:ascii="Calibri" w:hAnsi="Calibri" w:cs="Calibri"/>
          </w:rPr>
          <w:delText xml:space="preserve"> </w:delText>
        </w:r>
        <w:r w:rsidR="006D5126">
          <w:rPr>
            <w:rFonts w:ascii="Calibri" w:hAnsi="Calibri" w:cs="Calibri"/>
          </w:rPr>
          <w:delText>on</w:delText>
        </w:r>
        <w:r w:rsidR="00CD1ADB">
          <w:rPr>
            <w:rFonts w:ascii="Calibri" w:hAnsi="Calibri" w:cs="Calibri"/>
          </w:rPr>
          <w:delText xml:space="preserve"> </w:delText>
        </w:r>
        <w:r w:rsidR="00883275">
          <w:rPr>
            <w:rFonts w:ascii="Calibri" w:hAnsi="Calibri" w:cs="Calibri"/>
          </w:rPr>
          <w:delText>urban simulation,</w:delText>
        </w:r>
        <w:r w:rsidR="00C26AB5">
          <w:rPr>
            <w:rFonts w:ascii="Calibri" w:hAnsi="Calibri" w:cs="Calibri"/>
          </w:rPr>
          <w:delText xml:space="preserve"> the</w:delText>
        </w:r>
        <w:r w:rsidR="00A72594">
          <w:rPr>
            <w:rFonts w:ascii="Calibri" w:hAnsi="Calibri" w:cs="Calibri"/>
          </w:rPr>
          <w:delText>ir</w:delText>
        </w:r>
        <w:r w:rsidR="00C26AB5">
          <w:rPr>
            <w:rFonts w:ascii="Calibri" w:hAnsi="Calibri" w:cs="Calibri"/>
          </w:rPr>
          <w:delText xml:space="preserve"> primary goal </w:delText>
        </w:r>
        <w:r w:rsidR="00A72594">
          <w:rPr>
            <w:rFonts w:ascii="Calibri" w:hAnsi="Calibri" w:cs="Calibri"/>
          </w:rPr>
          <w:delText>was</w:delText>
        </w:r>
        <w:r w:rsidR="00C26AB5">
          <w:rPr>
            <w:rFonts w:ascii="Calibri" w:hAnsi="Calibri" w:cs="Calibri"/>
          </w:rPr>
          <w:delText xml:space="preserve"> to </w:delText>
        </w:r>
        <w:r w:rsidR="007D160E">
          <w:rPr>
            <w:rFonts w:ascii="Calibri" w:hAnsi="Calibri" w:cs="Calibri"/>
          </w:rPr>
          <w:delText>better exploit these features within a neighborhood scope</w:delText>
        </w:r>
        <w:r w:rsidR="00CC38D4">
          <w:rPr>
            <w:rFonts w:ascii="Calibri" w:hAnsi="Calibri" w:cs="Calibri"/>
          </w:rPr>
          <w:delText xml:space="preserve">. </w:delText>
        </w:r>
        <w:r w:rsidR="00A82831">
          <w:rPr>
            <w:rFonts w:ascii="Calibri" w:hAnsi="Calibri" w:cs="Calibri"/>
          </w:rPr>
          <w:delText xml:space="preserve">A </w:delText>
        </w:r>
        <w:r w:rsidR="00ED1E9E">
          <w:rPr>
            <w:rFonts w:ascii="Calibri" w:hAnsi="Calibri" w:cs="Calibri"/>
          </w:rPr>
          <w:delText xml:space="preserve">rarely answered </w:delText>
        </w:r>
        <w:r w:rsidR="00A82831">
          <w:rPr>
            <w:rFonts w:ascii="Calibri" w:hAnsi="Calibri" w:cs="Calibri"/>
          </w:rPr>
          <w:delText xml:space="preserve">question </w:delText>
        </w:r>
        <w:r w:rsidR="00ED1E9E">
          <w:rPr>
            <w:rFonts w:ascii="Calibri" w:hAnsi="Calibri" w:cs="Calibri"/>
          </w:rPr>
          <w:delText>is</w:delText>
        </w:r>
        <w:r w:rsidR="007D160E">
          <w:rPr>
            <w:rFonts w:ascii="Calibri" w:hAnsi="Calibri" w:cs="Calibri"/>
          </w:rPr>
          <w:delText>,</w:delText>
        </w:r>
        <w:r w:rsidR="00ED1E9E">
          <w:rPr>
            <w:rFonts w:ascii="Calibri" w:hAnsi="Calibri" w:cs="Calibri"/>
          </w:rPr>
          <w:delText xml:space="preserve"> </w:delText>
        </w:r>
        <w:r w:rsidR="00EC0EF0">
          <w:rPr>
            <w:rFonts w:ascii="Calibri" w:hAnsi="Calibri" w:cs="Calibri"/>
          </w:rPr>
          <w:delText>could the spatial configuration</w:delText>
        </w:r>
        <w:r w:rsidR="00833203">
          <w:rPr>
            <w:rFonts w:ascii="Calibri" w:hAnsi="Calibri" w:cs="Calibri"/>
          </w:rPr>
          <w:delText>s</w:delText>
        </w:r>
        <w:r w:rsidR="005E6CD5">
          <w:rPr>
            <w:rFonts w:ascii="Calibri" w:hAnsi="Calibri" w:cs="Calibri"/>
          </w:rPr>
          <w:delText xml:space="preserve"> of driving factors</w:delText>
        </w:r>
        <w:r w:rsidR="00EC0EF0">
          <w:rPr>
            <w:rFonts w:ascii="Calibri" w:hAnsi="Calibri" w:cs="Calibri"/>
          </w:rPr>
          <w:delText xml:space="preserve"> </w:delText>
        </w:r>
        <w:r w:rsidR="006F5731">
          <w:rPr>
            <w:rFonts w:ascii="Calibri" w:hAnsi="Calibri" w:cs="Calibri"/>
          </w:rPr>
          <w:delText>at large</w:delText>
        </w:r>
        <w:r w:rsidR="00B07C4C">
          <w:rPr>
            <w:rFonts w:ascii="Calibri" w:hAnsi="Calibri" w:cs="Calibri"/>
          </w:rPr>
          <w:delText>r</w:delText>
        </w:r>
        <w:r w:rsidR="006F5731">
          <w:rPr>
            <w:rFonts w:ascii="Calibri" w:hAnsi="Calibri" w:cs="Calibri"/>
          </w:rPr>
          <w:delText xml:space="preserve"> </w:delText>
        </w:r>
        <w:r w:rsidR="002C2039">
          <w:rPr>
            <w:rFonts w:ascii="Calibri" w:hAnsi="Calibri" w:cs="Calibri"/>
          </w:rPr>
          <w:delText>scale</w:delText>
        </w:r>
        <w:r w:rsidR="000578F9">
          <w:rPr>
            <w:rFonts w:ascii="Calibri" w:hAnsi="Calibri" w:cs="Calibri"/>
          </w:rPr>
          <w:delText>s</w:delText>
        </w:r>
        <w:r w:rsidR="00EC0EF0">
          <w:rPr>
            <w:rFonts w:ascii="Calibri" w:hAnsi="Calibri" w:cs="Calibri"/>
          </w:rPr>
          <w:delText xml:space="preserve"> </w:delText>
        </w:r>
        <w:r w:rsidR="008F72C9">
          <w:rPr>
            <w:rFonts w:ascii="Calibri" w:hAnsi="Calibri" w:cs="Calibri"/>
          </w:rPr>
          <w:delText>affect</w:delText>
        </w:r>
        <w:r w:rsidR="00A2503A">
          <w:rPr>
            <w:rFonts w:ascii="Calibri" w:hAnsi="Calibri" w:cs="Calibri"/>
          </w:rPr>
          <w:delText xml:space="preserve"> the simulation?</w:delText>
        </w:r>
        <w:r w:rsidR="00E2752A">
          <w:rPr>
            <w:rFonts w:ascii="Calibri" w:hAnsi="Calibri" w:cs="Calibri"/>
          </w:rPr>
          <w:delText xml:space="preserve"> </w:delText>
        </w:r>
        <w:commentRangeEnd w:id="65"/>
        <w:r w:rsidR="00010B56">
          <w:rPr>
            <w:rStyle w:val="CommentReference"/>
          </w:rPr>
          <w:commentReference w:id="65"/>
        </w:r>
      </w:del>
      <w:ins w:id="80" w:author="JINZHU WANG" w:date="2021-09-13T16:45:00Z">
        <w:r>
          <w:rPr>
            <w:rFonts w:ascii="Calibri" w:hAnsi="Calibri" w:cs="Calibri"/>
          </w:rPr>
          <w:t xml:space="preserve">Although the spatial features introduced by CNN improved the simulation performance, the conventional CA models, built on regression or ML algorithms to create transition rules in a neighborhood scope, were incapable of processing these features into high-level patterns. Therefore, more advanced DL structures that fully take advantage of CNN’s pattern </w:t>
        </w:r>
        <w:r>
          <w:rPr>
            <w:rFonts w:ascii="Calibri" w:hAnsi="Calibri" w:cs="Calibri"/>
          </w:rPr>
          <w:lastRenderedPageBreak/>
          <w:t xml:space="preserve">recognition ability, i.e., integrate low-level spatial features to high-level patterns, are required to simulate urban development. </w:t>
        </w:r>
      </w:ins>
    </w:p>
    <w:p w14:paraId="668B29F4" w14:textId="07FD4E93" w:rsidR="006C7461" w:rsidRPr="00971910" w:rsidRDefault="006C7461" w:rsidP="006C7461">
      <w:pPr>
        <w:spacing w:line="276" w:lineRule="auto"/>
        <w:rPr>
          <w:rFonts w:ascii="Calibri" w:hAnsi="Calibri"/>
        </w:rPr>
      </w:pPr>
      <w:commentRangeStart w:id="81"/>
      <w:r w:rsidRPr="00971910">
        <w:rPr>
          <w:rFonts w:ascii="Calibri" w:hAnsi="Calibri"/>
        </w:rPr>
        <w:t xml:space="preserve">We </w:t>
      </w:r>
      <w:del w:id="82" w:author="JINZHU WANG" w:date="2021-09-13T16:45:00Z">
        <w:r w:rsidR="00750FDE">
          <w:rPr>
            <w:rFonts w:ascii="Calibri" w:hAnsi="Calibri" w:cs="Calibri"/>
            <w:lang w:val="en-US"/>
          </w:rPr>
          <w:delText>adopt</w:delText>
        </w:r>
      </w:del>
      <w:ins w:id="83" w:author="JINZHU WANG" w:date="2021-09-13T16:45:00Z">
        <w:r>
          <w:rPr>
            <w:rFonts w:ascii="Calibri" w:hAnsi="Calibri" w:cs="Calibri"/>
          </w:rPr>
          <w:t>adopted</w:t>
        </w:r>
      </w:ins>
      <w:r w:rsidRPr="00971910">
        <w:rPr>
          <w:rFonts w:ascii="Calibri" w:hAnsi="Calibri"/>
        </w:rPr>
        <w:t xml:space="preserve"> the UNET to </w:t>
      </w:r>
      <w:del w:id="84" w:author="JINZHU WANG" w:date="2021-09-13T16:45:00Z">
        <w:r w:rsidR="009850DD">
          <w:rPr>
            <w:rFonts w:ascii="Calibri" w:hAnsi="Calibri" w:cs="Calibri"/>
            <w:lang w:val="en-US"/>
          </w:rPr>
          <w:delText>introduce</w:delText>
        </w:r>
        <w:r w:rsidR="00750FDE">
          <w:rPr>
            <w:rFonts w:ascii="Calibri" w:hAnsi="Calibri" w:cs="Calibri"/>
            <w:lang w:val="en-US"/>
          </w:rPr>
          <w:delText xml:space="preserve"> </w:delText>
        </w:r>
        <w:r w:rsidR="007B2A59">
          <w:rPr>
            <w:rFonts w:ascii="Calibri" w:hAnsi="Calibri" w:cs="Calibri"/>
            <w:lang w:val="en-US"/>
          </w:rPr>
          <w:delText xml:space="preserve">spatial configurations </w:delText>
        </w:r>
        <w:r w:rsidR="001B07F5">
          <w:rPr>
            <w:rFonts w:ascii="Calibri" w:hAnsi="Calibri" w:cs="Calibri"/>
            <w:lang w:val="en-US"/>
          </w:rPr>
          <w:delText>at</w:delText>
        </w:r>
        <w:r w:rsidR="007B2A59">
          <w:rPr>
            <w:rFonts w:ascii="Calibri" w:hAnsi="Calibri" w:cs="Calibri"/>
            <w:lang w:val="en-US"/>
          </w:rPr>
          <w:delText xml:space="preserve"> large </w:delText>
        </w:r>
        <w:r w:rsidR="00C9078A">
          <w:rPr>
            <w:rFonts w:ascii="Calibri" w:hAnsi="Calibri" w:cs="Calibri"/>
            <w:lang w:val="en-US"/>
          </w:rPr>
          <w:delText>scales</w:delText>
        </w:r>
        <w:r w:rsidR="007B2A59">
          <w:rPr>
            <w:rFonts w:ascii="Calibri" w:hAnsi="Calibri" w:cs="Calibri"/>
            <w:lang w:val="en-US"/>
          </w:rPr>
          <w:delText xml:space="preserve"> </w:delText>
        </w:r>
        <w:r w:rsidR="001B07F5">
          <w:rPr>
            <w:rFonts w:ascii="Calibri" w:hAnsi="Calibri" w:cs="Calibri"/>
            <w:lang w:val="en-US"/>
          </w:rPr>
          <w:delText>to</w:delText>
        </w:r>
        <w:r w:rsidR="008B0A46">
          <w:rPr>
            <w:rFonts w:ascii="Calibri" w:hAnsi="Calibri" w:cs="Calibri"/>
            <w:lang w:val="en-US"/>
          </w:rPr>
          <w:delText xml:space="preserve"> construct</w:delText>
        </w:r>
      </w:del>
      <w:ins w:id="85" w:author="JINZHU WANG" w:date="2021-09-13T16:45:00Z">
        <w:r>
          <w:rPr>
            <w:rFonts w:ascii="Calibri" w:hAnsi="Calibri" w:cs="Calibri"/>
          </w:rPr>
          <w:t>mimic</w:t>
        </w:r>
      </w:ins>
      <w:r w:rsidRPr="00971910">
        <w:rPr>
          <w:rFonts w:ascii="Calibri" w:hAnsi="Calibri"/>
        </w:rPr>
        <w:t xml:space="preserve"> the </w:t>
      </w:r>
      <w:del w:id="86" w:author="JINZHU WANG" w:date="2021-09-13T16:45:00Z">
        <w:r w:rsidR="008B0A46">
          <w:rPr>
            <w:rFonts w:ascii="Calibri" w:hAnsi="Calibri" w:cs="Calibri"/>
            <w:lang w:val="en-US"/>
          </w:rPr>
          <w:delText>transition rules</w:delText>
        </w:r>
      </w:del>
      <w:ins w:id="87" w:author="JINZHU WANG" w:date="2021-09-13T16:45:00Z">
        <w:r>
          <w:rPr>
            <w:rFonts w:ascii="Calibri" w:hAnsi="Calibri" w:cs="Calibri"/>
          </w:rPr>
          <w:t>urbanization process in this study</w:t>
        </w:r>
      </w:ins>
      <w:r w:rsidRPr="00971910">
        <w:rPr>
          <w:rFonts w:ascii="Calibri" w:hAnsi="Calibri"/>
        </w:rPr>
        <w:t xml:space="preserve">. UNET is a DL structure that was first introduced for biomedical image segmentation and the unique design </w:t>
      </w:r>
      <w:del w:id="88" w:author="JINZHU WANG" w:date="2021-09-13T16:45:00Z">
        <w:r w:rsidR="009850DD">
          <w:rPr>
            <w:rFonts w:ascii="Calibri" w:hAnsi="Calibri" w:cs="Calibri"/>
            <w:lang w:val="en-US"/>
          </w:rPr>
          <w:delText>allows</w:delText>
        </w:r>
      </w:del>
      <w:ins w:id="89" w:author="JINZHU WANG" w:date="2021-09-13T16:45:00Z">
        <w:r>
          <w:rPr>
            <w:rFonts w:ascii="Calibri" w:hAnsi="Calibri" w:cs="Calibri"/>
          </w:rPr>
          <w:t>allowing</w:t>
        </w:r>
      </w:ins>
      <w:r w:rsidRPr="00971910">
        <w:rPr>
          <w:rFonts w:ascii="Calibri" w:hAnsi="Calibri"/>
        </w:rPr>
        <w:t xml:space="preserve"> it to extract and assimilate spatial features at different levels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0B26F0">
            <w:rPr>
              <w:rFonts w:ascii="Calibri" w:hAnsi="Calibri"/>
              <w:rPrChange w:id="90" w:author="JINZHU WANG" w:date="2021-09-13T16:45:00Z">
                <w:rPr>
                  <w:rFonts w:ascii="Calibri" w:hAnsi="Calibri"/>
                  <w:lang w:val="en-US"/>
                </w:rPr>
              </w:rPrChange>
            </w:rPr>
            <w:t>(Ronneberger et al. 2015)</w:t>
          </w:r>
          <w:r w:rsidRPr="00971910">
            <w:rPr>
              <w:rFonts w:ascii="Calibri" w:hAnsi="Calibri"/>
            </w:rPr>
            <w:fldChar w:fldCharType="end"/>
          </w:r>
        </w:sdtContent>
      </w:sdt>
      <w:r w:rsidRPr="00971910">
        <w:rPr>
          <w:rFonts w:ascii="Calibri" w:hAnsi="Calibri"/>
        </w:rPr>
        <w:t xml:space="preserve">. </w:t>
      </w:r>
      <w:ins w:id="91" w:author="JINZHU WANG" w:date="2021-09-13T16:45:00Z">
        <w:r>
          <w:rPr>
            <w:rFonts w:ascii="Calibri" w:hAnsi="Calibri" w:cs="Calibri"/>
          </w:rPr>
          <w:t xml:space="preserve">The robust segmentation performance enables UNET to be used in multiple fields such as geography </w:t>
        </w:r>
      </w:ins>
      <w:customXmlInsRangeStart w:id="92" w:author="JINZHU WANG" w:date="2021-09-13T16:45:00Z"/>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customXmlInsRangeEnd w:id="92"/>
          <w:ins w:id="93"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r w:rsidR="000B26F0">
              <w:rPr>
                <w:rFonts w:ascii="Calibri" w:hAnsi="Calibri" w:cs="Calibri"/>
                <w:noProof/>
              </w:rPr>
              <w:t>(Singh et al.)</w:t>
            </w:r>
            <w:r>
              <w:rPr>
                <w:rFonts w:ascii="Calibri" w:hAnsi="Calibri" w:cs="Calibri"/>
                <w:noProof/>
              </w:rPr>
              <w:fldChar w:fldCharType="end"/>
            </w:r>
          </w:ins>
          <w:customXmlInsRangeStart w:id="94" w:author="JINZHU WANG" w:date="2021-09-13T16:45:00Z"/>
        </w:sdtContent>
      </w:sdt>
      <w:customXmlInsRangeEnd w:id="94"/>
      <w:ins w:id="95" w:author="JINZHU WANG" w:date="2021-09-13T16:45:00Z">
        <w:r>
          <w:rPr>
            <w:rFonts w:ascii="Calibri" w:hAnsi="Calibri" w:cs="Calibri"/>
          </w:rPr>
          <w:t xml:space="preserve">, environmental engineering </w:t>
        </w:r>
      </w:ins>
      <w:customXmlInsRangeStart w:id="96" w:author="JINZHU WANG" w:date="2021-09-13T16:45:00Z"/>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customXmlInsRangeEnd w:id="96"/>
          <w:ins w:id="97"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r w:rsidR="000B26F0">
              <w:rPr>
                <w:rFonts w:ascii="Calibri" w:hAnsi="Calibri" w:cs="Calibri"/>
                <w:noProof/>
              </w:rPr>
              <w:t>(Nezla et al.)</w:t>
            </w:r>
            <w:r>
              <w:rPr>
                <w:rFonts w:ascii="Calibri" w:hAnsi="Calibri" w:cs="Calibri"/>
                <w:noProof/>
              </w:rPr>
              <w:fldChar w:fldCharType="end"/>
            </w:r>
          </w:ins>
          <w:customXmlInsRangeStart w:id="98" w:author="JINZHU WANG" w:date="2021-09-13T16:45:00Z"/>
        </w:sdtContent>
      </w:sdt>
      <w:customXmlInsRangeEnd w:id="98"/>
      <w:ins w:id="99" w:author="JINZHU WANG" w:date="2021-09-13T16:45:00Z">
        <w:r>
          <w:rPr>
            <w:rFonts w:ascii="Calibri" w:hAnsi="Calibri" w:cs="Calibri"/>
          </w:rPr>
          <w:t xml:space="preserve">, remote sensing </w:t>
        </w:r>
      </w:ins>
      <w:customXmlInsRangeStart w:id="100" w:author="JINZHU WANG" w:date="2021-09-13T16:45:00Z"/>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customXmlInsRangeEnd w:id="100"/>
          <w:ins w:id="101"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M1QxNjo0MDo0OS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r>
              <w:rPr>
                <w:rFonts w:ascii="Calibri" w:hAnsi="Calibri" w:cs="Calibri"/>
                <w:noProof/>
              </w:rPr>
              <w:fldChar w:fldCharType="separate"/>
            </w:r>
            <w:r w:rsidR="000B26F0">
              <w:rPr>
                <w:rFonts w:ascii="Calibri" w:hAnsi="Calibri" w:cs="Calibri"/>
                <w:noProof/>
              </w:rPr>
              <w:t>(Ji et al. 2019)</w:t>
            </w:r>
            <w:r>
              <w:rPr>
                <w:rFonts w:ascii="Calibri" w:hAnsi="Calibri" w:cs="Calibri"/>
                <w:noProof/>
              </w:rPr>
              <w:fldChar w:fldCharType="end"/>
            </w:r>
          </w:ins>
          <w:customXmlInsRangeStart w:id="102" w:author="JINZHU WANG" w:date="2021-09-13T16:45:00Z"/>
        </w:sdtContent>
      </w:sdt>
      <w:customXmlInsRangeEnd w:id="102"/>
      <w:ins w:id="103" w:author="JINZHU WANG" w:date="2021-09-13T16:45:00Z">
        <w:r>
          <w:rPr>
            <w:rFonts w:ascii="Calibri" w:hAnsi="Calibri" w:cs="Calibri"/>
          </w:rPr>
          <w:t xml:space="preserve">, etc. More variations of the UNET were developed to better suit different purposes. For example, pixel-wise regression using UNET was applied to sharpen images </w:t>
        </w:r>
      </w:ins>
      <w:customXmlInsRangeStart w:id="104" w:author="JINZHU WANG" w:date="2021-09-13T16:45:00Z"/>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customXmlInsRangeEnd w:id="104"/>
          <w:ins w:id="105"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M1QxNjo0MDo0OS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r>
              <w:rPr>
                <w:rFonts w:ascii="Calibri" w:hAnsi="Calibri" w:cs="Calibri"/>
                <w:noProof/>
              </w:rPr>
              <w:fldChar w:fldCharType="separate"/>
            </w:r>
            <w:r w:rsidR="000B26F0">
              <w:rPr>
                <w:rFonts w:ascii="Calibri" w:hAnsi="Calibri" w:cs="Calibri"/>
                <w:noProof/>
              </w:rPr>
              <w:t>(Yao et al. 2018)</w:t>
            </w:r>
            <w:r>
              <w:rPr>
                <w:rFonts w:ascii="Calibri" w:hAnsi="Calibri" w:cs="Calibri"/>
                <w:noProof/>
              </w:rPr>
              <w:fldChar w:fldCharType="end"/>
            </w:r>
          </w:ins>
          <w:customXmlInsRangeStart w:id="106" w:author="JINZHU WANG" w:date="2021-09-13T16:45:00Z"/>
        </w:sdtContent>
      </w:sdt>
      <w:customXmlInsRangeEnd w:id="106"/>
      <w:ins w:id="107" w:author="JINZHU WANG" w:date="2021-09-13T16:45:00Z">
        <w:r>
          <w:rPr>
            <w:rFonts w:ascii="Calibri" w:hAnsi="Calibri" w:cs="Calibri"/>
          </w:rPr>
          <w:t xml:space="preserve">, 3-D UNET was proposed to segment volumetric images </w:t>
        </w:r>
      </w:ins>
      <w:customXmlInsRangeStart w:id="108" w:author="JINZHU WANG" w:date="2021-09-13T16:45:00Z"/>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customXmlInsRangeEnd w:id="108"/>
          <w:ins w:id="109"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zVDE2OjQwOjQ5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r>
              <w:rPr>
                <w:rFonts w:ascii="Calibri" w:hAnsi="Calibri" w:cs="Calibri"/>
                <w:noProof/>
              </w:rPr>
              <w:fldChar w:fldCharType="separate"/>
            </w:r>
            <w:r w:rsidR="000B26F0">
              <w:rPr>
                <w:rFonts w:ascii="Calibri" w:hAnsi="Calibri" w:cs="Calibri"/>
                <w:noProof/>
              </w:rPr>
              <w:t>(Çiçek et al. 2016)</w:t>
            </w:r>
            <w:r>
              <w:rPr>
                <w:rFonts w:ascii="Calibri" w:hAnsi="Calibri" w:cs="Calibri"/>
                <w:noProof/>
              </w:rPr>
              <w:fldChar w:fldCharType="end"/>
            </w:r>
          </w:ins>
          <w:customXmlInsRangeStart w:id="110" w:author="JINZHU WANG" w:date="2021-09-13T16:45:00Z"/>
        </w:sdtContent>
      </w:sdt>
      <w:customXmlInsRangeEnd w:id="110"/>
      <w:ins w:id="111" w:author="JINZHU WANG" w:date="2021-09-13T16:45:00Z">
        <w:r>
          <w:rPr>
            <w:rFonts w:ascii="Calibri" w:hAnsi="Calibri" w:cs="Calibri"/>
          </w:rPr>
          <w:t xml:space="preserve">, and </w:t>
        </w:r>
        <w:proofErr w:type="spellStart"/>
        <w:r>
          <w:rPr>
            <w:rFonts w:ascii="Calibri" w:hAnsi="Calibri" w:cs="Calibri"/>
          </w:rPr>
          <w:t>TernausNet</w:t>
        </w:r>
        <w:proofErr w:type="spellEnd"/>
        <w:r>
          <w:rPr>
            <w:rFonts w:ascii="Calibri" w:hAnsi="Calibri" w:cs="Calibri"/>
          </w:rPr>
          <w:t xml:space="preserve"> linked existing DL structure to improve the segmentation performance </w:t>
        </w:r>
      </w:ins>
      <w:customXmlInsRangeStart w:id="112" w:author="JINZHU WANG" w:date="2021-09-13T16:45:00Z"/>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customXmlInsRangeEnd w:id="112"/>
          <w:ins w:id="113" w:author="JINZHU WANG" w:date="2021-09-13T16:45:00Z">
            <w:r>
              <w:rPr>
                <w:rFonts w:ascii="Calibri" w:hAnsi="Calibri" w:cs="Calibri"/>
                <w:noProof/>
              </w:rPr>
              <w:fldChar w:fldCharType="begin"/>
            </w:r>
            <w:r w:rsidR="000B26F0">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M1QxNjo0MDo0OS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r>
              <w:rPr>
                <w:rFonts w:ascii="Calibri" w:hAnsi="Calibri" w:cs="Calibri"/>
                <w:noProof/>
              </w:rPr>
              <w:fldChar w:fldCharType="separate"/>
            </w:r>
            <w:r w:rsidR="000B26F0">
              <w:rPr>
                <w:rFonts w:ascii="Calibri" w:hAnsi="Calibri" w:cs="Calibri"/>
                <w:noProof/>
              </w:rPr>
              <w:t>(Iglovikov and Shvets 2018)</w:t>
            </w:r>
            <w:r>
              <w:rPr>
                <w:rFonts w:ascii="Calibri" w:hAnsi="Calibri" w:cs="Calibri"/>
                <w:noProof/>
              </w:rPr>
              <w:fldChar w:fldCharType="end"/>
            </w:r>
          </w:ins>
          <w:customXmlInsRangeStart w:id="114" w:author="JINZHU WANG" w:date="2021-09-13T16:45:00Z"/>
        </w:sdtContent>
      </w:sdt>
      <w:customXmlInsRangeEnd w:id="114"/>
      <w:ins w:id="115" w:author="JINZHU WANG" w:date="2021-09-13T16:45:00Z">
        <w:r>
          <w:rPr>
            <w:rFonts w:ascii="Calibri" w:hAnsi="Calibri" w:cs="Calibri"/>
          </w:rPr>
          <w:t xml:space="preserve">. We used the basic UNET structure in this study because it is simple and efficient enough for urban dynamic pattern recognition. </w:t>
        </w:r>
      </w:ins>
      <w:r w:rsidRPr="00971910">
        <w:rPr>
          <w:rFonts w:ascii="Calibri" w:hAnsi="Calibri"/>
        </w:rPr>
        <w:t xml:space="preserve">Down-sampling layers, up-sampling layers, and skip-connections are the primary components for UNET. The down-sampling layer enables UNET to extract the general contexts from the input data. The up-sampling layers refined these contexts to precise shapes. The skip-connections 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Pr>
              <w:rFonts w:ascii="Calibri" w:hAnsi="Calibri"/>
              <w:rPrChange w:id="116" w:author="JINZHU WANG" w:date="2021-09-13T16:45:00Z">
                <w:rPr>
                  <w:rFonts w:ascii="Calibri" w:hAnsi="Calibri"/>
                  <w:lang w:val="en-US"/>
                </w:rPr>
              </w:rPrChange>
            </w:rPr>
            <w:fldChar w:fldCharType="begin"/>
          </w:r>
          <w:r>
            <w:rPr>
              <w:rFonts w:ascii="Calibri" w:hAnsi="Calibri"/>
              <w:rPrChange w:id="117" w:author="JINZHU WANG" w:date="2021-09-13T16:45:00Z">
                <w:rPr>
                  <w:rFonts w:ascii="Calibri" w:hAnsi="Calibri"/>
                  <w:lang w:val="en-US"/>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Pr>
              <w:rFonts w:ascii="Calibri" w:hAnsi="Calibri"/>
              <w:rPrChange w:id="118" w:author="JINZHU WANG" w:date="2021-09-13T16:45:00Z">
                <w:rPr>
                  <w:rFonts w:ascii="Calibri" w:hAnsi="Calibri"/>
                  <w:lang w:val="en-US"/>
                </w:rPr>
              </w:rPrChange>
            </w:rPr>
            <w:fldChar w:fldCharType="separate"/>
          </w:r>
          <w:r w:rsidR="000B26F0">
            <w:rPr>
              <w:rFonts w:ascii="Calibri" w:hAnsi="Calibri"/>
              <w:rPrChange w:id="119" w:author="JINZHU WANG" w:date="2021-09-13T16:45:00Z">
                <w:rPr>
                  <w:rFonts w:ascii="Calibri" w:hAnsi="Calibri"/>
                  <w:lang w:val="en-US"/>
                </w:rPr>
              </w:rPrChange>
            </w:rPr>
            <w:t>(Ronneberger et al. 2015)</w:t>
          </w:r>
          <w:r>
            <w:rPr>
              <w:rFonts w:ascii="Calibri" w:hAnsi="Calibri"/>
              <w:rPrChange w:id="120" w:author="JINZHU WANG" w:date="2021-09-13T16:45:00Z">
                <w:rPr>
                  <w:rFonts w:ascii="Calibri" w:hAnsi="Calibri"/>
                  <w:lang w:val="en-US"/>
                </w:rPr>
              </w:rPrChange>
            </w:rPr>
            <w:fldChar w:fldCharType="end"/>
          </w:r>
        </w:sdtContent>
      </w:sdt>
      <w:r w:rsidRPr="00971910">
        <w:rPr>
          <w:rFonts w:ascii="Calibri" w:hAnsi="Calibri"/>
        </w:rPr>
        <w:t xml:space="preserve">. Unlike CA models that have a definite neighborhood size, the UNET, in essence, deploys a series of moving windows of 3 × 3, 7 × 7, …, 65 × 65 (this study) to extract large scope spatial features gradually and then assimilate these features automatically to produce transition rules. The intuition of using UNET is that shapes matter in the real world: given the same distance to existing urban areas, the one near road crosses is more likely to be urbanized than the one near a straight road section. We hypothesis that UNET supplements the conventional urban simulations with two advancements: 1) identify and assimilate large scope spatial patterns that drive urban development, and 2) reduce the subjectivity </w:t>
      </w:r>
      <w:del w:id="121" w:author="JINZHU WANG" w:date="2021-09-13T16:45:00Z">
        <w:r w:rsidR="008D00C0">
          <w:rPr>
            <w:rFonts w:ascii="Calibri" w:hAnsi="Calibri" w:cs="Calibri"/>
            <w:lang w:val="en-US"/>
          </w:rPr>
          <w:delText>in</w:delText>
        </w:r>
      </w:del>
      <w:ins w:id="122" w:author="JINZHU WANG" w:date="2021-09-13T16:45:00Z">
        <w:r>
          <w:rPr>
            <w:rFonts w:ascii="Calibri" w:hAnsi="Calibri" w:cs="Calibri"/>
          </w:rPr>
          <w:t>upon calibrating</w:t>
        </w:r>
      </w:ins>
      <w:r>
        <w:rPr>
          <w:rFonts w:ascii="Calibri" w:hAnsi="Calibri"/>
          <w:rPrChange w:id="123" w:author="JINZHU WANG" w:date="2021-09-13T16:45:00Z">
            <w:rPr>
              <w:rFonts w:ascii="Calibri" w:hAnsi="Calibri"/>
              <w:lang w:val="en-US"/>
            </w:rPr>
          </w:rPrChange>
        </w:rPr>
        <w:t xml:space="preserve"> the </w:t>
      </w:r>
      <w:del w:id="124" w:author="JINZHU WANG" w:date="2021-09-13T16:45:00Z">
        <w:r w:rsidR="008D00C0">
          <w:rPr>
            <w:rFonts w:ascii="Calibri" w:hAnsi="Calibri" w:cs="Calibri"/>
            <w:lang w:val="en-US"/>
          </w:rPr>
          <w:delText>calibration process</w:delText>
        </w:r>
        <w:r w:rsidR="00522C54">
          <w:rPr>
            <w:rFonts w:ascii="Calibri" w:hAnsi="Calibri" w:cs="Calibri"/>
            <w:lang w:val="en-US"/>
          </w:rPr>
          <w:delText>.</w:delText>
        </w:r>
        <w:commentRangeEnd w:id="81"/>
        <w:r w:rsidR="00D719D4">
          <w:rPr>
            <w:rStyle w:val="CommentReference"/>
          </w:rPr>
          <w:commentReference w:id="81"/>
        </w:r>
      </w:del>
      <w:ins w:id="125" w:author="JINZHU WANG" w:date="2021-09-13T16:45:00Z">
        <w:r>
          <w:rPr>
            <w:rFonts w:ascii="Calibri" w:hAnsi="Calibri" w:cs="Calibri"/>
          </w:rPr>
          <w:t>simulation models.</w:t>
        </w:r>
      </w:ins>
    </w:p>
    <w:p w14:paraId="03D56CA2" w14:textId="28030F21" w:rsidR="006C7461" w:rsidRPr="00971910" w:rsidRDefault="006C7461" w:rsidP="006C7461">
      <w:pPr>
        <w:spacing w:line="276" w:lineRule="auto"/>
        <w:rPr>
          <w:rFonts w:ascii="Calibri" w:hAnsi="Calibri"/>
        </w:rPr>
      </w:pPr>
      <w:commentRangeStart w:id="126"/>
      <w:r w:rsidRPr="00971910">
        <w:rPr>
          <w:rFonts w:ascii="Calibri" w:hAnsi="Calibri"/>
        </w:rPr>
        <w:t xml:space="preserve">This study aims at </w:t>
      </w:r>
      <w:del w:id="127" w:author="JINZHU WANG" w:date="2021-09-13T16:45:00Z">
        <w:r w:rsidR="00A26BD0">
          <w:rPr>
            <w:rFonts w:ascii="Calibri" w:hAnsi="Calibri" w:cs="Calibri"/>
            <w:lang w:val="en-US"/>
          </w:rPr>
          <w:delText>integrating</w:delText>
        </w:r>
      </w:del>
      <w:ins w:id="128" w:author="JINZHU WANG" w:date="2021-09-13T16:45:00Z">
        <w:r>
          <w:rPr>
            <w:rFonts w:ascii="Calibri" w:hAnsi="Calibri" w:cs="Calibri"/>
          </w:rPr>
          <w:t xml:space="preserve">mimicking and projecting urban development using advanced DL architecture. Conventional CA models </w:t>
        </w:r>
        <w:r w:rsidR="003F7DB0">
          <w:rPr>
            <w:rFonts w:ascii="Calibri" w:hAnsi="Calibri" w:cs="Calibri"/>
          </w:rPr>
          <w:t>cannot</w:t>
        </w:r>
        <w:r>
          <w:rPr>
            <w:rFonts w:ascii="Calibri" w:hAnsi="Calibri" w:cs="Calibri"/>
          </w:rPr>
          <w:t xml:space="preserve"> fully ingest spatial features, which are, however, key to the urbanization process in the real world. We used the UNET to </w:t>
        </w:r>
        <w:r w:rsidR="003F7DB0">
          <w:rPr>
            <w:rFonts w:ascii="Calibri" w:hAnsi="Calibri" w:cs="Calibri"/>
          </w:rPr>
          <w:t>integrate</w:t>
        </w:r>
      </w:ins>
      <w:r w:rsidRPr="00971910">
        <w:rPr>
          <w:rFonts w:ascii="Calibri" w:hAnsi="Calibri"/>
        </w:rPr>
        <w:t xml:space="preserve"> large-scale spatial configurations </w:t>
      </w:r>
      <w:del w:id="129" w:author="JINZHU WANG" w:date="2021-09-13T16:45:00Z">
        <w:r w:rsidR="00E14BD3">
          <w:rPr>
            <w:rFonts w:ascii="Calibri" w:hAnsi="Calibri" w:cs="Calibri"/>
            <w:lang w:val="en-US"/>
          </w:rPr>
          <w:delText>in</w:delText>
        </w:r>
        <w:r w:rsidR="007273AA">
          <w:rPr>
            <w:rFonts w:ascii="Calibri" w:hAnsi="Calibri" w:cs="Calibri"/>
            <w:lang w:val="en-US"/>
          </w:rPr>
          <w:delText>to</w:delText>
        </w:r>
      </w:del>
      <w:ins w:id="130" w:author="JINZHU WANG" w:date="2021-09-13T16:45:00Z">
        <w:r>
          <w:rPr>
            <w:rFonts w:ascii="Calibri" w:hAnsi="Calibri" w:cs="Calibri"/>
          </w:rPr>
          <w:t>for</w:t>
        </w:r>
      </w:ins>
      <w:r w:rsidRPr="00971910">
        <w:rPr>
          <w:rFonts w:ascii="Calibri" w:hAnsi="Calibri"/>
        </w:rPr>
        <w:t xml:space="preserve"> urban development simulation</w:t>
      </w:r>
      <w:del w:id="131" w:author="JINZHU WANG" w:date="2021-09-13T16:45:00Z">
        <w:r w:rsidR="00F14009">
          <w:rPr>
            <w:rFonts w:ascii="Calibri" w:hAnsi="Calibri" w:cs="Calibri"/>
            <w:lang w:val="en-US"/>
          </w:rPr>
          <w:delText xml:space="preserve">. </w:delText>
        </w:r>
        <w:r w:rsidR="00483666">
          <w:rPr>
            <w:rFonts w:ascii="Calibri" w:hAnsi="Calibri" w:cs="Calibri"/>
            <w:lang w:val="en-US"/>
          </w:rPr>
          <w:delText xml:space="preserve">Two </w:delText>
        </w:r>
        <w:r w:rsidR="00200194">
          <w:rPr>
            <w:rFonts w:ascii="Calibri" w:hAnsi="Calibri" w:cs="Calibri"/>
            <w:lang w:val="en-US"/>
          </w:rPr>
          <w:delText>questions are explored</w:delText>
        </w:r>
        <w:r w:rsidR="004A3DDC">
          <w:rPr>
            <w:rFonts w:ascii="Calibri" w:hAnsi="Calibri" w:cs="Calibri"/>
            <w:lang w:val="en-US"/>
          </w:rPr>
          <w:delText xml:space="preserve"> in detail</w:delText>
        </w:r>
      </w:del>
      <w:ins w:id="132" w:author="JINZHU WANG" w:date="2021-09-13T16:45:00Z">
        <w:r>
          <w:rPr>
            <w:rFonts w:ascii="Calibri" w:hAnsi="Calibri" w:cs="Calibri"/>
          </w:rPr>
          <w:t xml:space="preserve"> in the North China Plain. The primary objectives are</w:t>
        </w:r>
      </w:ins>
      <w:r w:rsidRPr="00971910">
        <w:rPr>
          <w:rFonts w:ascii="Calibri" w:hAnsi="Calibri"/>
        </w:rPr>
        <w:t xml:space="preserve">: 1) </w:t>
      </w:r>
      <w:del w:id="133" w:author="JINZHU WANG" w:date="2021-09-13T16:45:00Z">
        <w:r w:rsidR="00EC16B7">
          <w:rPr>
            <w:rFonts w:ascii="Calibri" w:hAnsi="Calibri" w:cs="Calibri"/>
            <w:lang w:val="en-US"/>
          </w:rPr>
          <w:delText>what</w:delText>
        </w:r>
      </w:del>
      <w:ins w:id="134" w:author="JINZHU WANG" w:date="2021-09-13T16:45:00Z">
        <w:r>
          <w:rPr>
            <w:rFonts w:ascii="Calibri" w:hAnsi="Calibri" w:cs="Calibri"/>
          </w:rPr>
          <w:t>visualizing and investigating the</w:t>
        </w:r>
      </w:ins>
      <w:r w:rsidRPr="00971910">
        <w:rPr>
          <w:rFonts w:ascii="Calibri" w:hAnsi="Calibri"/>
        </w:rPr>
        <w:t xml:space="preserve"> high-level features </w:t>
      </w:r>
      <w:del w:id="135" w:author="JINZHU WANG" w:date="2021-09-13T16:45:00Z">
        <w:r w:rsidR="004A3DDC">
          <w:rPr>
            <w:rFonts w:ascii="Calibri" w:hAnsi="Calibri" w:cs="Calibri"/>
            <w:lang w:val="en-US"/>
          </w:rPr>
          <w:delText>can be</w:delText>
        </w:r>
        <w:r w:rsidR="00837EDC">
          <w:rPr>
            <w:rFonts w:ascii="Calibri" w:hAnsi="Calibri" w:cs="Calibri"/>
            <w:lang w:val="en-US"/>
          </w:rPr>
          <w:delText xml:space="preserve"> </w:delText>
        </w:r>
        <w:r w:rsidR="00C573E7">
          <w:rPr>
            <w:rFonts w:ascii="Calibri" w:hAnsi="Calibri" w:cs="Calibri"/>
            <w:lang w:val="en-US"/>
          </w:rPr>
          <w:delText>extracted</w:delText>
        </w:r>
      </w:del>
      <w:ins w:id="136" w:author="JINZHU WANG" w:date="2021-09-13T16:45:00Z">
        <w:r>
          <w:rPr>
            <w:rFonts w:ascii="Calibri" w:hAnsi="Calibri" w:cs="Calibri"/>
          </w:rPr>
          <w:t>identified</w:t>
        </w:r>
      </w:ins>
      <w:r w:rsidRPr="00971910">
        <w:rPr>
          <w:rFonts w:ascii="Calibri" w:hAnsi="Calibri"/>
        </w:rPr>
        <w:t xml:space="preserve"> by the UNET</w:t>
      </w:r>
      <w:del w:id="137" w:author="JINZHU WANG" w:date="2021-09-13T16:45:00Z">
        <w:r w:rsidR="00C573E7">
          <w:rPr>
            <w:rFonts w:ascii="Calibri" w:hAnsi="Calibri" w:cs="Calibri"/>
            <w:lang w:val="en-US"/>
          </w:rPr>
          <w:delText xml:space="preserve">? </w:delText>
        </w:r>
        <w:r w:rsidR="00E40872">
          <w:rPr>
            <w:rFonts w:ascii="Calibri" w:hAnsi="Calibri" w:cs="Calibri"/>
            <w:lang w:val="en-US"/>
          </w:rPr>
          <w:delText>A</w:delText>
        </w:r>
        <w:r w:rsidR="00C573E7">
          <w:rPr>
            <w:rFonts w:ascii="Calibri" w:hAnsi="Calibri" w:cs="Calibri"/>
            <w:lang w:val="en-US"/>
          </w:rPr>
          <w:delText>nd</w:delText>
        </w:r>
      </w:del>
      <w:ins w:id="138" w:author="JINZHU WANG" w:date="2021-09-13T16:45:00Z">
        <w:r>
          <w:rPr>
            <w:rFonts w:ascii="Calibri" w:hAnsi="Calibri" w:cs="Calibri"/>
          </w:rPr>
          <w:t xml:space="preserve"> model, and</w:t>
        </w:r>
      </w:ins>
      <w:r w:rsidRPr="00971910">
        <w:rPr>
          <w:rFonts w:ascii="Calibri" w:hAnsi="Calibri"/>
        </w:rPr>
        <w:t xml:space="preserve"> 2) </w:t>
      </w:r>
      <w:del w:id="139" w:author="JINZHU WANG" w:date="2021-09-13T16:45:00Z">
        <w:r w:rsidR="00F650BE">
          <w:rPr>
            <w:rFonts w:ascii="Calibri" w:hAnsi="Calibri" w:cs="Calibri"/>
            <w:lang w:val="en-US"/>
          </w:rPr>
          <w:delText>how</w:delText>
        </w:r>
        <w:r w:rsidR="00F66A8C">
          <w:rPr>
            <w:rFonts w:ascii="Calibri" w:hAnsi="Calibri" w:cs="Calibri"/>
            <w:lang w:val="en-US"/>
          </w:rPr>
          <w:delText xml:space="preserve"> </w:delText>
        </w:r>
        <w:r w:rsidR="00F650BE">
          <w:rPr>
            <w:rFonts w:ascii="Calibri" w:hAnsi="Calibri" w:cs="Calibri"/>
            <w:lang w:val="en-US"/>
          </w:rPr>
          <w:delText xml:space="preserve">well </w:delText>
        </w:r>
        <w:r w:rsidR="00CA0880">
          <w:rPr>
            <w:rFonts w:ascii="Calibri" w:hAnsi="Calibri" w:cs="Calibri"/>
            <w:lang w:val="en-US"/>
          </w:rPr>
          <w:delText xml:space="preserve">does </w:delText>
        </w:r>
        <w:r w:rsidR="00F66A8C">
          <w:rPr>
            <w:rFonts w:ascii="Calibri" w:hAnsi="Calibri" w:cs="Calibri"/>
            <w:lang w:val="en-US"/>
          </w:rPr>
          <w:delText>the</w:delText>
        </w:r>
        <w:r w:rsidR="00F650BE">
          <w:rPr>
            <w:rFonts w:ascii="Calibri" w:hAnsi="Calibri" w:cs="Calibri"/>
            <w:lang w:val="en-US"/>
          </w:rPr>
          <w:delText xml:space="preserve"> UNET</w:delText>
        </w:r>
        <w:r w:rsidR="00F66A8C">
          <w:rPr>
            <w:rFonts w:ascii="Calibri" w:hAnsi="Calibri" w:cs="Calibri"/>
            <w:lang w:val="en-US"/>
          </w:rPr>
          <w:delText xml:space="preserve"> </w:delText>
        </w:r>
        <w:r w:rsidR="00CA0880">
          <w:rPr>
            <w:rFonts w:ascii="Calibri" w:hAnsi="Calibri" w:cs="Calibri"/>
            <w:lang w:val="en-US"/>
          </w:rPr>
          <w:delText>in simulating urban development?</w:delText>
        </w:r>
        <w:r w:rsidR="00F66A8C">
          <w:rPr>
            <w:rFonts w:ascii="Calibri" w:hAnsi="Calibri" w:cs="Calibri"/>
            <w:lang w:val="en-US"/>
          </w:rPr>
          <w:delText xml:space="preserve"> </w:delText>
        </w:r>
        <w:r w:rsidR="006D0B71">
          <w:rPr>
            <w:rFonts w:ascii="Calibri" w:hAnsi="Calibri" w:cs="Calibri"/>
            <w:lang w:val="en-US"/>
          </w:rPr>
          <w:delText xml:space="preserve">The North China Plain was chosen to </w:delText>
        </w:r>
        <w:r w:rsidR="00714728">
          <w:rPr>
            <w:rFonts w:ascii="Calibri" w:hAnsi="Calibri" w:cs="Calibri"/>
            <w:lang w:val="en-US"/>
          </w:rPr>
          <w:delText>assess</w:delText>
        </w:r>
        <w:r w:rsidR="00FE3D35">
          <w:rPr>
            <w:rFonts w:ascii="Calibri" w:hAnsi="Calibri" w:cs="Calibri"/>
            <w:lang w:val="en-US"/>
          </w:rPr>
          <w:delText xml:space="preserve"> </w:delText>
        </w:r>
        <w:r w:rsidR="00D262DA">
          <w:rPr>
            <w:rFonts w:ascii="Calibri" w:hAnsi="Calibri" w:cs="Calibri"/>
            <w:lang w:val="en-US"/>
          </w:rPr>
          <w:delText xml:space="preserve">the </w:delText>
        </w:r>
        <w:r w:rsidR="008B4EB6">
          <w:rPr>
            <w:rFonts w:ascii="Calibri" w:hAnsi="Calibri" w:cs="Calibri"/>
            <w:lang w:val="en-US"/>
          </w:rPr>
          <w:delText>UNET</w:delText>
        </w:r>
        <w:r w:rsidR="00A55DCF">
          <w:rPr>
            <w:rFonts w:ascii="Calibri" w:hAnsi="Calibri" w:cs="Calibri"/>
            <w:lang w:val="en-US"/>
          </w:rPr>
          <w:delText xml:space="preserve"> performance</w:delText>
        </w:r>
        <w:r w:rsidR="008B4EB6">
          <w:rPr>
            <w:rFonts w:ascii="Calibri" w:hAnsi="Calibri" w:cs="Calibri"/>
            <w:lang w:val="en-US"/>
          </w:rPr>
          <w:delText xml:space="preserve"> </w:delText>
        </w:r>
        <w:r w:rsidR="00A55DCF">
          <w:rPr>
            <w:rFonts w:ascii="Calibri" w:hAnsi="Calibri" w:cs="Calibri"/>
            <w:lang w:val="en-US"/>
          </w:rPr>
          <w:delText>under</w:delText>
        </w:r>
        <w:r w:rsidR="00D262DA">
          <w:rPr>
            <w:rFonts w:ascii="Calibri" w:hAnsi="Calibri" w:cs="Calibri"/>
            <w:lang w:val="en-US"/>
          </w:rPr>
          <w:delText xml:space="preserve"> different geographical and climatic </w:delText>
        </w:r>
        <w:r w:rsidR="008B4EB6">
          <w:rPr>
            <w:rFonts w:ascii="Calibri" w:hAnsi="Calibri" w:cs="Calibri"/>
            <w:lang w:val="en-US"/>
          </w:rPr>
          <w:delText>environments.</w:delText>
        </w:r>
      </w:del>
      <w:ins w:id="140" w:author="JINZHU WANG" w:date="2021-09-13T16:45:00Z">
        <w:r>
          <w:rPr>
            <w:rFonts w:ascii="Calibri" w:hAnsi="Calibri" w:cs="Calibri"/>
          </w:rPr>
          <w:t>validating the simulation and projecting the urban map to 2030.</w:t>
        </w:r>
      </w:ins>
      <w:r w:rsidRPr="00971910">
        <w:rPr>
          <w:rFonts w:ascii="Calibri" w:hAnsi="Calibri"/>
        </w:rPr>
        <w:t xml:space="preserve"> We discussed the advantages of</w:t>
      </w:r>
      <w:ins w:id="141" w:author="JINZHU WANG" w:date="2021-09-13T16:45:00Z">
        <w:r>
          <w:rPr>
            <w:rFonts w:ascii="Calibri" w:hAnsi="Calibri" w:cs="Calibri"/>
          </w:rPr>
          <w:t xml:space="preserve"> the</w:t>
        </w:r>
      </w:ins>
      <w:r w:rsidRPr="00971910">
        <w:rPr>
          <w:rFonts w:ascii="Calibri" w:hAnsi="Calibri"/>
        </w:rPr>
        <w:t xml:space="preserve"> UNET and its promising prospect to supplement conventional CA-based urban simulations. Local and regional sustainable development could benefit from improved urban dynamic simulations using advanced DL technology.</w:t>
      </w:r>
      <w:commentRangeEnd w:id="126"/>
      <w:r w:rsidR="00196A29">
        <w:rPr>
          <w:rStyle w:val="CommentReference"/>
        </w:rPr>
        <w:commentReference w:id="126"/>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505976BE"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0B26F0">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Digital Elevation Model (DEM) and slope were used to improve the projection performance. All raster data had the same 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w:t>
      </w:r>
      <w:r w:rsidRPr="009E67B1">
        <w:rPr>
          <w:rFonts w:ascii="Calibri" w:hAnsi="Calibri" w:cs="Calibri"/>
          <w:lang w:val="en-US"/>
        </w:rPr>
        <w:lastRenderedPageBreak/>
        <w:t xml:space="preserve">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urban map of early date)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an</w:t>
      </w:r>
      <w:r w:rsidRPr="009E67B1">
        <w:rPr>
          <w:rFonts w:ascii="Calibri" w:hAnsi="Calibri" w:cs="Calibri"/>
          <w:lang w:val="en-US"/>
        </w:rPr>
        <w:t xml:space="preserve"> urban map</w:t>
      </w:r>
      <w:r w:rsidR="00B601D5">
        <w:rPr>
          <w:rFonts w:ascii="Calibri" w:hAnsi="Calibri" w:cs="Calibri"/>
          <w:lang w:val="en-US"/>
        </w:rPr>
        <w:t xml:space="preserve"> of late </w:t>
      </w:r>
      <w:r w:rsidR="00B601D5" w:rsidRPr="009E67B1">
        <w:rPr>
          <w:rFonts w:ascii="Calibri" w:hAnsi="Calibri" w:cs="Calibri"/>
          <w:lang w:val="en-US"/>
        </w:rPr>
        <w:t>date</w:t>
      </w:r>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77777777" w:rsidR="00C20BB9" w:rsidRDefault="002B2D01" w:rsidP="00D71802">
      <w:pPr>
        <w:keepNext/>
        <w:spacing w:after="0" w:line="276" w:lineRule="auto"/>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142" w:name="_Ref81459622"/>
      <w:r>
        <w:t xml:space="preserve">Figure </w:t>
      </w:r>
      <w:r>
        <w:fldChar w:fldCharType="begin"/>
      </w:r>
      <w:r>
        <w:instrText>SEQ Figure \* ARABIC</w:instrText>
      </w:r>
      <w:r>
        <w:fldChar w:fldCharType="separate"/>
      </w:r>
      <w:r w:rsidR="0031313C">
        <w:rPr>
          <w:noProof/>
        </w:rPr>
        <w:t>1</w:t>
      </w:r>
      <w:r>
        <w:fldChar w:fldCharType="end"/>
      </w:r>
      <w:bookmarkEnd w:id="142"/>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5229D20B"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143"/>
      <w:r w:rsidRPr="009E67B1">
        <w:rPr>
          <w:rFonts w:ascii="Calibri" w:hAnsi="Calibri" w:cs="Calibri"/>
          <w:lang w:val="en-US"/>
        </w:rPr>
        <w:t>cities</w:t>
      </w:r>
      <w:commentRangeEnd w:id="143"/>
      <w:r w:rsidR="008503DB">
        <w:rPr>
          <w:rStyle w:val="CommentReference"/>
        </w:rPr>
        <w:commentReference w:id="143"/>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over &gt;450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0B26F0">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0B26F0">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0B26F0">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12EC086C" w:rsidR="00051547" w:rsidRPr="009E67B1" w:rsidRDefault="00117C0A" w:rsidP="009E3CCD">
      <w:pPr>
        <w:pStyle w:val="Caption"/>
        <w:rPr>
          <w:rFonts w:ascii="Calibri" w:hAnsi="Calibri" w:cs="Calibri"/>
          <w:lang w:val="en-US"/>
        </w:rPr>
      </w:pPr>
      <w:bookmarkStart w:id="144" w:name="_Ref81459809"/>
      <w:commentRangeStart w:id="145"/>
      <w:r>
        <w:t xml:space="preserve">Figure </w:t>
      </w:r>
      <w:r>
        <w:fldChar w:fldCharType="begin"/>
      </w:r>
      <w:r>
        <w:instrText>SEQ Figure \* ARABIC</w:instrText>
      </w:r>
      <w:r>
        <w:fldChar w:fldCharType="separate"/>
      </w:r>
      <w:r w:rsidR="0031313C">
        <w:rPr>
          <w:noProof/>
        </w:rPr>
        <w:t>2</w:t>
      </w:r>
      <w:r>
        <w:fldChar w:fldCharType="end"/>
      </w:r>
      <w:bookmarkEnd w:id="144"/>
      <w:r>
        <w:t>. The study area</w:t>
      </w:r>
      <w:r w:rsidR="000B7A65">
        <w:rPr>
          <w:rFonts w:hint="eastAsia"/>
        </w:rPr>
        <w:t>.</w:t>
      </w:r>
      <w:commentRangeEnd w:id="145"/>
      <w:r w:rsidR="002B3EFB">
        <w:rPr>
          <w:rStyle w:val="CommentReference"/>
          <w:i w:val="0"/>
          <w:iCs w:val="0"/>
          <w:color w:val="auto"/>
        </w:rPr>
        <w:commentReference w:id="145"/>
      </w:r>
      <w:r w:rsidR="0091313D">
        <w:t xml:space="preserve"> </w:t>
      </w:r>
      <w:r w:rsidR="0091313D">
        <w:rPr>
          <w:rFonts w:hint="eastAsia"/>
        </w:rPr>
        <w:t>T</w:t>
      </w:r>
      <w:r w:rsidR="0091313D">
        <w:t xml:space="preserve">he map is modified according to the Figure 1 </w:t>
      </w:r>
      <w:r w:rsidR="00893D17">
        <w:t xml:space="preserve">from </w:t>
      </w:r>
      <w:sdt>
        <w:sdtPr>
          <w:alias w:val="To edit, see citavi.com/edit"/>
          <w:tag w:val="CitaviPlaceholder#fb170c05-4bdf-4a1a-9172-80f55b518f6f"/>
          <w:id w:val="-501363164"/>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zRlMjkyZGY2LTM2MzYtNGM2ZS1iMjJjLTQ0NmNmMDBlZDBiOCIsIkVudHJpZXMiOlt7IiRpZCI6IjIiLCIkdHlwZSI6IlN3aXNzQWNhZGVtaWMuQ2l0YXZpLkNpdGF0aW9ucy5Xb3JkUGxhY2Vob2xkZXJFbnRyeSwgU3dpc3NBY2FkZW1pYy5DaXRhdmkiLCJJZCI6Ijc0NDNmNjFmLWE5MGYtNDhiZC1iMzIyLWNhOWJmMjk0NmQ0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mYjE3MGMwNS00YmRmLTRhMWEtOTE3Mi04MGY1NWI1MThmNmYiLCJUZXh0IjoiV2FuZyBldCBhbC4iLCJXQUlWZXJzaW9uIjoiNi44LjAuMCJ9}</w:instrText>
          </w:r>
          <w:r w:rsidR="00893D17">
            <w:rPr>
              <w:noProof/>
            </w:rPr>
            <w:fldChar w:fldCharType="separate"/>
          </w:r>
          <w:r w:rsidR="000B26F0">
            <w:rPr>
              <w:noProof/>
            </w:rPr>
            <w:t>Wang et al.</w:t>
          </w:r>
          <w:r w:rsidR="00893D17">
            <w:rPr>
              <w:noProof/>
            </w:rPr>
            <w:fldChar w:fldCharType="end"/>
          </w:r>
        </w:sdtContent>
      </w:sdt>
      <w:r w:rsidR="00893D17">
        <w:t xml:space="preserve"> </w:t>
      </w:r>
      <w:sdt>
        <w:sdtPr>
          <w:alias w:val="To edit, see citavi.com/edit"/>
          <w:tag w:val="CitaviPlaceholder#4e292df6-3636-4c6e-b22c-446cf00ed0b8"/>
          <w:id w:val="-120082939"/>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2ZiMTcwYzA1LTRiZGYtNGExYS05MTcyLTgwZjU1YjUxOGY2ZiIsIkVudHJpZXMiOlt7IiRpZCI6IjIiLCIkdHlwZSI6IlN3aXNzQWNhZGVtaWMuQ2l0YXZpLkNpdGF0aW9ucy5Xb3JkUGxhY2Vob2xkZXJFbnRyeSwgU3dpc3NBY2FkZW1pYy5DaXRhdmkiLCJJZCI6ImRlMWYwYWY1LTBjYjktNGZkNC05N2NmLWNhMTM1NzUwMDA2Z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NGUyOTJkZjYtMzYzNi00YzZlLWIyMmMtNDQ2Y2YwMGVkMGI4IiwiVGV4dCI6IigyMDIxYikiLCJXQUlWZXJzaW9uIjoiNi44LjAuMCJ9}</w:instrText>
          </w:r>
          <w:r w:rsidR="00893D17">
            <w:rPr>
              <w:noProof/>
            </w:rPr>
            <w:fldChar w:fldCharType="separate"/>
          </w:r>
          <w:r w:rsidR="000B26F0">
            <w:rPr>
              <w:noProof/>
            </w:rPr>
            <w:t>(2021b)</w:t>
          </w:r>
          <w:r w:rsidR="00893D17">
            <w:rPr>
              <w:noProof/>
            </w:rPr>
            <w:fldChar w:fldCharType="end"/>
          </w:r>
        </w:sdtContent>
      </w:sdt>
      <w:r w:rsidR="00893D17">
        <w:t>.</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3249C312" w:rsidR="009C7D21" w:rsidRPr="009E67B1" w:rsidRDefault="009C7D21" w:rsidP="00D71802">
      <w:pPr>
        <w:spacing w:line="276" w:lineRule="auto"/>
        <w:rPr>
          <w:rFonts w:ascii="Calibri" w:hAnsi="Calibri" w:cs="Calibri"/>
          <w:lang w:val="en-US"/>
        </w:rPr>
      </w:pPr>
      <w:r w:rsidRPr="009E67B1">
        <w:rPr>
          <w:rFonts w:ascii="Calibri" w:hAnsi="Calibri" w:cs="Calibri"/>
          <w:lang w:val="en-US"/>
        </w:rPr>
        <w:t>The raster data used in this study were 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0B26F0">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0B26F0">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-year intervals and had a consistently high accuracy of &gt; 94% across years</w:t>
      </w:r>
      <w:r w:rsidR="007D160E">
        <w:rPr>
          <w:rFonts w:ascii="Calibri" w:hAnsi="Calibri" w:cs="Calibri"/>
          <w:lang w:val="en-US"/>
        </w:rPr>
        <w:t>. T</w:t>
      </w:r>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urban developments.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3358B9">
        <w:rPr>
          <w:rFonts w:ascii="Calibri" w:hAnsi="Calibri" w:cs="Calibri"/>
          <w:lang w:val="en-US"/>
        </w:rPr>
        <w:t>to</w:t>
      </w:r>
      <w:r w:rsidR="007D160E">
        <w:rPr>
          <w:rFonts w:ascii="Calibri" w:hAnsi="Calibri" w:cs="Calibri"/>
          <w:lang w:val="en-US"/>
        </w:rPr>
        <w:t xml:space="preserve"> simulat</w:t>
      </w:r>
      <w:r w:rsidR="003358B9">
        <w:rPr>
          <w:rFonts w:ascii="Calibri" w:hAnsi="Calibri" w:cs="Calibri"/>
          <w:lang w:val="en-US"/>
        </w:rPr>
        <w:t>e</w:t>
      </w:r>
      <w:r w:rsidR="00A67345">
        <w:rPr>
          <w:rFonts w:ascii="Calibri" w:hAnsi="Calibri" w:cs="Calibri"/>
          <w:lang w:val="en-US"/>
        </w:rPr>
        <w:t xml:space="preserve"> urban development</w:t>
      </w:r>
      <w:r w:rsidRPr="009E67B1">
        <w:rPr>
          <w:rFonts w:ascii="Calibri" w:hAnsi="Calibri" w:cs="Calibri"/>
          <w:lang w:val="en-US"/>
        </w:rPr>
        <w:t xml:space="preserve"> in </w:t>
      </w:r>
      <w:r w:rsidR="003358B9">
        <w:rPr>
          <w:rFonts w:ascii="Calibri" w:hAnsi="Calibri" w:cs="Calibri"/>
          <w:lang w:val="en-US"/>
        </w:rPr>
        <w:t>different</w:t>
      </w:r>
      <w:r w:rsidRPr="009E67B1">
        <w:rPr>
          <w:rFonts w:ascii="Calibri" w:hAnsi="Calibri" w:cs="Calibri"/>
          <w:lang w:val="en-US"/>
        </w:rPr>
        <w:t xml:space="preserve">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0B26F0">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40E4ED5D" w:rsidR="00DB75A0" w:rsidRDefault="00DB75A0" w:rsidP="00C179DA">
      <w:pPr>
        <w:pStyle w:val="Caption"/>
        <w:keepNext/>
        <w:spacing w:after="0"/>
      </w:pPr>
      <w:bookmarkStart w:id="146" w:name="_Ref81459946"/>
      <w:r>
        <w:t xml:space="preserve">Table </w:t>
      </w:r>
      <w:r>
        <w:fldChar w:fldCharType="begin"/>
      </w:r>
      <w:r>
        <w:instrText>SEQ Table \* ARABIC</w:instrText>
      </w:r>
      <w:r>
        <w:fldChar w:fldCharType="separate"/>
      </w:r>
      <w:r w:rsidR="0031313C">
        <w:rPr>
          <w:noProof/>
        </w:rPr>
        <w:t>1</w:t>
      </w:r>
      <w:r>
        <w:fldChar w:fldCharType="end"/>
      </w:r>
      <w:bookmarkEnd w:id="146"/>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74329220" w:rsidR="009C7D21" w:rsidRPr="009E67B1" w:rsidRDefault="00491C79"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0B26F0">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0B26F0">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12042B8D" w:rsidR="00DB75A0" w:rsidRDefault="00DB75A0" w:rsidP="00D71802">
      <w:pPr>
        <w:keepNext/>
        <w:spacing w:line="276" w:lineRule="auto"/>
      </w:pPr>
    </w:p>
    <w:p w14:paraId="77797B6A" w14:textId="6ED4D7CA" w:rsidR="00C179DA" w:rsidRDefault="00E9031D" w:rsidP="00D71802">
      <w:pPr>
        <w:keepNext/>
        <w:spacing w:after="0" w:line="276" w:lineRule="auto"/>
      </w:pPr>
      <w:r w:rsidRPr="009E67B1">
        <w:rPr>
          <w:rFonts w:ascii="Calibri" w:hAnsi="Calibri" w:cs="Calibri"/>
          <w:noProof/>
        </w:rPr>
        <w:drawing>
          <wp:inline distT="0" distB="0" distL="0" distR="0" wp14:anchorId="76675C63" wp14:editId="7650337A">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147" w:name="_Ref81460063"/>
      <w:bookmarkStart w:id="148" w:name="_Ref81460034"/>
      <w:commentRangeStart w:id="149"/>
      <w:r>
        <w:t xml:space="preserve">Figure </w:t>
      </w:r>
      <w:r>
        <w:fldChar w:fldCharType="begin"/>
      </w:r>
      <w:r>
        <w:instrText>SEQ Figure \* ARABIC</w:instrText>
      </w:r>
      <w:r>
        <w:fldChar w:fldCharType="separate"/>
      </w:r>
      <w:r w:rsidR="0031313C">
        <w:rPr>
          <w:noProof/>
        </w:rPr>
        <w:t>3</w:t>
      </w:r>
      <w:r>
        <w:fldChar w:fldCharType="end"/>
      </w:r>
      <w:bookmarkEnd w:id="147"/>
      <w:r>
        <w:t>. The urban dynamic map of the Nor</w:t>
      </w:r>
      <w:r>
        <w:rPr>
          <w:rFonts w:hint="eastAsia"/>
        </w:rPr>
        <w:t>th</w:t>
      </w:r>
      <w:r>
        <w:t xml:space="preserve"> China Plain</w:t>
      </w:r>
      <w:bookmarkEnd w:id="148"/>
      <w:r w:rsidR="00E43FB9">
        <w:t>.</w:t>
      </w:r>
      <w:commentRangeEnd w:id="149"/>
      <w:r w:rsidR="00A5079C">
        <w:rPr>
          <w:rStyle w:val="CommentReference"/>
          <w:i w:val="0"/>
          <w:iCs w:val="0"/>
          <w:color w:val="auto"/>
        </w:rPr>
        <w:commentReference w:id="149"/>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332F5F06"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0B26F0">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proofErr w:type="spellStart"/>
      <w:r w:rsidRPr="009E67B1">
        <w:rPr>
          <w:rFonts w:ascii="Calibri" w:hAnsi="Calibri" w:cs="Calibri"/>
          <w:i/>
          <w:iCs/>
          <w:lang w:val="en-US"/>
        </w:rPr>
        <w:t>neighborhoodToArray</w:t>
      </w:r>
      <w:proofErr w:type="spellEnd"/>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w:t>
      </w:r>
      <w:r w:rsidRPr="009E67B1">
        <w:rPr>
          <w:rFonts w:ascii="Calibri" w:hAnsi="Calibri" w:cs="Calibri"/>
          <w:lang w:val="en-US"/>
        </w:rPr>
        <w:lastRenderedPageBreak/>
        <w:t>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0B26F0">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150"/>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5,000 for validation.</w:t>
      </w:r>
      <w:commentRangeEnd w:id="150"/>
      <w:r w:rsidR="00C878BB">
        <w:rPr>
          <w:rStyle w:val="CommentReference"/>
        </w:rPr>
        <w:commentReference w:id="150"/>
      </w:r>
    </w:p>
    <w:p w14:paraId="2B4670AD" w14:textId="3443BFE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UNET was trained on </w:t>
      </w:r>
      <w:r w:rsidR="00B91EE0">
        <w:rPr>
          <w:rFonts w:ascii="Calibri" w:hAnsi="Calibri" w:cs="Calibri"/>
          <w:lang w:val="en-US"/>
        </w:rPr>
        <w:t>tiled</w:t>
      </w:r>
      <w:r w:rsidRPr="009E67B1">
        <w:rPr>
          <w:rFonts w:ascii="Calibri" w:hAnsi="Calibri" w:cs="Calibri"/>
          <w:lang w:val="en-US"/>
        </w:rPr>
        <w:t xml:space="preserve"> images of 256 × 256 pixels (</w:t>
      </w:r>
      <w:r w:rsidR="00B33CC3">
        <w:rPr>
          <w:rFonts w:ascii="Calibri" w:hAnsi="Calibri" w:cs="Calibri"/>
          <w:highlight w:val="yellow"/>
          <w:lang w:val="en-US"/>
        </w:rPr>
        <w:fldChar w:fldCharType="begin"/>
      </w:r>
      <w:r w:rsidR="00B33CC3">
        <w:rPr>
          <w:rFonts w:ascii="Calibri" w:hAnsi="Calibri" w:cs="Calibri"/>
          <w:lang w:val="en-US"/>
        </w:rPr>
        <w:instrText xml:space="preserve"> REF _Ref81460160 \h </w:instrText>
      </w:r>
      <w:r w:rsidR="00B33CC3">
        <w:rPr>
          <w:rFonts w:ascii="Calibri" w:hAnsi="Calibri" w:cs="Calibri"/>
          <w:highlight w:val="yellow"/>
          <w:lang w:val="en-US"/>
        </w:rPr>
      </w:r>
      <w:r w:rsidR="00B33CC3">
        <w:rPr>
          <w:rFonts w:ascii="Calibri" w:hAnsi="Calibri" w:cs="Calibri"/>
          <w:highlight w:val="yellow"/>
          <w:lang w:val="en-US"/>
        </w:rPr>
        <w:fldChar w:fldCharType="separate"/>
      </w:r>
      <w:r w:rsidR="0031313C">
        <w:t xml:space="preserve">Figure </w:t>
      </w:r>
      <w:r w:rsidR="0031313C">
        <w:rPr>
          <w:noProof/>
        </w:rPr>
        <w:t>4</w:t>
      </w:r>
      <w:r w:rsidR="00B33CC3">
        <w:rPr>
          <w:rFonts w:ascii="Calibri" w:hAnsi="Calibri" w:cs="Calibri"/>
          <w:highlight w:val="yellow"/>
          <w:lang w:val="en-US"/>
        </w:rPr>
        <w:fldChar w:fldCharType="end"/>
      </w:r>
      <w:r w:rsidRPr="009E67B1">
        <w:rPr>
          <w:rFonts w:ascii="Calibri" w:hAnsi="Calibri" w:cs="Calibri"/>
          <w:lang w:val="en-US"/>
        </w:rPr>
        <w:t xml:space="preserve">). Each training image </w:t>
      </w:r>
      <w:r w:rsidR="00B91EE0">
        <w:rPr>
          <w:rFonts w:ascii="Calibri" w:hAnsi="Calibri" w:cs="Calibri"/>
          <w:lang w:val="en-US"/>
        </w:rPr>
        <w:t>tile</w:t>
      </w:r>
      <w:r w:rsidRPr="009E67B1">
        <w:rPr>
          <w:rFonts w:ascii="Calibri" w:hAnsi="Calibri" w:cs="Calibri"/>
          <w:lang w:val="en-US"/>
        </w:rPr>
        <w:t xml:space="preserve"> includes </w:t>
      </w:r>
      <w:r w:rsidR="00614813">
        <w:rPr>
          <w:rFonts w:ascii="Calibri" w:hAnsi="Calibri" w:cs="Calibri"/>
          <w:lang w:val="en-US"/>
        </w:rPr>
        <w:t>3</w:t>
      </w:r>
      <w:r w:rsidRPr="009E67B1">
        <w:rPr>
          <w:rFonts w:ascii="Calibri" w:hAnsi="Calibri" w:cs="Calibri"/>
          <w:lang w:val="en-US"/>
        </w:rPr>
        <w:t>-layer input data (</w:t>
      </w:r>
      <w:r w:rsidR="00614813">
        <w:rPr>
          <w:rFonts w:ascii="Calibri" w:hAnsi="Calibri" w:cs="Calibri"/>
          <w:lang w:val="en-US"/>
        </w:rPr>
        <w:t>an</w:t>
      </w:r>
      <w:r w:rsidRPr="009E67B1">
        <w:rPr>
          <w:rFonts w:ascii="Calibri" w:hAnsi="Calibri" w:cs="Calibri"/>
          <w:lang w:val="en-US"/>
        </w:rPr>
        <w:t xml:space="preserve"> urban map</w:t>
      </w:r>
      <w:r w:rsidR="00B91EE0">
        <w:rPr>
          <w:rFonts w:ascii="Calibri" w:hAnsi="Calibri" w:cs="Calibri"/>
          <w:lang w:val="en-US"/>
        </w:rPr>
        <w:t xml:space="preserve"> of </w:t>
      </w:r>
      <w:r w:rsidR="00F1277C">
        <w:rPr>
          <w:rFonts w:ascii="Calibri" w:hAnsi="Calibri" w:cs="Calibri"/>
          <w:lang w:val="en-US"/>
        </w:rPr>
        <w:t>early time</w:t>
      </w:r>
      <w:r w:rsidRPr="009E67B1">
        <w:rPr>
          <w:rFonts w:ascii="Calibri" w:hAnsi="Calibri" w:cs="Calibri"/>
          <w:lang w:val="en-US"/>
        </w:rPr>
        <w:t xml:space="preserve">, a DEM, and a slope map) and a single-layer target </w:t>
      </w:r>
      <w:r w:rsidR="00614813">
        <w:rPr>
          <w:rFonts w:ascii="Calibri" w:hAnsi="Calibri" w:cs="Calibri"/>
          <w:lang w:val="en-US"/>
        </w:rPr>
        <w:t>image</w:t>
      </w:r>
      <w:r w:rsidRPr="009E67B1">
        <w:rPr>
          <w:rFonts w:ascii="Calibri" w:hAnsi="Calibri" w:cs="Calibri"/>
          <w:lang w:val="en-US"/>
        </w:rPr>
        <w:t xml:space="preserve"> (a</w:t>
      </w:r>
      <w:r w:rsidR="00B91EE0">
        <w:rPr>
          <w:rFonts w:ascii="Calibri" w:hAnsi="Calibri" w:cs="Calibri"/>
          <w:lang w:val="en-US"/>
        </w:rPr>
        <w:t xml:space="preserve">n </w:t>
      </w:r>
      <w:r w:rsidRPr="009E67B1">
        <w:rPr>
          <w:rFonts w:ascii="Calibri" w:hAnsi="Calibri" w:cs="Calibri"/>
          <w:lang w:val="en-US"/>
        </w:rPr>
        <w:t xml:space="preserve">urban map </w:t>
      </w:r>
      <w:r w:rsidR="00B91EE0">
        <w:rPr>
          <w:rFonts w:ascii="Calibri" w:hAnsi="Calibri" w:cs="Calibri"/>
          <w:lang w:val="en-US"/>
        </w:rPr>
        <w:t xml:space="preserve">of </w:t>
      </w:r>
      <w:r w:rsidR="00F1277C">
        <w:rPr>
          <w:rFonts w:ascii="Calibri" w:hAnsi="Calibri" w:cs="Calibri"/>
          <w:lang w:val="en-US"/>
        </w:rPr>
        <w:t>late time</w:t>
      </w:r>
      <w:r w:rsidRPr="009E67B1">
        <w:rPr>
          <w:rFonts w:ascii="Calibri" w:hAnsi="Calibri" w:cs="Calibri"/>
          <w:lang w:val="en-US"/>
        </w:rPr>
        <w:t xml:space="preserve">). The 3-layer </w:t>
      </w:r>
      <w:r w:rsidR="00614813">
        <w:rPr>
          <w:rFonts w:ascii="Calibri" w:hAnsi="Calibri" w:cs="Calibri"/>
          <w:lang w:val="en-US"/>
        </w:rPr>
        <w:t>image tiles</w:t>
      </w:r>
      <w:r w:rsidRPr="009E67B1">
        <w:rPr>
          <w:rFonts w:ascii="Calibri" w:hAnsi="Calibri" w:cs="Calibri"/>
          <w:lang w:val="en-US"/>
        </w:rPr>
        <w:t xml:space="preserve">, during training, will be 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62999629" w:rsidR="00DD7C1C" w:rsidRPr="00DD7C1C" w:rsidRDefault="00B33CC3" w:rsidP="009E3CCD">
      <w:pPr>
        <w:pStyle w:val="Caption"/>
      </w:pPr>
      <w:bookmarkStart w:id="151" w:name="_Ref81460160"/>
      <w:r>
        <w:t xml:space="preserve">Figure </w:t>
      </w:r>
      <w:r>
        <w:fldChar w:fldCharType="begin"/>
      </w:r>
      <w:r>
        <w:instrText>SEQ Figure \* ARABIC</w:instrText>
      </w:r>
      <w:r>
        <w:fldChar w:fldCharType="separate"/>
      </w:r>
      <w:r w:rsidR="0031313C">
        <w:rPr>
          <w:noProof/>
        </w:rPr>
        <w:t>4</w:t>
      </w:r>
      <w:r>
        <w:fldChar w:fldCharType="end"/>
      </w:r>
      <w:bookmarkEnd w:id="151"/>
      <w:r>
        <w:t>. The design of the UNET</w:t>
      </w:r>
      <w:r w:rsidR="00511FE2">
        <w: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2F1DC951"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transition potential map. The pixel values of this 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9D3191">
        <w:rPr>
          <w:rFonts w:ascii="Calibri" w:hAnsi="Calibri" w:cs="Calibri"/>
          <w:lang w:val="en-US"/>
        </w:rPr>
        <w:t>works on</w:t>
      </w:r>
      <w:r w:rsidR="00114624">
        <w:rPr>
          <w:rFonts w:ascii="Calibri" w:hAnsi="Calibri" w:cs="Calibri"/>
          <w:lang w:val="en-US"/>
        </w:rPr>
        <w:t xml:space="preserve">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0B26F0">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C138205" w:rsidR="00263109" w:rsidRPr="00263109" w:rsidRDefault="00263109" w:rsidP="009E3CCD">
      <w:pPr>
        <w:pStyle w:val="Caption"/>
      </w:pPr>
      <w:bookmarkStart w:id="152" w:name="_Ref81460311"/>
      <w:r>
        <w:t xml:space="preserve">Figure </w:t>
      </w:r>
      <w:r>
        <w:fldChar w:fldCharType="begin"/>
      </w:r>
      <w:r>
        <w:instrText>SEQ Figure \* ARABIC</w:instrText>
      </w:r>
      <w:r>
        <w:fldChar w:fldCharType="separate"/>
      </w:r>
      <w:r w:rsidR="0031313C">
        <w:rPr>
          <w:noProof/>
        </w:rPr>
        <w:t>5</w:t>
      </w:r>
      <w:r>
        <w:fldChar w:fldCharType="end"/>
      </w:r>
      <w:bookmarkEnd w:id="152"/>
      <w:r>
        <w:t>. Buffering image tile to reduce "edge effect</w:t>
      </w:r>
      <w:r w:rsidR="00114624">
        <w:t>.</w:t>
      </w:r>
      <w:r>
        <w:t>"</w:t>
      </w:r>
    </w:p>
    <w:p w14:paraId="02092E57" w14:textId="2F86FBDF"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count 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greater 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proofErr w:type="spellStart"/>
      <w:r w:rsidR="00435747">
        <w:rPr>
          <w:rFonts w:ascii="Calibri" w:hAnsi="Calibri" w:cs="Calibri"/>
          <w:lang w:val="en-US"/>
        </w:rPr>
        <w:t>binarisation</w:t>
      </w:r>
      <w:proofErr w:type="spellEnd"/>
      <w:r w:rsidR="00435747">
        <w:rPr>
          <w:rFonts w:ascii="Calibri" w:hAnsi="Calibri" w:cs="Calibri"/>
          <w:lang w:val="en-US"/>
        </w:rPr>
        <w:t xml:space="preserve"> was carried out independently at the city level to reduce the bias caused by different regional development levels</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590D747E"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to reduce the bias from vast persisting areas</w:t>
      </w:r>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del w:id="153" w:author="JINZHU WANG" w:date="2021-09-13T16:45:00Z">
            <w:r w:rsidR="00554620">
              <w:rPr>
                <w:rFonts w:ascii="Calibri" w:hAnsi="Calibri" w:cs="Calibri"/>
                <w:noProof/>
                <w:lang w:val="en-US"/>
              </w:rPr>
              <w:fldChar w:fldCharType="begin"/>
            </w:r>
            <w:r w:rsidR="006F0CF0">
              <w:rPr>
                <w:rFonts w:ascii="Calibri" w:hAnsi="Calibri" w:cs="Calibri"/>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zOjUw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delInstrText>
            </w:r>
            <w:r w:rsidR="00554620">
              <w:rPr>
                <w:rFonts w:ascii="Calibri" w:hAnsi="Calibri" w:cs="Calibri"/>
                <w:noProof/>
                <w:lang w:val="en-US"/>
              </w:rPr>
              <w:fldChar w:fldCharType="separate"/>
            </w:r>
            <w:r w:rsidR="00966998">
              <w:rPr>
                <w:rFonts w:ascii="Calibri" w:hAnsi="Calibri" w:cs="Calibri"/>
                <w:noProof/>
                <w:lang w:val="en-US"/>
              </w:rPr>
              <w:delText>(Tong and Feng 2020)</w:delText>
            </w:r>
            <w:r w:rsidR="00554620">
              <w:rPr>
                <w:rFonts w:ascii="Calibri" w:hAnsi="Calibri" w:cs="Calibri"/>
                <w:noProof/>
                <w:lang w:val="en-US"/>
              </w:rPr>
              <w:fldChar w:fldCharType="end"/>
            </w:r>
          </w:del>
          <w:ins w:id="154" w:author="JINZHU WANG" w:date="2021-09-13T16:45:00Z">
            <w:r w:rsidR="00554620">
              <w:rPr>
                <w:rFonts w:ascii="Calibri" w:hAnsi="Calibri" w:cs="Calibri"/>
                <w:noProof/>
                <w:lang w:val="en-US"/>
              </w:rPr>
              <w:fldChar w:fldCharType="begin"/>
            </w:r>
            <w:r w:rsidR="000B26F0">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wOjQ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r w:rsidR="00554620">
              <w:rPr>
                <w:rFonts w:ascii="Calibri" w:hAnsi="Calibri" w:cs="Calibri"/>
                <w:noProof/>
                <w:lang w:val="en-US"/>
              </w:rPr>
              <w:fldChar w:fldCharType="separate"/>
            </w:r>
            <w:r w:rsidR="000B26F0">
              <w:rPr>
                <w:rFonts w:ascii="Calibri" w:hAnsi="Calibri" w:cs="Calibri"/>
                <w:noProof/>
                <w:lang w:val="en-US"/>
              </w:rPr>
              <w:t>(Tong and Feng 2020)</w:t>
            </w:r>
            <w:r w:rsidR="00554620">
              <w:rPr>
                <w:rFonts w:ascii="Calibri" w:hAnsi="Calibri" w:cs="Calibri"/>
                <w:noProof/>
                <w:lang w:val="en-US"/>
              </w:rPr>
              <w:fldChar w:fldCharType="end"/>
            </w:r>
          </w:ins>
        </w:sdtContent>
      </w:sdt>
      <w:del w:id="155" w:author="JINZHU WANG" w:date="2021-09-13T16:45:00Z">
        <w:r w:rsidR="009C7D21" w:rsidRPr="009E67B1">
          <w:rPr>
            <w:rFonts w:ascii="Calibri" w:hAnsi="Calibri" w:cs="Calibri"/>
            <w:lang w:val="en-US"/>
          </w:rPr>
          <w:delText>.</w:delText>
        </w:r>
      </w:del>
      <w:ins w:id="156" w:author="JINZHU WANG" w:date="2021-09-13T16:45:00Z">
        <w:r w:rsidR="009C7D21" w:rsidRPr="009E67B1">
          <w:rPr>
            <w:rFonts w:ascii="Calibri" w:hAnsi="Calibri" w:cs="Calibri"/>
            <w:lang w:val="en-US"/>
          </w:rPr>
          <w:t>.</w:t>
        </w:r>
      </w:ins>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it rate, and the figure of merit (</w:t>
      </w:r>
      <w:proofErr w:type="spellStart"/>
      <w:r w:rsidR="009C7D21" w:rsidRPr="009E67B1">
        <w:rPr>
          <w:rFonts w:ascii="Calibri" w:hAnsi="Calibri" w:cs="Calibri"/>
          <w:lang w:val="en-US"/>
        </w:rPr>
        <w:t>FoM</w:t>
      </w:r>
      <w:proofErr w:type="spellEnd"/>
      <w:r w:rsidR="009C7D21" w:rsidRPr="009E67B1">
        <w:rPr>
          <w:rFonts w:ascii="Calibri" w:hAnsi="Calibri" w:cs="Calibri"/>
          <w:lang w:val="en-US"/>
        </w:rPr>
        <w:t xml:space="preserve">).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large</w:t>
      </w:r>
      <w:r w:rsidR="00B21F11">
        <w:rPr>
          <w:rFonts w:ascii="Calibri" w:hAnsi="Calibri" w:cs="Calibri"/>
          <w:lang w:val="en-US"/>
        </w:rPr>
        <w:t>st</w:t>
      </w:r>
      <w:r w:rsidR="00C27DC3">
        <w:rPr>
          <w:rFonts w:ascii="Calibri" w:hAnsi="Calibri" w:cs="Calibri"/>
          <w:lang w:val="en-US"/>
        </w:rPr>
        <w:t xml:space="preserve"> patch index (LPI).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r w:rsidR="000A0742">
        <w:rPr>
          <w:rFonts w:ascii="Calibri" w:hAnsi="Calibri" w:cs="Calibri"/>
          <w:lang w:val="en-US"/>
        </w:rPr>
        <w:t xml:space="preserve"> (the number of cities in the research area)</w:t>
      </w:r>
      <w:r w:rsidR="00C029FC">
        <w:rPr>
          <w:rFonts w:ascii="Calibri" w:hAnsi="Calibri" w:cs="Calibri"/>
          <w:lang w:val="en-US"/>
        </w:rPr>
        <w:t xml:space="preserve"> </w:t>
      </w:r>
      <w:r w:rsidR="00301787">
        <w:rPr>
          <w:rFonts w:ascii="Calibri" w:hAnsi="Calibri" w:cs="Calibri"/>
          <w:lang w:val="en-US"/>
        </w:rPr>
        <w:t>were acquired for each metric.</w:t>
      </w:r>
    </w:p>
    <w:p w14:paraId="4A5F2C57" w14:textId="7696B870" w:rsidR="009E4CC5" w:rsidRDefault="009E4CC5" w:rsidP="009E4CC5">
      <w:pPr>
        <w:pStyle w:val="Caption"/>
        <w:keepNext/>
      </w:pPr>
      <w:bookmarkStart w:id="157" w:name="_Ref81460462"/>
      <w:r>
        <w:t xml:space="preserve">Table </w:t>
      </w:r>
      <w:r>
        <w:fldChar w:fldCharType="begin"/>
      </w:r>
      <w:r>
        <w:instrText>SEQ Table \* ARABIC</w:instrText>
      </w:r>
      <w:r>
        <w:fldChar w:fldCharType="separate"/>
      </w:r>
      <w:r w:rsidR="0031313C">
        <w:rPr>
          <w:noProof/>
        </w:rPr>
        <w:t>2</w:t>
      </w:r>
      <w:r>
        <w:fldChar w:fldCharType="end"/>
      </w:r>
      <w:bookmarkEnd w:id="157"/>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491C79"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3A097691" w:rsidR="002843B9" w:rsidRPr="00C27DC3" w:rsidRDefault="00055E0F" w:rsidP="00D71802">
            <w:pPr>
              <w:spacing w:line="276" w:lineRule="auto"/>
              <w:rPr>
                <w:rFonts w:cstheme="minorHAnsi"/>
                <w:sz w:val="20"/>
                <w:szCs w:val="20"/>
                <w:lang w:val="en-US"/>
              </w:rPr>
            </w:pPr>
            <w:del w:id="158" w:author="JINZHU WANG" w:date="2021-09-13T16:45:00Z">
              <w:r w:rsidRPr="00C27DC3">
                <w:rPr>
                  <w:rFonts w:cstheme="minorHAnsi"/>
                  <w:sz w:val="20"/>
                  <w:szCs w:val="20"/>
                  <w:lang w:val="en-US"/>
                </w:rPr>
                <w:delText>A measure of aggregated classifications reflects the model</w:delText>
              </w:r>
              <w:r w:rsidR="007231E8">
                <w:rPr>
                  <w:rFonts w:cstheme="minorHAnsi"/>
                  <w:sz w:val="20"/>
                  <w:szCs w:val="20"/>
                  <w:lang w:val="en-US"/>
                </w:rPr>
                <w:delText>'</w:delText>
              </w:r>
              <w:r w:rsidR="004939E9" w:rsidRPr="00C27DC3">
                <w:rPr>
                  <w:rFonts w:cstheme="minorHAnsi"/>
                  <w:sz w:val="20"/>
                  <w:szCs w:val="20"/>
                  <w:lang w:val="en-US"/>
                </w:rPr>
                <w:delText>s sensitiv</w:delText>
              </w:r>
              <w:r w:rsidR="00491497">
                <w:rPr>
                  <w:rFonts w:cstheme="minorHAnsi"/>
                  <w:sz w:val="20"/>
                  <w:szCs w:val="20"/>
                  <w:lang w:val="en-US"/>
                </w:rPr>
                <w:delText>i</w:delText>
              </w:r>
              <w:r w:rsidR="004939E9" w:rsidRPr="00C27DC3">
                <w:rPr>
                  <w:rFonts w:cstheme="minorHAnsi"/>
                  <w:sz w:val="20"/>
                  <w:szCs w:val="20"/>
                  <w:lang w:val="en-US"/>
                </w:rPr>
                <w:delText>ty</w:delText>
              </w:r>
              <w:r w:rsidRPr="00C27DC3">
                <w:rPr>
                  <w:rFonts w:cstheme="minorHAnsi"/>
                  <w:sz w:val="20"/>
                  <w:szCs w:val="20"/>
                  <w:lang w:val="en-US"/>
                </w:rPr>
                <w:delText xml:space="preserve"> under different threshold</w:delText>
              </w:r>
              <w:r w:rsidR="00491497">
                <w:rPr>
                  <w:rFonts w:cstheme="minorHAnsi"/>
                  <w:sz w:val="20"/>
                  <w:szCs w:val="20"/>
                  <w:lang w:val="en-US"/>
                </w:rPr>
                <w:delText>s</w:delText>
              </w:r>
            </w:del>
            <w:customXmlDelRangeStart w:id="159" w:author="JINZHU WANG" w:date="2021-09-13T16:45:00Z"/>
            <w:sdt>
              <w:sdtPr>
                <w:rPr>
                  <w:rFonts w:cstheme="minorHAnsi"/>
                  <w:sz w:val="20"/>
                  <w:szCs w:val="20"/>
                  <w:lang w:val="en-US"/>
                </w:rPr>
                <w:alias w:val="To edit, see citavi.com/edit"/>
                <w:tag w:val="CitaviPlaceholder#f531940b-c815-4019-9ef3-36e645a9cfb7"/>
                <w:id w:val="-1846467156"/>
                <w:placeholder>
                  <w:docPart w:val="2CCDD5ADFCDF4FE682366A73ABE5F746"/>
                </w:placeholder>
              </w:sdtPr>
              <w:sdtEndPr/>
              <w:sdtContent>
                <w:customXmlDelRangeEnd w:id="159"/>
                <w:del w:id="160" w:author="JINZHU WANG" w:date="2021-09-13T16:45:00Z">
                  <w:r w:rsidR="00B64AB0">
                    <w:rPr>
                      <w:rFonts w:cstheme="minorHAnsi"/>
                      <w:noProof/>
                      <w:sz w:val="20"/>
                      <w:szCs w:val="20"/>
                      <w:lang w:val="en-US"/>
                    </w:rPr>
                    <w:fldChar w:fldCharType="begin"/>
                  </w:r>
                  <w:r w:rsidR="006F0CF0">
                    <w:rPr>
                      <w:rFonts w:cstheme="minorHAnsi"/>
                      <w:noProof/>
                      <w:sz w:val="20"/>
                      <w:szCs w:val="20"/>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zOjUw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2Y1MzE5NDBiLWM4MTUtNDAxOS05ZWYzLTM2ZTY0NWE5Y2ZiNyIsIlRleHQiOiIoVG9uZyBhbmQgRmVuZyAyMDIwKSIsIldBSVZlcnNpb24iOiI2LjguMC4wIn0=}</w:delInstrText>
                  </w:r>
                  <w:r w:rsidR="00B64AB0">
                    <w:rPr>
                      <w:rFonts w:cstheme="minorHAnsi"/>
                      <w:noProof/>
                      <w:sz w:val="20"/>
                      <w:szCs w:val="20"/>
                      <w:lang w:val="en-US"/>
                    </w:rPr>
                    <w:fldChar w:fldCharType="separate"/>
                  </w:r>
                  <w:r w:rsidR="00966998">
                    <w:rPr>
                      <w:rFonts w:cstheme="minorHAnsi"/>
                      <w:noProof/>
                      <w:sz w:val="20"/>
                      <w:szCs w:val="20"/>
                      <w:lang w:val="en-US"/>
                    </w:rPr>
                    <w:delText>(Tong and Feng 2020)</w:delText>
                  </w:r>
                  <w:r w:rsidR="00B64AB0">
                    <w:rPr>
                      <w:rFonts w:cstheme="minorHAnsi"/>
                      <w:noProof/>
                      <w:sz w:val="20"/>
                      <w:szCs w:val="20"/>
                      <w:lang w:val="en-US"/>
                    </w:rPr>
                    <w:fldChar w:fldCharType="end"/>
                  </w:r>
                </w:del>
                <w:customXmlDelRangeStart w:id="161" w:author="JINZHU WANG" w:date="2021-09-13T16:45:00Z"/>
              </w:sdtContent>
            </w:sdt>
            <w:customXmlDelRangeEnd w:id="161"/>
            <w:del w:id="162" w:author="JINZHU WANG" w:date="2021-09-13T16:45:00Z">
              <w:r w:rsidRPr="00C27DC3">
                <w:rPr>
                  <w:rFonts w:cstheme="minorHAnsi"/>
                  <w:sz w:val="20"/>
                  <w:szCs w:val="20"/>
                  <w:lang w:val="en-US"/>
                </w:rPr>
                <w:delText>.</w:delText>
              </w:r>
            </w:del>
            <w:ins w:id="163" w:author="JINZHU WANG" w:date="2021-09-13T16:45:00Z">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ins>
            <w:customXmlInsRangeStart w:id="164" w:author="JINZHU WANG" w:date="2021-09-13T16:45:00Z"/>
            <w:sdt>
              <w:sdtPr>
                <w:rPr>
                  <w:rFonts w:cstheme="minorHAnsi"/>
                  <w:sz w:val="20"/>
                  <w:szCs w:val="20"/>
                  <w:lang w:val="en-US"/>
                </w:rPr>
                <w:alias w:val="To edit, see citavi.com/edit"/>
                <w:tag w:val="CitaviPlaceholder#f531940b-c815-4019-9ef3-36e645a9cfb7"/>
                <w:id w:val="1051884535"/>
                <w:placeholder>
                  <w:docPart w:val="DefaultPlaceholder_-1854013440"/>
                </w:placeholder>
              </w:sdtPr>
              <w:sdtEndPr/>
              <w:sdtContent>
                <w:customXmlInsRangeEnd w:id="164"/>
                <w:ins w:id="165" w:author="JINZHU WANG" w:date="2021-09-13T16:45:00Z">
                  <w:r w:rsidR="00B64AB0">
                    <w:rPr>
                      <w:rFonts w:cstheme="minorHAnsi"/>
                      <w:noProof/>
                      <w:sz w:val="20"/>
                      <w:szCs w:val="20"/>
                      <w:lang w:val="en-US"/>
                    </w:rPr>
                    <w:fldChar w:fldCharType="begin"/>
                  </w:r>
                  <w:r w:rsidR="000B26F0">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zVDE2OjQwOjQ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2Y1MzE5NDBiLWM4MTUtNDAxOS05ZWYzLTM2ZTY0NWE5Y2ZiNyIsIlRleHQiOiIoVG9uZyBhbmQgRmVuZyAyMDIwKSIsIldBSVZlcnNpb24iOiI2LjguMC4wIn0=}</w:instrText>
                  </w:r>
                  <w:r w:rsidR="00B64AB0">
                    <w:rPr>
                      <w:rFonts w:cstheme="minorHAnsi"/>
                      <w:noProof/>
                      <w:sz w:val="20"/>
                      <w:szCs w:val="20"/>
                      <w:lang w:val="en-US"/>
                    </w:rPr>
                    <w:fldChar w:fldCharType="separate"/>
                  </w:r>
                  <w:r w:rsidR="000B26F0">
                    <w:rPr>
                      <w:rFonts w:cstheme="minorHAnsi"/>
                      <w:noProof/>
                      <w:sz w:val="20"/>
                      <w:szCs w:val="20"/>
                      <w:lang w:val="en-US"/>
                    </w:rPr>
                    <w:t>(Tong and Feng 2020)</w:t>
                  </w:r>
                  <w:r w:rsidR="00B64AB0">
                    <w:rPr>
                      <w:rFonts w:cstheme="minorHAnsi"/>
                      <w:noProof/>
                      <w:sz w:val="20"/>
                      <w:szCs w:val="20"/>
                      <w:lang w:val="en-US"/>
                    </w:rPr>
                    <w:fldChar w:fldCharType="end"/>
                  </w:r>
                </w:ins>
                <w:customXmlInsRangeStart w:id="166" w:author="JINZHU WANG" w:date="2021-09-13T16:45:00Z"/>
              </w:sdtContent>
            </w:sdt>
            <w:customXmlInsRangeEnd w:id="166"/>
            <w:ins w:id="167" w:author="JINZHU WANG" w:date="2021-09-13T16:45:00Z">
              <w:r w:rsidRPr="00C27DC3">
                <w:rPr>
                  <w:rFonts w:cstheme="minorHAnsi"/>
                  <w:sz w:val="20"/>
                  <w:szCs w:val="20"/>
                  <w:lang w:val="en-US"/>
                </w:rPr>
                <w:t>.</w:t>
              </w:r>
            </w:ins>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proofErr w:type="spellStart"/>
            <w:r w:rsidRPr="00C27DC3">
              <w:rPr>
                <w:rFonts w:cstheme="minorHAnsi"/>
                <w:sz w:val="20"/>
                <w:szCs w:val="20"/>
                <w:lang w:val="en-US"/>
              </w:rPr>
              <w:t>FoM</w:t>
            </w:r>
            <w:proofErr w:type="spellEnd"/>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5F075666"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0B26F0">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491C79"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4939E9" w:rsidRPr="00C27DC3" w14:paraId="4CB48D91" w14:textId="77777777" w:rsidTr="009E4CC5">
        <w:trPr>
          <w:trHeight w:val="49"/>
        </w:trPr>
        <w:tc>
          <w:tcPr>
            <w:tcW w:w="981" w:type="dxa"/>
            <w:tcBorders>
              <w:top w:val="nil"/>
              <w:left w:val="nil"/>
              <w:bottom w:val="single" w:sz="4" w:space="0" w:color="auto"/>
              <w:right w:val="nil"/>
            </w:tcBorders>
            <w:vAlign w:val="center"/>
          </w:tcPr>
          <w:p w14:paraId="3B087441" w14:textId="11D7EB7C"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LPI</w:t>
            </w:r>
          </w:p>
        </w:tc>
        <w:tc>
          <w:tcPr>
            <w:tcW w:w="2330" w:type="dxa"/>
            <w:tcBorders>
              <w:top w:val="nil"/>
              <w:left w:val="nil"/>
              <w:bottom w:val="single" w:sz="4" w:space="0" w:color="auto"/>
              <w:right w:val="nil"/>
            </w:tcBorders>
            <w:vAlign w:val="center"/>
          </w:tcPr>
          <w:p w14:paraId="4E60A679" w14:textId="0588AACE" w:rsidR="004939E9" w:rsidRPr="00C27DC3" w:rsidRDefault="00491C79"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r>
                      <m:rPr>
                        <m:sty m:val="p"/>
                      </m:rPr>
                      <w:rPr>
                        <w:rFonts w:ascii="Cambria Math" w:hAnsi="Cambria Math" w:cstheme="minorHAnsi"/>
                        <w:sz w:val="20"/>
                        <w:szCs w:val="20"/>
                        <w:lang w:val="en-US"/>
                      </w:rPr>
                      <m:t>max⁡</m:t>
                    </m:r>
                    <m:r>
                      <w:rPr>
                        <w:rFonts w:ascii="Cambria Math" w:hAnsi="Cambria Math" w:cstheme="minorHAnsi"/>
                        <w:sz w:val="20"/>
                        <w:szCs w:val="20"/>
                        <w:lang w:val="en-US"/>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r>
                      <w:rPr>
                        <w:rFonts w:ascii="Cambria Math" w:hAnsi="Cambria Math" w:cstheme="minorHAnsi"/>
                        <w:sz w:val="20"/>
                        <w:szCs w:val="20"/>
                        <w:lang w:val="en-US"/>
                      </w:rPr>
                      <m:t>)</m:t>
                    </m:r>
                  </m:num>
                  <m:den>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den>
                </m:f>
              </m:oMath>
            </m:oMathPara>
          </w:p>
        </w:tc>
        <w:tc>
          <w:tcPr>
            <w:tcW w:w="5668" w:type="dxa"/>
            <w:tcBorders>
              <w:top w:val="nil"/>
              <w:left w:val="nil"/>
              <w:bottom w:val="single" w:sz="4" w:space="0" w:color="auto"/>
              <w:right w:val="nil"/>
            </w:tcBorders>
            <w:vAlign w:val="center"/>
          </w:tcPr>
          <w:p w14:paraId="6CDF4705" w14:textId="5E0A35D9"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 xml:space="preserve">Reflect the dominance of the largest patch to the </w:t>
            </w:r>
            <w:r w:rsidR="004F7557" w:rsidRPr="00C27DC3">
              <w:rPr>
                <w:rFonts w:cstheme="minorHAnsi"/>
                <w:sz w:val="20"/>
                <w:szCs w:val="20"/>
                <w:lang w:val="en-US"/>
              </w:rPr>
              <w:t>total landscape area</w:t>
            </w:r>
            <w:r w:rsidRPr="00C27DC3">
              <w:rPr>
                <w:rFonts w:cstheme="minorHAnsi"/>
                <w:sz w:val="20"/>
                <w:szCs w:val="20"/>
                <w:lang w:val="en-US"/>
              </w:rPr>
              <w:t>.</w:t>
            </w:r>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proofErr w:type="spellStart"/>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w:t>
      </w:r>
      <w:proofErr w:type="spellEnd"/>
      <w:r w:rsidR="002843B9" w:rsidRPr="0027245C">
        <w:rPr>
          <w:rFonts w:ascii="Calibri" w:hAnsi="Calibri" w:cs="Calibri"/>
          <w:sz w:val="18"/>
          <w:szCs w:val="18"/>
          <w:lang w:val="en-US"/>
        </w:rPr>
        <w:t xml:space="preserve">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proofErr w:type="spellStart"/>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w:t>
      </w:r>
      <w:proofErr w:type="spellEnd"/>
      <w:r w:rsidR="00671F15" w:rsidRPr="0027245C">
        <w:rPr>
          <w:rFonts w:ascii="Calibri" w:hAnsi="Calibri" w:cs="Calibri"/>
          <w:sz w:val="18"/>
          <w:szCs w:val="18"/>
          <w:lang w:val="en-US"/>
        </w:rPr>
        <w:t xml:space="preserve">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3701F4B6"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simulation performance of the UNET using historical urban maps, then trained another UNET model to project urban land to 2030.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 that produced a simulated urban map of 2017-2019, </w:t>
      </w:r>
      <w:r w:rsidR="00AA657A">
        <w:rPr>
          <w:rFonts w:ascii="Calibri" w:hAnsi="Calibri" w:cs="Calibri"/>
          <w:lang w:val="en-US"/>
        </w:rPr>
        <w:t>which</w:t>
      </w:r>
      <w:r>
        <w:rPr>
          <w:rFonts w:ascii="Calibri" w:hAnsi="Calibri" w:cs="Calibri"/>
          <w:lang w:val="en-US"/>
        </w:rPr>
        <w:t xml:space="preserve"> was assessed by </w:t>
      </w:r>
      <w:r w:rsidR="00B8082A">
        <w:rPr>
          <w:rFonts w:ascii="Calibri" w:hAnsi="Calibri" w:cs="Calibri"/>
          <w:lang w:val="en-US"/>
        </w:rPr>
        <w:t>comparing</w:t>
      </w:r>
      <w:r>
        <w:rPr>
          <w:rFonts w:ascii="Calibri" w:hAnsi="Calibri" w:cs="Calibri"/>
          <w:lang w:val="en-US"/>
        </w:rPr>
        <w:t xml:space="preserve"> </w:t>
      </w:r>
      <w:r w:rsidR="00006FDF">
        <w:rPr>
          <w:rFonts w:ascii="Calibri" w:hAnsi="Calibri" w:cs="Calibri"/>
          <w:lang w:val="en-US"/>
        </w:rPr>
        <w:t xml:space="preserve">it </w:t>
      </w:r>
      <w:r>
        <w:rPr>
          <w:rFonts w:ascii="Calibri" w:hAnsi="Calibri" w:cs="Calibri"/>
          <w:lang w:val="en-US"/>
        </w:rPr>
        <w:t xml:space="preserve">to the </w:t>
      </w:r>
      <w:r w:rsidR="008E3864">
        <w:rPr>
          <w:rFonts w:ascii="Calibri" w:hAnsi="Calibri" w:cs="Calibri"/>
          <w:lang w:val="en-US"/>
        </w:rPr>
        <w:t>reference</w:t>
      </w:r>
      <w:r>
        <w:rPr>
          <w:rFonts w:ascii="Calibri" w:hAnsi="Calibri" w:cs="Calibri"/>
          <w:lang w:val="en-US"/>
        </w:rPr>
        <w:t xml:space="preserve"> urban map. To project to 2030, we used the exponential regression to fit the historic urban areas and extrapolated </w:t>
      </w:r>
      <w:r w:rsidR="008B66AD">
        <w:rPr>
          <w:rFonts w:ascii="Calibri" w:hAnsi="Calibri" w:cs="Calibri"/>
          <w:lang w:val="en-US"/>
        </w:rPr>
        <w:t xml:space="preserve">them </w:t>
      </w:r>
      <w:r>
        <w:rPr>
          <w:rFonts w:ascii="Calibri" w:hAnsi="Calibri" w:cs="Calibri"/>
          <w:lang w:val="en-US"/>
        </w:rPr>
        <w:t xml:space="preserve">to 2030, then applied this </w:t>
      </w:r>
      <w:r w:rsidR="008B66AD">
        <w:rPr>
          <w:rFonts w:ascii="Calibri" w:hAnsi="Calibri" w:cs="Calibri"/>
          <w:lang w:val="en-US"/>
        </w:rPr>
        <w:t xml:space="preserve">extrapolation </w:t>
      </w:r>
      <w:r>
        <w:rPr>
          <w:rFonts w:ascii="Calibri" w:hAnsi="Calibri" w:cs="Calibri"/>
          <w:lang w:val="en-US"/>
        </w:rPr>
        <w:t xml:space="preserve">area to binarize the transition potential map created by the </w:t>
      </w:r>
      <w:r w:rsidR="00623A73">
        <w:rPr>
          <w:rFonts w:ascii="Calibri" w:hAnsi="Calibri" w:cs="Calibri"/>
          <w:lang w:val="en-US"/>
        </w:rPr>
        <w:t xml:space="preserve">projection </w:t>
      </w:r>
      <w:r>
        <w:rPr>
          <w:rFonts w:ascii="Calibri" w:hAnsi="Calibri" w:cs="Calibri"/>
          <w:lang w:val="en-US"/>
        </w:rPr>
        <w:t>UNET trained on the urban maps of 2005-2007 and 2017-2019.</w:t>
      </w:r>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5E09655B"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The MSE was decreasing first and then increased continuously.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model 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168" w:name="_Ref81460569"/>
      <w:r>
        <w:t xml:space="preserve">Figure </w:t>
      </w:r>
      <w:r>
        <w:fldChar w:fldCharType="begin"/>
      </w:r>
      <w:r>
        <w:instrText>SEQ Figure \* ARABIC</w:instrText>
      </w:r>
      <w:r>
        <w:fldChar w:fldCharType="separate"/>
      </w:r>
      <w:r w:rsidR="0031313C">
        <w:rPr>
          <w:noProof/>
        </w:rPr>
        <w:t>6</w:t>
      </w:r>
      <w:r>
        <w:fldChar w:fldCharType="end"/>
      </w:r>
      <w:bookmarkEnd w:id="168"/>
      <w:r>
        <w:t>. The validation loss of the UNET at different epochs</w:t>
      </w:r>
    </w:p>
    <w:p w14:paraId="576D3D47" w14:textId="240CA636"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sidR="00357713">
        <w:rPr>
          <w:rFonts w:ascii="Calibri" w:hAnsi="Calibri" w:cs="Calibri"/>
          <w:lang w:val="en-US"/>
        </w:rPr>
        <w:t>reveal</w:t>
      </w:r>
      <w:r>
        <w:rPr>
          <w:rFonts w:ascii="Calibri" w:hAnsi="Calibri" w:cs="Calibri"/>
          <w:lang w:val="en-US"/>
        </w:rPr>
        <w:t xml:space="preserve">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 xml:space="preserve">he last activation map of each layer was used to visualize </w:t>
      </w:r>
      <w:r w:rsidR="00481A1C">
        <w:rPr>
          <w:rFonts w:ascii="Calibri" w:hAnsi="Calibri" w:cs="Calibri"/>
          <w:lang w:val="en-US"/>
        </w:rPr>
        <w:t>its</w:t>
      </w:r>
      <w:r w:rsidR="004B763F">
        <w:rPr>
          <w:rFonts w:ascii="Calibri" w:hAnsi="Calibri" w:cs="Calibri"/>
          <w:lang w:val="en-US"/>
        </w:rPr>
        <w:t xml:space="preserve"> </w:t>
      </w:r>
      <w:r w:rsidR="003C780E">
        <w:rPr>
          <w:rFonts w:ascii="Calibri" w:hAnsi="Calibri" w:cs="Calibri"/>
          <w:lang w:val="en-US"/>
        </w:rPr>
        <w:t xml:space="preserve">pattern recognition </w:t>
      </w:r>
      <w:r w:rsidR="00481A1C">
        <w:rPr>
          <w:rFonts w:ascii="Calibri" w:hAnsi="Calibri" w:cs="Calibri"/>
          <w:lang w:val="en-US"/>
        </w:rPr>
        <w:t>capability</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and larger towns 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w:t>
      </w:r>
      <w:r w:rsidR="004B763F">
        <w:rPr>
          <w:rFonts w:ascii="Calibri" w:hAnsi="Calibri" w:cs="Calibri"/>
          <w:lang w:val="en-US"/>
        </w:rPr>
        <w:lastRenderedPageBreak/>
        <w:t xml:space="preserve">The bottleneck </w:t>
      </w:r>
      <w:r w:rsidR="004620DB">
        <w:rPr>
          <w:rFonts w:ascii="Calibri" w:hAnsi="Calibri" w:cs="Calibri"/>
          <w:lang w:val="en-US"/>
        </w:rPr>
        <w:t>layers</w:t>
      </w:r>
      <w:r w:rsidR="000D545B">
        <w:rPr>
          <w:rFonts w:ascii="Calibri" w:hAnsi="Calibri" w:cs="Calibri"/>
          <w:lang w:val="en-US"/>
        </w:rPr>
        <w:t xml:space="preserve"> identified the overview of the urban development in the target year</w:t>
      </w:r>
      <w:r w:rsidR="004620DB">
        <w:rPr>
          <w:rFonts w:ascii="Calibri" w:hAnsi="Calibri" w:cs="Calibri"/>
          <w:lang w:val="en-US"/>
        </w:rPr>
        <w:t xml:space="preserve">. The up-layers were learned to </w:t>
      </w:r>
      <w:r w:rsidR="00810A29">
        <w:rPr>
          <w:rFonts w:ascii="Calibri" w:hAnsi="Calibri" w:cs="Calibri"/>
          <w:lang w:val="en-US"/>
        </w:rPr>
        <w:t>disintegrate</w:t>
      </w:r>
      <w:r w:rsidR="004620DB">
        <w:rPr>
          <w:rFonts w:ascii="Calibri" w:hAnsi="Calibri" w:cs="Calibri"/>
          <w:lang w:val="en-US"/>
        </w:rPr>
        <w:t xml:space="preserve"> </w:t>
      </w:r>
      <w:r w:rsidR="008D2FBB">
        <w:rPr>
          <w:rFonts w:ascii="Calibri" w:hAnsi="Calibri" w:cs="Calibri"/>
          <w:lang w:val="en-US"/>
        </w:rPr>
        <w:t>the high-level pattern</w:t>
      </w:r>
      <w:r w:rsidR="00191D81">
        <w:rPr>
          <w:rFonts w:ascii="Calibri" w:hAnsi="Calibri" w:cs="Calibri"/>
          <w:lang w:val="en-US"/>
        </w:rPr>
        <w:t>s</w:t>
      </w:r>
      <w:r w:rsidR="008D2FBB">
        <w:rPr>
          <w:rFonts w:ascii="Calibri" w:hAnsi="Calibri" w:cs="Calibri"/>
          <w:lang w:val="en-US"/>
        </w:rPr>
        <w:t xml:space="preserve"> in </w:t>
      </w:r>
      <w:r w:rsidR="00191D81">
        <w:rPr>
          <w:rFonts w:ascii="Calibri" w:hAnsi="Calibri" w:cs="Calibri"/>
          <w:lang w:val="en-US"/>
        </w:rPr>
        <w:t xml:space="preserve">the </w:t>
      </w:r>
      <w:r w:rsidR="004620DB">
        <w:rPr>
          <w:rFonts w:ascii="Calibri" w:hAnsi="Calibri" w:cs="Calibri"/>
          <w:lang w:val="en-US"/>
        </w:rPr>
        <w:t xml:space="preserve">former </w:t>
      </w:r>
      <w:r w:rsidR="00191D81">
        <w:rPr>
          <w:rFonts w:ascii="Calibri" w:hAnsi="Calibri" w:cs="Calibri"/>
          <w:lang w:val="en-US"/>
        </w:rPr>
        <w:t xml:space="preserve">down-sampling </w:t>
      </w:r>
      <w:r w:rsidR="004620DB">
        <w:rPr>
          <w:rFonts w:ascii="Calibri" w:hAnsi="Calibri" w:cs="Calibri"/>
          <w:lang w:val="en-US"/>
        </w:rPr>
        <w:t xml:space="preserve">layer: the 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 the up-3 layer further polished the </w:t>
      </w:r>
      <w:r w:rsidR="00165C97">
        <w:rPr>
          <w:rFonts w:ascii="Calibri" w:hAnsi="Calibri" w:cs="Calibri"/>
          <w:lang w:val="en-US"/>
        </w:rPr>
        <w:t xml:space="preserve">spatial feature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r w:rsidR="004620DB">
        <w:rPr>
          <w:rFonts w:ascii="Calibri" w:hAnsi="Calibri" w:cs="Calibri"/>
          <w:lang w:val="en-US"/>
        </w:rPr>
        <w:t xml:space="preserve">identified in the down-3 layer. At last,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r w:rsidR="00337289">
        <w:rPr>
          <w:rFonts w:ascii="Calibri" w:hAnsi="Calibri" w:cs="Calibri"/>
          <w:lang w:val="en-US"/>
        </w:rPr>
        <w:t>,</w:t>
      </w:r>
      <w:r w:rsidR="004620DB">
        <w:rPr>
          <w:rFonts w:ascii="Calibri" w:hAnsi="Calibri" w:cs="Calibri"/>
          <w:lang w:val="en-US"/>
        </w:rPr>
        <w:t xml:space="preserve"> </w:t>
      </w:r>
      <w:r w:rsidR="00F7509B">
        <w:rPr>
          <w:rFonts w:ascii="Calibri" w:hAnsi="Calibri" w:cs="Calibri"/>
          <w:lang w:val="en-US"/>
        </w:rPr>
        <w:t>producing the final output image tile, which allocated more urban pixels around bigger towns and maintained a refined pattern</w:t>
      </w:r>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686EFCA2" w:rsidR="00394A6D" w:rsidRPr="009E67B1" w:rsidRDefault="00231D13" w:rsidP="00231D13">
      <w:pPr>
        <w:pStyle w:val="Caption"/>
        <w:rPr>
          <w:rFonts w:ascii="Calibri" w:hAnsi="Calibri" w:cs="Calibri"/>
          <w:lang w:val="en-US"/>
        </w:rPr>
      </w:pPr>
      <w:bookmarkStart w:id="169" w:name="_Ref81460686"/>
      <w:r>
        <w:t xml:space="preserve">Figure </w:t>
      </w:r>
      <w:r>
        <w:fldChar w:fldCharType="begin"/>
      </w:r>
      <w:r>
        <w:instrText>SEQ Figure \* ARABIC</w:instrText>
      </w:r>
      <w:r>
        <w:fldChar w:fldCharType="separate"/>
      </w:r>
      <w:r w:rsidR="0031313C">
        <w:rPr>
          <w:noProof/>
        </w:rPr>
        <w:t>7</w:t>
      </w:r>
      <w:r>
        <w:fldChar w:fldCharType="end"/>
      </w:r>
      <w:bookmarkEnd w:id="169"/>
      <w:r>
        <w:t>. The visualization of an image tile process by different layers in the UNET</w:t>
      </w:r>
      <w:r w:rsidR="00A9634F">
        <w:t xml:space="preserve">. Note </w:t>
      </w:r>
      <w:r w:rsidR="00AA2EFD">
        <w:t xml:space="preserve">that </w:t>
      </w:r>
      <w:r w:rsidR="00A9634F">
        <w:t xml:space="preserve">we only selected </w:t>
      </w:r>
      <w:r w:rsidR="00F3266A">
        <w:t xml:space="preserve">a few activation maps for visualization </w:t>
      </w:r>
      <w:r w:rsidR="00C61442">
        <w:t>given the limited 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2E2A7D82" w:rsidR="000314CE" w:rsidRDefault="00C76C65" w:rsidP="00D71802">
      <w:pPr>
        <w:spacing w:line="276" w:lineRule="auto"/>
        <w:rPr>
          <w:noProof/>
        </w:rPr>
      </w:pPr>
      <w:r>
        <w:rPr>
          <w:lang w:val="en-US"/>
        </w:rPr>
        <w:t>The transition potential map was 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 xml:space="preserve">than small villages. For example, a large chunk of pixels surrounding </w:t>
      </w:r>
      <w:proofErr w:type="spellStart"/>
      <w:r w:rsidR="000015AA">
        <w:rPr>
          <w:lang w:val="en-US"/>
        </w:rPr>
        <w:t>Gu</w:t>
      </w:r>
      <w:r w:rsidR="007231E8">
        <w:rPr>
          <w:lang w:val="en-US"/>
        </w:rPr>
        <w:t>'</w:t>
      </w:r>
      <w:r w:rsidR="000015AA">
        <w:rPr>
          <w:lang w:val="en-US"/>
        </w:rPr>
        <w:t>An</w:t>
      </w:r>
      <w:proofErr w:type="spellEnd"/>
      <w:r w:rsidR="000015AA">
        <w:rPr>
          <w:lang w:val="en-US"/>
        </w:rPr>
        <w:t xml:space="preserve">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lastRenderedPageBreak/>
        <w:t>edges of nearby villages were identified as</w:t>
      </w:r>
      <w:r w:rsidR="001B3F42">
        <w:rPr>
          <w:lang w:val="en-US"/>
        </w:rPr>
        <w:t xml:space="preserve"> </w:t>
      </w:r>
      <w:r w:rsidR="000B37C5">
        <w:rPr>
          <w:lang w:val="en-US"/>
        </w:rPr>
        <w:t>urban in the future.</w:t>
      </w:r>
      <w:r w:rsidR="008F11D9">
        <w:rPr>
          <w:lang w:val="en-US"/>
        </w:rPr>
        <w:t xml:space="preserve"> Similar patterns were shown in </w:t>
      </w:r>
      <w:proofErr w:type="spellStart"/>
      <w:r w:rsidR="008F11D9">
        <w:rPr>
          <w:lang w:val="en-US"/>
        </w:rPr>
        <w:t>Shang</w:t>
      </w:r>
      <w:r w:rsidR="007231E8">
        <w:rPr>
          <w:lang w:val="en-US"/>
        </w:rPr>
        <w:t>'</w:t>
      </w:r>
      <w:r w:rsidR="001A1FD7">
        <w:rPr>
          <w:lang w:val="en-US"/>
        </w:rPr>
        <w:t>Q</w:t>
      </w:r>
      <w:r w:rsidR="008F11D9">
        <w:rPr>
          <w:lang w:val="en-US"/>
        </w:rPr>
        <w:t>iu</w:t>
      </w:r>
      <w:proofErr w:type="spellEnd"/>
      <w:r w:rsidR="00DD16AD">
        <w:rPr>
          <w:lang w:val="en-US"/>
        </w:rPr>
        <w:t>.</w:t>
      </w:r>
      <w:r w:rsidR="00B043C9">
        <w:rPr>
          <w:lang w:val="en-US"/>
        </w:rPr>
        <w:t xml:space="preserve"> The linear structures were well captured in the transition potential map. For example, the </w:t>
      </w:r>
      <w:r w:rsidR="00FC43D7">
        <w:rPr>
          <w:lang w:val="en-US"/>
        </w:rPr>
        <w:t xml:space="preserve">roads in </w:t>
      </w:r>
      <w:proofErr w:type="spellStart"/>
      <w:r w:rsidR="00FC43D7">
        <w:rPr>
          <w:lang w:val="en-US"/>
        </w:rPr>
        <w:t>Mo</w:t>
      </w:r>
      <w:r w:rsidR="007231E8">
        <w:rPr>
          <w:lang w:val="en-US"/>
        </w:rPr>
        <w:t>'</w:t>
      </w:r>
      <w:r w:rsidR="001A1FD7">
        <w:rPr>
          <w:lang w:val="en-US"/>
        </w:rPr>
        <w:t>L</w:t>
      </w:r>
      <w:r w:rsidR="00FC43D7">
        <w:rPr>
          <w:lang w:val="en-US"/>
        </w:rPr>
        <w:t>ing</w:t>
      </w:r>
      <w:proofErr w:type="spellEnd"/>
      <w:r w:rsidR="00FC43D7">
        <w:rPr>
          <w:lang w:val="en-US"/>
        </w:rPr>
        <w:t xml:space="preserve"> town </w:t>
      </w:r>
      <w:r w:rsidR="00450D56">
        <w:rPr>
          <w:lang w:val="en-US"/>
        </w:rPr>
        <w:t xml:space="preserve">and </w:t>
      </w:r>
      <w:proofErr w:type="spellStart"/>
      <w:r w:rsidR="00450D56">
        <w:rPr>
          <w:lang w:val="en-US"/>
        </w:rPr>
        <w:t>Yue</w:t>
      </w:r>
      <w:r w:rsidR="007231E8">
        <w:rPr>
          <w:lang w:val="en-US"/>
        </w:rPr>
        <w:t>'</w:t>
      </w:r>
      <w:r w:rsidR="005D70DF">
        <w:rPr>
          <w:lang w:val="en-US"/>
        </w:rPr>
        <w:t>J</w:t>
      </w:r>
      <w:r w:rsidR="00450D56">
        <w:rPr>
          <w:lang w:val="en-US"/>
        </w:rPr>
        <w:t>in</w:t>
      </w:r>
      <w:proofErr w:type="spellEnd"/>
      <w:r w:rsidR="00450D56">
        <w:rPr>
          <w:lang w:val="en-US"/>
        </w:rPr>
        <w:t xml:space="preserve"> village </w:t>
      </w:r>
      <w:r w:rsidR="00FC43D7">
        <w:rPr>
          <w:lang w:val="en-US"/>
        </w:rPr>
        <w:t xml:space="preserve">were identified </w:t>
      </w:r>
      <w:r w:rsidR="00450D56">
        <w:rPr>
          <w:lang w:val="en-US"/>
        </w:rPr>
        <w:t xml:space="preserve">despite only discreet roads segments </w:t>
      </w:r>
      <w:r w:rsidR="00537C06">
        <w:rPr>
          <w:lang w:val="en-US"/>
        </w:rPr>
        <w:t xml:space="preserve">shown </w:t>
      </w:r>
      <w:r w:rsidR="00450D56">
        <w:rPr>
          <w:lang w:val="en-US"/>
        </w:rPr>
        <w:t>in the original map.</w:t>
      </w:r>
    </w:p>
    <w:p w14:paraId="5F494AB0" w14:textId="07BDCC23" w:rsidR="00E60DD0" w:rsidRDefault="00A5610E" w:rsidP="00D71802">
      <w:pPr>
        <w:keepNext/>
        <w:spacing w:after="0" w:line="276" w:lineRule="auto"/>
      </w:pPr>
      <w:r w:rsidRPr="00A5610E">
        <w:rPr>
          <w:noProof/>
        </w:rPr>
        <w:drawing>
          <wp:inline distT="0" distB="0" distL="0" distR="0" wp14:anchorId="2548B224" wp14:editId="4EDC5829">
            <wp:extent cx="4621088" cy="636794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6090" cy="6374840"/>
                    </a:xfrm>
                    <a:prstGeom prst="rect">
                      <a:avLst/>
                    </a:prstGeom>
                    <a:noFill/>
                    <a:ln>
                      <a:noFill/>
                    </a:ln>
                  </pic:spPr>
                </pic:pic>
              </a:graphicData>
            </a:graphic>
          </wp:inline>
        </w:drawing>
      </w:r>
    </w:p>
    <w:p w14:paraId="41843B0D" w14:textId="567BDCB4" w:rsidR="00394A6D" w:rsidRDefault="00E60DD0" w:rsidP="00E60DD0">
      <w:pPr>
        <w:pStyle w:val="Caption"/>
        <w:rPr>
          <w:rFonts w:ascii="Calibri" w:hAnsi="Calibri" w:cs="Calibri"/>
          <w:lang w:val="en-US"/>
        </w:rPr>
      </w:pPr>
      <w:bookmarkStart w:id="170" w:name="_Ref81460739"/>
      <w:r>
        <w:t xml:space="preserve">Figure </w:t>
      </w:r>
      <w:r>
        <w:fldChar w:fldCharType="begin"/>
      </w:r>
      <w:r>
        <w:instrText>SEQ Figure \* ARABIC</w:instrText>
      </w:r>
      <w:r>
        <w:fldChar w:fldCharType="separate"/>
      </w:r>
      <w:r w:rsidR="0031313C">
        <w:rPr>
          <w:noProof/>
        </w:rPr>
        <w:t>8</w:t>
      </w:r>
      <w:r>
        <w:fldChar w:fldCharType="end"/>
      </w:r>
      <w:bookmarkEnd w:id="170"/>
      <w:r>
        <w:t>. The transition potential map</w:t>
      </w:r>
      <w:r w:rsidR="00A90AF0">
        <w:t xml:space="preserve"> of 2005-2007 to 2017-2019</w:t>
      </w:r>
      <w:r w:rsidR="00BC77F3">
        <w:rPr>
          <w:rFonts w:hint="eastAsia"/>
        </w:rPr>
        <w:t>.</w:t>
      </w:r>
    </w:p>
    <w:p w14:paraId="3CCA1C2A" w14:textId="05854254"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For example, the correct projected urban pixels were</w:t>
      </w:r>
      <w:r w:rsidR="0033376E">
        <w:rPr>
          <w:lang w:val="en-US"/>
        </w:rPr>
        <w:t xml:space="preserve"> adjacent to incorrect urban projections</w:t>
      </w:r>
      <w:r w:rsidR="00AB4BCC">
        <w:rPr>
          <w:lang w:val="en-US"/>
        </w:rPr>
        <w:t xml:space="preserve">. </w:t>
      </w:r>
      <w:r w:rsidR="004F1B26">
        <w:rPr>
          <w:lang w:val="en-US"/>
        </w:rPr>
        <w:t xml:space="preserve">Similar patterns can be found in </w:t>
      </w:r>
      <w:proofErr w:type="spellStart"/>
      <w:r w:rsidR="004F1B26">
        <w:rPr>
          <w:lang w:val="en-US"/>
        </w:rPr>
        <w:t>Huai</w:t>
      </w:r>
      <w:r w:rsidR="007231E8">
        <w:rPr>
          <w:lang w:val="en-US"/>
        </w:rPr>
        <w:t>'</w:t>
      </w:r>
      <w:r w:rsidR="004F1B26">
        <w:rPr>
          <w:lang w:val="en-US"/>
        </w:rPr>
        <w:t>An</w:t>
      </w:r>
      <w:proofErr w:type="spellEnd"/>
      <w:r w:rsidR="004F1B26">
        <w:rPr>
          <w:lang w:val="en-US"/>
        </w:rPr>
        <w:t xml:space="preserve"> and </w:t>
      </w:r>
      <w:proofErr w:type="spellStart"/>
      <w:r w:rsidR="004F1B26">
        <w:rPr>
          <w:lang w:val="en-US"/>
        </w:rPr>
        <w:t>Gu</w:t>
      </w:r>
      <w:r w:rsidR="007231E8">
        <w:rPr>
          <w:lang w:val="en-US"/>
        </w:rPr>
        <w:t>'</w:t>
      </w:r>
      <w:r w:rsidR="004F1B26">
        <w:rPr>
          <w:lang w:val="en-US"/>
        </w:rPr>
        <w:t>An</w:t>
      </w:r>
      <w:proofErr w:type="spellEnd"/>
      <w:r w:rsidR="004F1B26">
        <w:rPr>
          <w:lang w:val="en-US"/>
        </w:rPr>
        <w:t xml:space="preserve">. </w:t>
      </w:r>
      <w:r w:rsidR="00BA038F">
        <w:rPr>
          <w:lang w:val="en-US"/>
        </w:rPr>
        <w:t xml:space="preserve">The roads in </w:t>
      </w:r>
      <w:proofErr w:type="spellStart"/>
      <w:r w:rsidR="00BA038F">
        <w:rPr>
          <w:lang w:val="en-US"/>
        </w:rPr>
        <w:t>Yang</w:t>
      </w:r>
      <w:r w:rsidR="007231E8">
        <w:rPr>
          <w:lang w:val="en-US"/>
        </w:rPr>
        <w:t>'</w:t>
      </w:r>
      <w:r w:rsidR="001A1FD7">
        <w:rPr>
          <w:lang w:val="en-US"/>
        </w:rPr>
        <w:t>K</w:t>
      </w:r>
      <w:r w:rsidR="00BA038F">
        <w:rPr>
          <w:lang w:val="en-US"/>
        </w:rPr>
        <w:t>ou</w:t>
      </w:r>
      <w:proofErr w:type="spellEnd"/>
      <w:r w:rsidR="00BA038F">
        <w:rPr>
          <w:lang w:val="en-US"/>
        </w:rPr>
        <w:t xml:space="preserve"> Zhen and </w:t>
      </w:r>
      <w:proofErr w:type="spellStart"/>
      <w:r w:rsidR="00BA038F">
        <w:rPr>
          <w:lang w:val="en-US"/>
        </w:rPr>
        <w:t>Yue</w:t>
      </w:r>
      <w:r w:rsidR="007231E8">
        <w:rPr>
          <w:lang w:val="en-US"/>
        </w:rPr>
        <w:t>'</w:t>
      </w:r>
      <w:r w:rsidR="001A1FD7">
        <w:rPr>
          <w:lang w:val="en-US"/>
        </w:rPr>
        <w:t>J</w:t>
      </w:r>
      <w:r w:rsidR="00BA038F">
        <w:rPr>
          <w:lang w:val="en-US"/>
        </w:rPr>
        <w:t>in</w:t>
      </w:r>
      <w:proofErr w:type="spellEnd"/>
      <w:r w:rsidR="0003736B">
        <w:rPr>
          <w:lang w:val="en-US"/>
        </w:rPr>
        <w:t xml:space="preserve"> </w:t>
      </w:r>
      <w:proofErr w:type="spellStart"/>
      <w:r w:rsidR="0003736B">
        <w:rPr>
          <w:lang w:val="en-US"/>
        </w:rPr>
        <w:t>Cun</w:t>
      </w:r>
      <w:proofErr w:type="spellEnd"/>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 xml:space="preserve">newly developed land in </w:t>
      </w:r>
      <w:proofErr w:type="spellStart"/>
      <w:r w:rsidR="00D84888">
        <w:rPr>
          <w:lang w:val="en-US"/>
        </w:rPr>
        <w:t>Yang</w:t>
      </w:r>
      <w:r w:rsidR="007231E8">
        <w:rPr>
          <w:lang w:val="en-US"/>
        </w:rPr>
        <w:t>'</w:t>
      </w:r>
      <w:r w:rsidR="000E545F">
        <w:rPr>
          <w:lang w:val="en-US"/>
        </w:rPr>
        <w:t>K</w:t>
      </w:r>
      <w:r w:rsidR="00D84888">
        <w:rPr>
          <w:lang w:val="en-US"/>
        </w:rPr>
        <w:t>ou</w:t>
      </w:r>
      <w:proofErr w:type="spellEnd"/>
      <w:r w:rsidR="00D84888">
        <w:rPr>
          <w:lang w:val="en-US"/>
        </w:rPr>
        <w:t xml:space="preserve">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24E3E2AA" w:rsidR="00426D32" w:rsidRDefault="00A47C3A" w:rsidP="00D71802">
      <w:pPr>
        <w:keepNext/>
        <w:spacing w:after="0" w:line="276" w:lineRule="auto"/>
      </w:pPr>
      <w:r w:rsidRPr="00A47C3A">
        <w:rPr>
          <w:noProof/>
        </w:rPr>
        <w:lastRenderedPageBreak/>
        <w:drawing>
          <wp:inline distT="0" distB="0" distL="0" distR="0" wp14:anchorId="13EB130A" wp14:editId="78A8461E">
            <wp:extent cx="4745385" cy="654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46389" cy="6543769"/>
                    </a:xfrm>
                    <a:prstGeom prst="rect">
                      <a:avLst/>
                    </a:prstGeom>
                    <a:noFill/>
                    <a:ln>
                      <a:noFill/>
                    </a:ln>
                  </pic:spPr>
                </pic:pic>
              </a:graphicData>
            </a:graphic>
          </wp:inline>
        </w:drawing>
      </w:r>
    </w:p>
    <w:p w14:paraId="6EFCD8B4" w14:textId="68CEB676" w:rsidR="009054CF" w:rsidRPr="009E67B1" w:rsidRDefault="00426D32" w:rsidP="00426D32">
      <w:pPr>
        <w:pStyle w:val="Caption"/>
        <w:rPr>
          <w:rFonts w:ascii="Calibri" w:hAnsi="Calibri" w:cs="Calibri"/>
          <w:lang w:val="en-US"/>
        </w:rPr>
      </w:pPr>
      <w:bookmarkStart w:id="171" w:name="_Ref81460881"/>
      <w:r>
        <w:t xml:space="preserve">Figure </w:t>
      </w:r>
      <w:r>
        <w:fldChar w:fldCharType="begin"/>
      </w:r>
      <w:r>
        <w:instrText>SEQ Figure \* ARABIC</w:instrText>
      </w:r>
      <w:r>
        <w:fldChar w:fldCharType="separate"/>
      </w:r>
      <w:r w:rsidR="0031313C">
        <w:rPr>
          <w:noProof/>
        </w:rPr>
        <w:t>9</w:t>
      </w:r>
      <w:r>
        <w:fldChar w:fldCharType="end"/>
      </w:r>
      <w:bookmarkEnd w:id="171"/>
      <w:r>
        <w:t>. The hard classified map overlaid with the reference map</w:t>
      </w:r>
      <w:r w:rsidR="00BC77F3">
        <w:t>.</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proofErr w:type="spellStart"/>
      <w:r w:rsidR="00313DF4">
        <w:rPr>
          <w:lang w:val="en-US"/>
        </w:rPr>
        <w:t>FoM</w:t>
      </w:r>
      <w:proofErr w:type="spellEnd"/>
      <w:r w:rsidR="00313DF4">
        <w:rPr>
          <w:lang w:val="en-US"/>
        </w:rPr>
        <w:t xml:space="preserve">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2871886" cy="2294470"/>
                    </a:xfrm>
                    <a:prstGeom prst="rect">
                      <a:avLst/>
                    </a:prstGeom>
                  </pic:spPr>
                </pic:pic>
              </a:graphicData>
            </a:graphic>
          </wp:inline>
        </w:drawing>
      </w:r>
    </w:p>
    <w:p w14:paraId="56A93314" w14:textId="5D3ABB3C" w:rsidR="00C9171F" w:rsidRDefault="00007605" w:rsidP="00007605">
      <w:pPr>
        <w:pStyle w:val="Caption"/>
        <w:rPr>
          <w:rFonts w:ascii="Calibri" w:hAnsi="Calibri" w:cs="Calibri"/>
          <w:lang w:val="en-US"/>
        </w:rPr>
      </w:pPr>
      <w:bookmarkStart w:id="172" w:name="_Ref81460956"/>
      <w:r>
        <w:t xml:space="preserve">Figure </w:t>
      </w:r>
      <w:r>
        <w:fldChar w:fldCharType="begin"/>
      </w:r>
      <w:r>
        <w:instrText>SEQ Figure \* ARABIC</w:instrText>
      </w:r>
      <w:r>
        <w:fldChar w:fldCharType="separate"/>
      </w:r>
      <w:r w:rsidR="0031313C">
        <w:rPr>
          <w:noProof/>
        </w:rPr>
        <w:t>10</w:t>
      </w:r>
      <w:r>
        <w:fldChar w:fldCharType="end"/>
      </w:r>
      <w:bookmarkEnd w:id="172"/>
      <w:r>
        <w:t xml:space="preserve">. The </w:t>
      </w:r>
      <w:r w:rsidR="002022C0">
        <w:t>overlay</w:t>
      </w:r>
      <w:r>
        <w:t xml:space="preserve"> metrics for the hard classified map of 2017-2019</w:t>
      </w:r>
      <w:r w:rsidR="00BC77F3">
        <w:t>.</w:t>
      </w:r>
    </w:p>
    <w:p w14:paraId="71279E28" w14:textId="61FAB96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r w:rsidR="0089453C">
        <w:rPr>
          <w:rFonts w:ascii="Calibri" w:hAnsi="Calibri" w:cs="Calibri"/>
          <w:lang w:val="en-US"/>
        </w:rPr>
        <w:t xml:space="preserve">LPI were </w:t>
      </w:r>
      <w:r w:rsidR="00C5791C">
        <w:rPr>
          <w:rFonts w:ascii="Calibri" w:hAnsi="Calibri" w:cs="Calibri"/>
          <w:lang w:val="en-US"/>
        </w:rPr>
        <w:t xml:space="preserve">nearly </w:t>
      </w:r>
      <w:r w:rsidR="00B44FD8">
        <w:rPr>
          <w:rFonts w:ascii="Calibri" w:hAnsi="Calibri" w:cs="Calibri"/>
          <w:lang w:val="en-US"/>
        </w:rPr>
        <w:t>uncorrelated between the projection and the reference map.</w:t>
      </w:r>
    </w:p>
    <w:p w14:paraId="44947940" w14:textId="77777777" w:rsidR="002022C0" w:rsidRDefault="008513B6" w:rsidP="00D71802">
      <w:pPr>
        <w:keepNext/>
        <w:spacing w:after="0" w:line="276" w:lineRule="auto"/>
      </w:pPr>
      <w:commentRangeStart w:id="173"/>
      <w:r>
        <w:rPr>
          <w:noProof/>
        </w:rPr>
        <w:drawing>
          <wp:inline distT="0" distB="0" distL="0" distR="0" wp14:anchorId="1AB7EAE9" wp14:editId="47086648">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commentRangeEnd w:id="173"/>
      <w:r w:rsidR="00D81E95">
        <w:rPr>
          <w:rStyle w:val="CommentReference"/>
        </w:rPr>
        <w:commentReference w:id="173"/>
      </w:r>
    </w:p>
    <w:p w14:paraId="207C69FE" w14:textId="6B111F1F" w:rsidR="001642A6" w:rsidRPr="009E67B1" w:rsidRDefault="002022C0" w:rsidP="002022C0">
      <w:pPr>
        <w:pStyle w:val="Caption"/>
        <w:rPr>
          <w:rFonts w:ascii="Calibri" w:hAnsi="Calibri" w:cs="Calibri"/>
          <w:lang w:val="en-US"/>
        </w:rPr>
      </w:pPr>
      <w:bookmarkStart w:id="174" w:name="_Ref81461038"/>
      <w:r>
        <w:t xml:space="preserve">Figure </w:t>
      </w:r>
      <w:r>
        <w:fldChar w:fldCharType="begin"/>
      </w:r>
      <w:r>
        <w:instrText>SEQ Figure \* ARABIC</w:instrText>
      </w:r>
      <w:r>
        <w:fldChar w:fldCharType="separate"/>
      </w:r>
      <w:r w:rsidR="0031313C">
        <w:rPr>
          <w:noProof/>
        </w:rPr>
        <w:t>11</w:t>
      </w:r>
      <w:r>
        <w:fldChar w:fldCharType="end"/>
      </w:r>
      <w:bookmarkEnd w:id="174"/>
      <w:r>
        <w:t xml:space="preserve">. </w:t>
      </w:r>
      <w:r w:rsidRPr="00207796">
        <w:t xml:space="preserve">The </w:t>
      </w:r>
      <w:r>
        <w:t>landscape</w:t>
      </w:r>
      <w:r w:rsidRPr="00207796">
        <w:t xml:space="preserve"> metrics for the hard classified map of 2017-2019</w:t>
      </w:r>
      <w:r w:rsidR="00CE7E38">
        <w:t>. The dash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77777777" w:rsidR="000630DC" w:rsidRDefault="00AC1CAD" w:rsidP="00D71802">
      <w:pPr>
        <w:keepNext/>
        <w:spacing w:after="0" w:line="276" w:lineRule="auto"/>
      </w:pPr>
      <w:r w:rsidRPr="00AC1CAD">
        <w:rPr>
          <w:rFonts w:ascii="Calibri" w:hAnsi="Calibri" w:cs="Calibri"/>
          <w:noProof/>
          <w:lang w:val="en-US"/>
        </w:rPr>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lang w:val="en-US"/>
        </w:rPr>
      </w:pPr>
      <w:bookmarkStart w:id="175" w:name="_Ref81461127"/>
      <w:r>
        <w:t xml:space="preserve">Figure </w:t>
      </w:r>
      <w:r>
        <w:fldChar w:fldCharType="begin"/>
      </w:r>
      <w:r>
        <w:instrText>SEQ Figure \* ARABIC</w:instrText>
      </w:r>
      <w:r>
        <w:fldChar w:fldCharType="separate"/>
      </w:r>
      <w:r w:rsidR="0031313C">
        <w:rPr>
          <w:noProof/>
        </w:rPr>
        <w:t>12</w:t>
      </w:r>
      <w:r>
        <w:fldChar w:fldCharType="end"/>
      </w:r>
      <w:bookmarkEnd w:id="175"/>
      <w:r>
        <w:t>. The exponential regression on historical urban areas</w:t>
      </w:r>
      <w:r w:rsidR="00432AED">
        <w:rPr>
          <w:rFonts w:hint="eastAsia"/>
        </w:rPr>
        <w:t>.</w:t>
      </w:r>
    </w:p>
    <w:p w14:paraId="5C40D46B" w14:textId="0FD142AC" w:rsidR="00FC783D" w:rsidRPr="009E67B1" w:rsidRDefault="005E2984" w:rsidP="00D71802">
      <w:pPr>
        <w:spacing w:line="276" w:lineRule="auto"/>
        <w:rPr>
          <w:rFonts w:ascii="Calibri" w:hAnsi="Calibri" w:cs="Calibri"/>
          <w:lang w:val="en-US"/>
        </w:rPr>
      </w:pPr>
      <w:r>
        <w:rPr>
          <w:rFonts w:ascii="Calibri" w:hAnsi="Calibri" w:cs="Calibri" w:hint="eastAsia"/>
          <w:lang w:val="en-US"/>
        </w:rPr>
        <w:lastRenderedPageBreak/>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xml:space="preserve">. The newly predicted urban area was proportional to the size of the urban lands it enclosed. In </w:t>
      </w:r>
      <w:proofErr w:type="spellStart"/>
      <w:r>
        <w:rPr>
          <w:rFonts w:ascii="Calibri" w:hAnsi="Calibri" w:cs="Calibri"/>
          <w:lang w:val="en-US"/>
        </w:rPr>
        <w:t>Shang</w:t>
      </w:r>
      <w:r w:rsidR="007231E8">
        <w:rPr>
          <w:rFonts w:ascii="Calibri" w:hAnsi="Calibri" w:cs="Calibri"/>
          <w:lang w:val="en-US"/>
        </w:rPr>
        <w:t>'</w:t>
      </w:r>
      <w:r>
        <w:rPr>
          <w:rFonts w:ascii="Calibri" w:hAnsi="Calibri" w:cs="Calibri"/>
          <w:lang w:val="en-US"/>
        </w:rPr>
        <w:t>Qiu</w:t>
      </w:r>
      <w:proofErr w:type="spellEnd"/>
      <w:r>
        <w:rPr>
          <w:rFonts w:ascii="Calibri" w:hAnsi="Calibri" w:cs="Calibri"/>
          <w:lang w:val="en-US"/>
        </w:rPr>
        <w:t xml:space="preserve"> and </w:t>
      </w:r>
      <w:proofErr w:type="spellStart"/>
      <w:r>
        <w:rPr>
          <w:rFonts w:ascii="Calibri" w:hAnsi="Calibri" w:cs="Calibri"/>
          <w:lang w:val="en-US"/>
        </w:rPr>
        <w:t>Hu</w:t>
      </w:r>
      <w:r w:rsidR="007231E8">
        <w:rPr>
          <w:rFonts w:ascii="Calibri" w:hAnsi="Calibri" w:cs="Calibri"/>
          <w:lang w:val="en-US"/>
        </w:rPr>
        <w:t>'</w:t>
      </w:r>
      <w:r>
        <w:rPr>
          <w:rFonts w:ascii="Calibri" w:hAnsi="Calibri" w:cs="Calibri"/>
          <w:lang w:val="en-US"/>
        </w:rPr>
        <w:t>Ji</w:t>
      </w:r>
      <w:proofErr w:type="spellEnd"/>
      <w:r>
        <w:rPr>
          <w:rFonts w:ascii="Calibri" w:hAnsi="Calibri" w:cs="Calibri"/>
          <w:lang w:val="en-US"/>
        </w:rPr>
        <w:t xml:space="preserve">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 xml:space="preserve">For example, the predicted urban lands in </w:t>
      </w:r>
      <w:proofErr w:type="spellStart"/>
      <w:r w:rsidR="00FD7506">
        <w:rPr>
          <w:rFonts w:ascii="Calibri" w:hAnsi="Calibri" w:cs="Calibri"/>
          <w:lang w:val="en-US"/>
        </w:rPr>
        <w:t>Du</w:t>
      </w:r>
      <w:r w:rsidR="007231E8">
        <w:rPr>
          <w:rFonts w:ascii="Calibri" w:hAnsi="Calibri" w:cs="Calibri"/>
          <w:lang w:val="en-US"/>
        </w:rPr>
        <w:t>'</w:t>
      </w:r>
      <w:r w:rsidR="00FD7506">
        <w:rPr>
          <w:rFonts w:ascii="Calibri" w:hAnsi="Calibri" w:cs="Calibri"/>
          <w:lang w:val="en-US"/>
        </w:rPr>
        <w:t>Ling</w:t>
      </w:r>
      <w:proofErr w:type="spellEnd"/>
      <w:r w:rsidR="00FD7506">
        <w:rPr>
          <w:rFonts w:ascii="Calibri" w:hAnsi="Calibri" w:cs="Calibri"/>
          <w:lang w:val="en-US"/>
        </w:rPr>
        <w:t xml:space="preserve"> Xiang and </w:t>
      </w:r>
      <w:proofErr w:type="spellStart"/>
      <w:r w:rsidR="00FD7506">
        <w:rPr>
          <w:rFonts w:ascii="Calibri" w:hAnsi="Calibri" w:cs="Calibri"/>
          <w:lang w:val="en-US"/>
        </w:rPr>
        <w:t>Yang</w:t>
      </w:r>
      <w:r w:rsidR="007231E8">
        <w:rPr>
          <w:rFonts w:ascii="Calibri" w:hAnsi="Calibri" w:cs="Calibri"/>
          <w:lang w:val="en-US"/>
        </w:rPr>
        <w:t>'</w:t>
      </w:r>
      <w:r w:rsidR="00FD7506">
        <w:rPr>
          <w:rFonts w:ascii="Calibri" w:hAnsi="Calibri" w:cs="Calibri"/>
          <w:lang w:val="en-US"/>
        </w:rPr>
        <w:t>Kou</w:t>
      </w:r>
      <w:proofErr w:type="spellEnd"/>
      <w:r w:rsidR="00FD7506">
        <w:rPr>
          <w:rFonts w:ascii="Calibri" w:hAnsi="Calibri" w:cs="Calibri"/>
          <w:lang w:val="en-US"/>
        </w:rPr>
        <w:t xml:space="preserve">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w:t>
      </w:r>
      <w:proofErr w:type="spellStart"/>
      <w:r w:rsidR="00FD7506">
        <w:rPr>
          <w:rFonts w:ascii="Calibri" w:hAnsi="Calibri" w:cs="Calibri"/>
          <w:lang w:val="en-US"/>
        </w:rPr>
        <w:t>Dong</w:t>
      </w:r>
      <w:r w:rsidR="007231E8">
        <w:rPr>
          <w:rFonts w:ascii="Calibri" w:hAnsi="Calibri" w:cs="Calibri"/>
          <w:lang w:val="en-US"/>
        </w:rPr>
        <w:t>'</w:t>
      </w:r>
      <w:r w:rsidR="00FD7506">
        <w:rPr>
          <w:rFonts w:ascii="Calibri" w:hAnsi="Calibri" w:cs="Calibri"/>
          <w:lang w:val="en-US"/>
        </w:rPr>
        <w:t>E</w:t>
      </w:r>
      <w:proofErr w:type="spellEnd"/>
      <w:r w:rsidR="00FD7506">
        <w:rPr>
          <w:rFonts w:ascii="Calibri" w:hAnsi="Calibri" w:cs="Calibri"/>
          <w:lang w:val="en-US"/>
        </w:rPr>
        <w:t xml:space="preserv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w:t>
      </w:r>
      <w:proofErr w:type="spellStart"/>
      <w:r w:rsidR="001A1FD7">
        <w:rPr>
          <w:rFonts w:ascii="Calibri" w:hAnsi="Calibri" w:cs="Calibri"/>
          <w:lang w:val="en-US"/>
        </w:rPr>
        <w:t>Hu</w:t>
      </w:r>
      <w:r w:rsidR="007231E8">
        <w:rPr>
          <w:rFonts w:ascii="Calibri" w:hAnsi="Calibri" w:cs="Calibri"/>
          <w:lang w:val="en-US"/>
        </w:rPr>
        <w:t>'</w:t>
      </w:r>
      <w:r w:rsidR="001A1FD7">
        <w:rPr>
          <w:rFonts w:ascii="Calibri" w:hAnsi="Calibri" w:cs="Calibri"/>
          <w:lang w:val="en-US"/>
        </w:rPr>
        <w:t>Ji</w:t>
      </w:r>
      <w:proofErr w:type="spellEnd"/>
      <w:r w:rsidR="001A1FD7">
        <w:rPr>
          <w:rFonts w:ascii="Calibri" w:hAnsi="Calibri" w:cs="Calibri"/>
          <w:lang w:val="en-US"/>
        </w:rPr>
        <w:t xml:space="preserve"> Zhen and </w:t>
      </w:r>
      <w:proofErr w:type="spellStart"/>
      <w:r w:rsidR="001A1FD7">
        <w:rPr>
          <w:rFonts w:ascii="Calibri" w:hAnsi="Calibri" w:cs="Calibri"/>
          <w:lang w:val="en-US"/>
        </w:rPr>
        <w:t>Yue</w:t>
      </w:r>
      <w:r w:rsidR="007231E8">
        <w:rPr>
          <w:rFonts w:ascii="Calibri" w:hAnsi="Calibri" w:cs="Calibri"/>
          <w:lang w:val="en-US"/>
        </w:rPr>
        <w:t>'</w:t>
      </w:r>
      <w:r w:rsidR="001A1FD7">
        <w:rPr>
          <w:rFonts w:ascii="Calibri" w:hAnsi="Calibri" w:cs="Calibri"/>
          <w:lang w:val="en-US"/>
        </w:rPr>
        <w:t>Jin</w:t>
      </w:r>
      <w:proofErr w:type="spellEnd"/>
      <w:r w:rsidR="001A1FD7">
        <w:rPr>
          <w:rFonts w:ascii="Calibri" w:hAnsi="Calibri" w:cs="Calibri"/>
          <w:lang w:val="en-US"/>
        </w:rPr>
        <w:t xml:space="preserve"> </w:t>
      </w:r>
      <w:proofErr w:type="spellStart"/>
      <w:r w:rsidR="001A1FD7">
        <w:rPr>
          <w:rFonts w:ascii="Calibri" w:hAnsi="Calibri" w:cs="Calibri"/>
          <w:lang w:val="en-US"/>
        </w:rPr>
        <w:t>Cun</w:t>
      </w:r>
      <w:proofErr w:type="spellEnd"/>
      <w:r w:rsidR="001A1FD7">
        <w:rPr>
          <w:rFonts w:ascii="Calibri" w:hAnsi="Calibri" w:cs="Calibri"/>
          <w:lang w:val="en-US"/>
        </w:rPr>
        <w:t>.</w:t>
      </w:r>
    </w:p>
    <w:p w14:paraId="4DBC82B9" w14:textId="77777777" w:rsidR="00D066F3" w:rsidRDefault="00F87194" w:rsidP="00D71802">
      <w:pPr>
        <w:keepNext/>
        <w:spacing w:after="0" w:line="276" w:lineRule="auto"/>
      </w:pPr>
      <w:r w:rsidRPr="00F87194">
        <w:rPr>
          <w:rFonts w:ascii="Calibri" w:hAnsi="Calibri" w:cs="Calibri"/>
          <w:noProof/>
          <w:lang w:val="en-US"/>
        </w:rPr>
        <w:drawing>
          <wp:inline distT="0" distB="0" distL="0" distR="0" wp14:anchorId="5C15DAC4" wp14:editId="51AAE953">
            <wp:extent cx="4711878" cy="6496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8496" cy="6505841"/>
                    </a:xfrm>
                    <a:prstGeom prst="rect">
                      <a:avLst/>
                    </a:prstGeom>
                    <a:noFill/>
                    <a:ln>
                      <a:noFill/>
                    </a:ln>
                  </pic:spPr>
                </pic:pic>
              </a:graphicData>
            </a:graphic>
          </wp:inline>
        </w:drawing>
      </w:r>
    </w:p>
    <w:p w14:paraId="305BF7A1" w14:textId="312DDBFE" w:rsidR="00394A6D" w:rsidRDefault="00D066F3" w:rsidP="00D066F3">
      <w:pPr>
        <w:pStyle w:val="Caption"/>
        <w:rPr>
          <w:rFonts w:ascii="Calibri" w:hAnsi="Calibri" w:cs="Calibri"/>
          <w:lang w:val="en-US"/>
        </w:rPr>
      </w:pPr>
      <w:bookmarkStart w:id="176" w:name="_Ref81461192"/>
      <w:commentRangeStart w:id="177"/>
      <w:commentRangeStart w:id="178"/>
      <w:r>
        <w:t xml:space="preserve">Figure </w:t>
      </w:r>
      <w:r>
        <w:fldChar w:fldCharType="begin"/>
      </w:r>
      <w:r>
        <w:instrText>SEQ Figure \* ARABIC</w:instrText>
      </w:r>
      <w:r>
        <w:fldChar w:fldCharType="separate"/>
      </w:r>
      <w:r w:rsidR="0031313C">
        <w:rPr>
          <w:noProof/>
        </w:rPr>
        <w:t>13</w:t>
      </w:r>
      <w:r>
        <w:fldChar w:fldCharType="end"/>
      </w:r>
      <w:bookmarkEnd w:id="176"/>
      <w:r>
        <w:t>. The simulated urban lands in 2030</w:t>
      </w:r>
      <w:r w:rsidR="00BC77F3">
        <w:t>.</w:t>
      </w:r>
      <w:commentRangeEnd w:id="177"/>
      <w:r w:rsidR="00206A1A">
        <w:rPr>
          <w:rStyle w:val="CommentReference"/>
          <w:i w:val="0"/>
          <w:iCs w:val="0"/>
          <w:color w:val="auto"/>
        </w:rPr>
        <w:commentReference w:id="177"/>
      </w:r>
      <w:commentRangeEnd w:id="178"/>
      <w:r w:rsidR="002437A8">
        <w:rPr>
          <w:rStyle w:val="CommentReference"/>
          <w:i w:val="0"/>
          <w:iCs w:val="0"/>
          <w:color w:val="auto"/>
        </w:rPr>
        <w:commentReference w:id="178"/>
      </w:r>
    </w:p>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179"/>
      <w:r w:rsidRPr="00EC5106">
        <w:rPr>
          <w:rFonts w:asciiTheme="minorHAnsi" w:hAnsiTheme="minorHAnsi" w:cstheme="minorHAnsi"/>
          <w:lang w:val="en-US"/>
        </w:rPr>
        <w:lastRenderedPageBreak/>
        <w:t>4. Discussion</w:t>
      </w:r>
      <w:commentRangeEnd w:id="179"/>
      <w:r w:rsidR="00DC0E29">
        <w:rPr>
          <w:rStyle w:val="CommentReference"/>
          <w:rFonts w:asciiTheme="minorHAnsi" w:eastAsiaTheme="minorEastAsia" w:hAnsiTheme="minorHAnsi" w:cstheme="minorBidi"/>
          <w:color w:val="auto"/>
        </w:rPr>
        <w:commentReference w:id="179"/>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1B6F6C02" w:rsidR="00347E32" w:rsidRDefault="009255F5" w:rsidP="00D71802">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 xml:space="preserve">development trend of </w:t>
      </w:r>
      <w:proofErr w:type="spellStart"/>
      <w:r w:rsidR="00AA68E5">
        <w:rPr>
          <w:lang w:val="en-US"/>
        </w:rPr>
        <w:t>Dong</w:t>
      </w:r>
      <w:r w:rsidR="007231E8">
        <w:rPr>
          <w:lang w:val="en-US"/>
        </w:rPr>
        <w:t>'</w:t>
      </w:r>
      <w:r w:rsidR="00AA68E5">
        <w:rPr>
          <w:lang w:val="en-US"/>
        </w:rPr>
        <w:t>E</w:t>
      </w:r>
      <w:proofErr w:type="spellEnd"/>
      <w:r w:rsidR="00AA68E5">
        <w:rPr>
          <w:lang w:val="en-US"/>
        </w:rPr>
        <w:t xml:space="preserv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w:t>
      </w:r>
      <w:proofErr w:type="spellStart"/>
      <w:r w:rsidR="006D3453">
        <w:rPr>
          <w:lang w:val="en-US"/>
        </w:rPr>
        <w:t>Hu</w:t>
      </w:r>
      <w:r w:rsidR="007231E8">
        <w:rPr>
          <w:lang w:val="en-US"/>
        </w:rPr>
        <w:t>'</w:t>
      </w:r>
      <w:r w:rsidR="006D3453">
        <w:rPr>
          <w:lang w:val="en-US"/>
        </w:rPr>
        <w:t>Ji</w:t>
      </w:r>
      <w:proofErr w:type="spellEnd"/>
      <w:r w:rsidR="006D3453">
        <w:rPr>
          <w:lang w:val="en-US"/>
        </w:rPr>
        <w:t xml:space="preserve"> Zhen and </w:t>
      </w:r>
      <w:proofErr w:type="spellStart"/>
      <w:r w:rsidR="006D3453">
        <w:rPr>
          <w:lang w:val="en-US"/>
        </w:rPr>
        <w:t>Yue</w:t>
      </w:r>
      <w:r w:rsidR="007231E8">
        <w:rPr>
          <w:lang w:val="en-US"/>
        </w:rPr>
        <w:t>'</w:t>
      </w:r>
      <w:r w:rsidR="00520028">
        <w:rPr>
          <w:lang w:val="en-US"/>
        </w:rPr>
        <w:t>Jin</w:t>
      </w:r>
      <w:proofErr w:type="spellEnd"/>
      <w:r w:rsidR="00520028">
        <w:rPr>
          <w:lang w:val="en-US"/>
        </w:rPr>
        <w:t xml:space="preserve"> </w:t>
      </w:r>
      <w:proofErr w:type="spellStart"/>
      <w:r w:rsidR="00520028">
        <w:rPr>
          <w:lang w:val="en-US"/>
        </w:rPr>
        <w:t>Cun</w:t>
      </w:r>
      <w:proofErr w:type="spellEnd"/>
      <w:r w:rsidR="00520028">
        <w:rPr>
          <w:lang w:val="en-US"/>
        </w:rPr>
        <w:t xml:space="preserve"> 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1DF49967"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0B26F0">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0B26F0">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0B26F0">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0B26F0">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180"/>
      <w:r>
        <w:rPr>
          <w:rFonts w:asciiTheme="minorHAnsi" w:hAnsiTheme="minorHAnsi" w:cstheme="minorHAnsi"/>
          <w:lang w:val="en-US"/>
        </w:rPr>
        <w:t xml:space="preserve">subjectivity </w:t>
      </w:r>
      <w:commentRangeEnd w:id="180"/>
      <w:r w:rsidR="00A04E0D">
        <w:rPr>
          <w:rStyle w:val="CommentReference"/>
          <w:rFonts w:asciiTheme="minorHAnsi" w:eastAsiaTheme="minorEastAsia" w:hAnsiTheme="minorHAnsi" w:cstheme="minorBidi"/>
          <w:color w:val="auto"/>
        </w:rPr>
        <w:commentReference w:id="180"/>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5519ECCC"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del w:id="181" w:author="JINZHU WANG" w:date="2021-09-13T16:45:00Z">
        <w:r w:rsidR="00372009">
          <w:rPr>
            <w:lang w:val="en-US"/>
          </w:rPr>
          <w:delText xml:space="preserve">For example, </w:delText>
        </w:r>
      </w:del>
      <w:customXmlDelRangeStart w:id="182" w:author="JINZHU WANG" w:date="2021-09-13T16:45:00Z"/>
      <w:sdt>
        <w:sdtPr>
          <w:rPr>
            <w:lang w:val="en-US"/>
          </w:rPr>
          <w:alias w:val="To edit, see citavi.com/edit"/>
          <w:tag w:val="CitaviPlaceholder#06a2c4fb-c0bf-492b-a872-54878cfc5bea"/>
          <w:id w:val="12587142"/>
          <w:placeholder>
            <w:docPart w:val="64D250097FBB47559FA74F3159624FB7"/>
          </w:placeholder>
        </w:sdtPr>
        <w:sdtEndPr/>
        <w:sdtContent>
          <w:customXmlDelRangeEnd w:id="182"/>
          <w:del w:id="183" w:author="JINZHU WANG" w:date="2021-09-13T16:45:00Z">
            <w:r w:rsidR="00DC5048">
              <w:rPr>
                <w:noProof/>
                <w:lang w:val="en-US"/>
              </w:rPr>
              <w:fldChar w:fldCharType="begin"/>
            </w:r>
            <w:r w:rsidR="006F0CF0">
              <w:rPr>
                <w:noProof/>
                <w:lang w:val="en-US"/>
              </w:rPr>
              <w:del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M1QxNjo0Mzo1MC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zA2YTJjNGZiLWMwYmYtNDkyYi1hODcyLTU0ODc4Y2ZjNWJlYSIsIlRleHQiOiJGZW5nIGFuZCBUb25nIiwiV0FJVmVyc2lvbiI6IjYuOC4wLjAifQ==}</w:delInstrText>
            </w:r>
            <w:r w:rsidR="00DC5048">
              <w:rPr>
                <w:noProof/>
                <w:lang w:val="en-US"/>
              </w:rPr>
              <w:fldChar w:fldCharType="separate"/>
            </w:r>
            <w:r w:rsidR="00966998">
              <w:rPr>
                <w:noProof/>
                <w:lang w:val="en-US"/>
              </w:rPr>
              <w:delText>Feng and Tong</w:delText>
            </w:r>
            <w:r w:rsidR="00DC5048">
              <w:rPr>
                <w:noProof/>
                <w:lang w:val="en-US"/>
              </w:rPr>
              <w:fldChar w:fldCharType="end"/>
            </w:r>
          </w:del>
          <w:customXmlDelRangeStart w:id="184" w:author="JINZHU WANG" w:date="2021-09-13T16:45:00Z"/>
        </w:sdtContent>
      </w:sdt>
      <w:customXmlDelRangeEnd w:id="184"/>
      <w:del w:id="185" w:author="JINZHU WANG" w:date="2021-09-13T16:45:00Z">
        <w:r w:rsidR="00DC5048">
          <w:rPr>
            <w:lang w:val="en-US"/>
          </w:rPr>
          <w:delText xml:space="preserve"> </w:delText>
        </w:r>
      </w:del>
      <w:customXmlDelRangeStart w:id="186" w:author="JINZHU WANG" w:date="2021-09-13T16:45:00Z"/>
      <w:sdt>
        <w:sdtPr>
          <w:rPr>
            <w:lang w:val="en-US"/>
          </w:rPr>
          <w:alias w:val="To edit, see citavi.com/edit"/>
          <w:tag w:val="CitaviPlaceholder#cd5116ed-4a7c-4df5-8a1e-f537ecb3ce4a"/>
          <w:id w:val="804980007"/>
          <w:placeholder>
            <w:docPart w:val="64D250097FBB47559FA74F3159624FB7"/>
          </w:placeholder>
        </w:sdtPr>
        <w:sdtEndPr/>
        <w:sdtContent>
          <w:customXmlDelRangeEnd w:id="186"/>
          <w:del w:id="187" w:author="JINZHU WANG" w:date="2021-09-13T16:45:00Z">
            <w:r w:rsidR="00DC5048">
              <w:rPr>
                <w:noProof/>
                <w:lang w:val="en-US"/>
              </w:rPr>
              <w:fldChar w:fldCharType="begin"/>
            </w:r>
            <w:r w:rsidR="006F0CF0">
              <w:rPr>
                <w:noProof/>
                <w:lang w:val="en-US"/>
              </w:rPr>
              <w:del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NUMTY6NDM6NT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jZDUxMTZlZC00YTdjLTRkZjUtOGExZS1mNTM3ZWNiM2NlNGEiLCJUZXh0IjoiKDIwMjApIiwiV0FJVmVyc2lvbiI6IjYuOC4wLjAifQ==}</w:delInstrText>
            </w:r>
            <w:r w:rsidR="00DC5048">
              <w:rPr>
                <w:noProof/>
                <w:lang w:val="en-US"/>
              </w:rPr>
              <w:fldChar w:fldCharType="separate"/>
            </w:r>
            <w:r w:rsidR="00B41D1E">
              <w:rPr>
                <w:noProof/>
                <w:lang w:val="en-US"/>
              </w:rPr>
              <w:delText>(2020)</w:delText>
            </w:r>
            <w:r w:rsidR="00DC5048">
              <w:rPr>
                <w:noProof/>
                <w:lang w:val="en-US"/>
              </w:rPr>
              <w:fldChar w:fldCharType="end"/>
            </w:r>
          </w:del>
          <w:customXmlDelRangeStart w:id="188" w:author="JINZHU WANG" w:date="2021-09-13T16:45:00Z"/>
        </w:sdtContent>
      </w:sdt>
      <w:customXmlDelRangeEnd w:id="188"/>
      <w:del w:id="189" w:author="JINZHU WANG" w:date="2021-09-13T16:45:00Z">
        <w:r w:rsidR="00A70D19">
          <w:rPr>
            <w:lang w:val="en-US"/>
          </w:rPr>
          <w:delText xml:space="preserve"> </w:delText>
        </w:r>
        <w:r w:rsidR="00FD5B4C">
          <w:rPr>
            <w:lang w:val="en-US"/>
          </w:rPr>
          <w:delText>developed a</w:delText>
        </w:r>
        <w:r w:rsidR="006A410B">
          <w:rPr>
            <w:lang w:val="en-US"/>
          </w:rPr>
          <w:delText xml:space="preserve"> framework that </w:delText>
        </w:r>
        <w:r w:rsidR="00A70D19">
          <w:rPr>
            <w:lang w:val="en-US"/>
          </w:rPr>
          <w:delText xml:space="preserve">integrated three algorithms and </w:delText>
        </w:r>
        <w:r w:rsidR="007A194F">
          <w:rPr>
            <w:lang w:val="en-US"/>
          </w:rPr>
          <w:delText xml:space="preserve">different neighborhood </w:delText>
        </w:r>
        <w:r w:rsidR="000578C3">
          <w:rPr>
            <w:lang w:val="en-US"/>
          </w:rPr>
          <w:delText>settings to simulate the urban growth in Shanghai, wher</w:delText>
        </w:r>
        <w:r w:rsidR="005221CD">
          <w:rPr>
            <w:lang w:val="en-US"/>
          </w:rPr>
          <w:delText xml:space="preserve">eas </w:delText>
        </w:r>
        <w:r w:rsidR="007B1591">
          <w:rPr>
            <w:lang w:val="en-US"/>
          </w:rPr>
          <w:delText>a</w:delText>
        </w:r>
        <w:r w:rsidR="00310A01">
          <w:rPr>
            <w:lang w:val="en-US"/>
          </w:rPr>
          <w:delText xml:space="preserve">n array of parameters like </w:delText>
        </w:r>
        <w:r w:rsidR="003970AA">
          <w:rPr>
            <w:lang w:val="en-US"/>
          </w:rPr>
          <w:delText xml:space="preserve">inertia weights, </w:delText>
        </w:r>
        <w:r w:rsidR="00C7043D">
          <w:rPr>
            <w:lang w:val="en-US"/>
          </w:rPr>
          <w:delText>decay magnitude</w:delText>
        </w:r>
        <w:r w:rsidR="006A410B">
          <w:rPr>
            <w:lang w:val="en-US"/>
          </w:rPr>
          <w:delText xml:space="preserve">, </w:delText>
        </w:r>
        <w:r w:rsidR="009B08F1">
          <w:rPr>
            <w:lang w:val="en-US"/>
          </w:rPr>
          <w:delText xml:space="preserve">spatial </w:delText>
        </w:r>
        <w:r w:rsidR="00660A51">
          <w:rPr>
            <w:lang w:val="en-US"/>
          </w:rPr>
          <w:delText xml:space="preserve">heterogeneity, and </w:delText>
        </w:r>
        <w:r w:rsidR="0073509D">
          <w:rPr>
            <w:lang w:val="en-US"/>
          </w:rPr>
          <w:delText>variable scaling</w:delText>
        </w:r>
        <w:r w:rsidR="00C7043D">
          <w:rPr>
            <w:lang w:val="en-US"/>
          </w:rPr>
          <w:delText xml:space="preserve"> </w:delText>
        </w:r>
        <w:r w:rsidR="007B1591">
          <w:rPr>
            <w:lang w:val="en-US"/>
          </w:rPr>
          <w:delText xml:space="preserve">were required to </w:delText>
        </w:r>
        <w:r w:rsidR="0073509D">
          <w:rPr>
            <w:lang w:val="en-US"/>
          </w:rPr>
          <w:delText xml:space="preserve">be </w:delText>
        </w:r>
        <w:r w:rsidR="00FE46E0">
          <w:rPr>
            <w:lang w:val="en-US"/>
          </w:rPr>
          <w:delText>specified</w:delText>
        </w:r>
        <w:r w:rsidR="0073509D">
          <w:rPr>
            <w:lang w:val="en-US"/>
          </w:rPr>
          <w:delText xml:space="preserve"> before running the model. </w:delText>
        </w:r>
        <w:r w:rsidR="00F31FE1">
          <w:rPr>
            <w:lang w:val="en-US"/>
          </w:rPr>
          <w:delText xml:space="preserve">Many </w:delText>
        </w:r>
        <w:r w:rsidR="00FE46E0">
          <w:rPr>
            <w:lang w:val="en-US"/>
          </w:rPr>
          <w:delText>studies determine</w:delText>
        </w:r>
        <w:r w:rsidR="00281E59">
          <w:rPr>
            <w:lang w:val="en-US"/>
          </w:rPr>
          <w:delText xml:space="preserve"> these </w:delText>
        </w:r>
        <w:r w:rsidR="006B293B">
          <w:rPr>
            <w:lang w:val="en-US"/>
          </w:rPr>
          <w:delText xml:space="preserve">parameters according to expert </w:delText>
        </w:r>
        <w:r w:rsidR="00AC598B">
          <w:rPr>
            <w:lang w:val="en-US"/>
          </w:rPr>
          <w:delText>knowledge</w:delText>
        </w:r>
        <w:r w:rsidR="004C31BB">
          <w:rPr>
            <w:lang w:val="en-US"/>
          </w:rPr>
          <w:delText xml:space="preserve"> </w:delText>
        </w:r>
      </w:del>
      <w:customXmlDelRangeStart w:id="190" w:author="JINZHU WANG" w:date="2021-09-13T16:45:00Z"/>
      <w:sdt>
        <w:sdtPr>
          <w:rPr>
            <w:lang w:val="en-US"/>
          </w:rPr>
          <w:alias w:val="To edit, see citavi.com/edit"/>
          <w:tag w:val="CitaviPlaceholder#2ddba150-a2ad-43ef-a301-fea46001a8d4"/>
          <w:id w:val="-84072080"/>
          <w:placeholder>
            <w:docPart w:val="64D250097FBB47559FA74F3159624FB7"/>
          </w:placeholder>
        </w:sdtPr>
        <w:sdtEndPr/>
        <w:sdtContent>
          <w:customXmlDelRangeEnd w:id="190"/>
          <w:del w:id="191" w:author="JINZHU WANG" w:date="2021-09-13T16:45:00Z">
            <w:r w:rsidR="004C31BB">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M1QxNjo0Mzo1M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NUMTY6NDM6NTA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NUMTY6NDM6NTA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MyZGRiYTE1MC1hMmFkLTQzZWYtYTMwMS1mZWE0NjAwMWE4ZDQiLCJUZXh0IjoiKE11c3RhZmEgZXQgYWwuIDIwMTc7IENoZW4gZXQgYWwuIDIwMjA7IFRyaXBhdGh5IGFuZCBLdW1hciAyMDE5KSIsIldBSVZlcnNpb24iOiI2LjguMC4wIn0=}</w:delInstrText>
            </w:r>
            <w:r w:rsidR="004C31BB">
              <w:rPr>
                <w:noProof/>
                <w:lang w:val="en-US"/>
              </w:rPr>
              <w:fldChar w:fldCharType="separate"/>
            </w:r>
            <w:r w:rsidR="00966998">
              <w:rPr>
                <w:noProof/>
                <w:lang w:val="en-US"/>
              </w:rPr>
              <w:delText>(Mustafa et al. 2017; Chen et al. 2020; Tripathy and Kumar 2019)</w:delText>
            </w:r>
            <w:r w:rsidR="004C31BB">
              <w:rPr>
                <w:noProof/>
                <w:lang w:val="en-US"/>
              </w:rPr>
              <w:fldChar w:fldCharType="end"/>
            </w:r>
          </w:del>
          <w:customXmlDelRangeStart w:id="192" w:author="JINZHU WANG" w:date="2021-09-13T16:45:00Z"/>
        </w:sdtContent>
      </w:sdt>
      <w:customXmlDelRangeEnd w:id="192"/>
      <w:del w:id="193" w:author="JINZHU WANG" w:date="2021-09-13T16:45:00Z">
        <w:r w:rsidR="0021467E">
          <w:rPr>
            <w:lang w:val="en-US"/>
          </w:rPr>
          <w:delText>,</w:delText>
        </w:r>
        <w:r w:rsidR="00AC598B">
          <w:rPr>
            <w:lang w:val="en-US"/>
          </w:rPr>
          <w:delText xml:space="preserve"> </w:delText>
        </w:r>
        <w:r w:rsidR="004770BA">
          <w:rPr>
            <w:lang w:val="en-US"/>
          </w:rPr>
          <w:delText>leading</w:delText>
        </w:r>
        <w:r w:rsidR="00AC598B">
          <w:rPr>
            <w:lang w:val="en-US"/>
          </w:rPr>
          <w:delText xml:space="preserve"> to subjective biases.</w:delText>
        </w:r>
        <w:r w:rsidR="00563A2B">
          <w:rPr>
            <w:lang w:val="en-US"/>
          </w:rPr>
          <w:delText xml:space="preserve"> </w:delText>
        </w:r>
        <w:r w:rsidR="00FF079E">
          <w:rPr>
            <w:lang w:val="en-US"/>
          </w:rPr>
          <w:delText xml:space="preserve">Other studies </w:delText>
        </w:r>
        <w:r w:rsidR="00472320">
          <w:rPr>
            <w:lang w:val="en-US"/>
          </w:rPr>
          <w:delText xml:space="preserve">went through a systematic parameter selection to find the best </w:delText>
        </w:r>
        <w:r w:rsidR="003840FC">
          <w:rPr>
            <w:lang w:val="en-US"/>
          </w:rPr>
          <w:delText>model</w:delText>
        </w:r>
        <w:r w:rsidR="00763914">
          <w:rPr>
            <w:lang w:val="en-US"/>
          </w:rPr>
          <w:delText xml:space="preserve"> </w:delText>
        </w:r>
      </w:del>
      <w:customXmlDelRangeStart w:id="194" w:author="JINZHU WANG" w:date="2021-09-13T16:45:00Z"/>
      <w:sdt>
        <w:sdtPr>
          <w:rPr>
            <w:lang w:val="en-US"/>
          </w:rPr>
          <w:alias w:val="To edit, see citavi.com/edit"/>
          <w:tag w:val="CitaviPlaceholder#8cfc4cd6-ec31-4522-ba44-82196fb48862"/>
          <w:id w:val="-348258752"/>
          <w:placeholder>
            <w:docPart w:val="64D250097FBB47559FA74F3159624FB7"/>
          </w:placeholder>
        </w:sdtPr>
        <w:sdtEndPr/>
        <w:sdtContent>
          <w:customXmlDelRangeEnd w:id="194"/>
          <w:del w:id="195" w:author="JINZHU WANG" w:date="2021-09-13T16:45:00Z">
            <w:r w:rsidR="00763914">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zVDE2OjQzOjUw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OGNmYzRjZDYtZWMzMS00NTIyLWJhNDQtODIxOTZmYjQ4ODYyIiwiVGV4dCI6IihSb29kcG9zaHRpIGV0IGFsLiAyMDIwOyBZdSBldCBhbC4gMjAyMSkiLCJXQUlWZXJzaW9uIjoiNi44LjAuMCJ9}</w:delInstrText>
            </w:r>
            <w:r w:rsidR="00763914">
              <w:rPr>
                <w:noProof/>
                <w:lang w:val="en-US"/>
              </w:rPr>
              <w:fldChar w:fldCharType="separate"/>
            </w:r>
            <w:r w:rsidR="00B41D1E">
              <w:rPr>
                <w:noProof/>
                <w:lang w:val="en-US"/>
              </w:rPr>
              <w:delText>(Roodposhti et al. 2020; Yu et al. 2021)</w:delText>
            </w:r>
            <w:r w:rsidR="00763914">
              <w:rPr>
                <w:noProof/>
                <w:lang w:val="en-US"/>
              </w:rPr>
              <w:fldChar w:fldCharType="end"/>
            </w:r>
          </w:del>
          <w:customXmlDelRangeStart w:id="196" w:author="JINZHU WANG" w:date="2021-09-13T16:45:00Z"/>
        </w:sdtContent>
      </w:sdt>
      <w:customXmlDelRangeEnd w:id="196"/>
      <w:ins w:id="197" w:author="JINZHU WANG" w:date="2021-09-13T16:45:00Z">
        <w:r w:rsidR="00372009">
          <w:rPr>
            <w:lang w:val="en-US"/>
          </w:rPr>
          <w:t xml:space="preserve">For example, </w:t>
        </w:r>
      </w:ins>
      <w:customXmlInsRangeStart w:id="198" w:author="JINZHU WANG" w:date="2021-09-13T16:45:00Z"/>
      <w:sdt>
        <w:sdtPr>
          <w:rPr>
            <w:lang w:val="en-US"/>
          </w:rPr>
          <w:alias w:val="To edit, see citavi.com/edit"/>
          <w:tag w:val="CitaviPlaceholder#06a2c4fb-c0bf-492b-a872-54878cfc5bea"/>
          <w:id w:val="867953020"/>
          <w:placeholder>
            <w:docPart w:val="DefaultPlaceholder_-1854013440"/>
          </w:placeholder>
        </w:sdtPr>
        <w:sdtEndPr/>
        <w:sdtContent>
          <w:customXmlInsRangeEnd w:id="198"/>
          <w:ins w:id="199" w:author="JINZHU WANG" w:date="2021-09-13T16:45:00Z">
            <w:r w:rsidR="00DC5048">
              <w:rPr>
                <w:noProof/>
                <w:lang w:val="en-US"/>
              </w:rPr>
              <w:fldChar w:fldCharType="begin"/>
            </w:r>
            <w:r w:rsidR="000B26F0">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M1QxNjo0MDo0OS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zA2YTJjNGZiLWMwYmYtNDkyYi1hODcyLTU0ODc4Y2ZjNWJlYSIsIlRleHQiOiJGZW5nIGFuZCBUb25nIiwiV0FJVmVyc2lvbiI6IjYuOC4wLjAifQ==}</w:instrText>
            </w:r>
            <w:r w:rsidR="00DC5048">
              <w:rPr>
                <w:noProof/>
                <w:lang w:val="en-US"/>
              </w:rPr>
              <w:fldChar w:fldCharType="separate"/>
            </w:r>
            <w:r w:rsidR="000B26F0">
              <w:rPr>
                <w:noProof/>
                <w:lang w:val="en-US"/>
              </w:rPr>
              <w:t>Feng and Tong</w:t>
            </w:r>
            <w:r w:rsidR="00DC5048">
              <w:rPr>
                <w:noProof/>
                <w:lang w:val="en-US"/>
              </w:rPr>
              <w:fldChar w:fldCharType="end"/>
            </w:r>
          </w:ins>
          <w:customXmlInsRangeStart w:id="200" w:author="JINZHU WANG" w:date="2021-09-13T16:45:00Z"/>
        </w:sdtContent>
      </w:sdt>
      <w:customXmlInsRangeEnd w:id="200"/>
      <w:ins w:id="201" w:author="JINZHU WANG" w:date="2021-09-13T16:45:00Z">
        <w:r w:rsidR="00DC5048">
          <w:rPr>
            <w:lang w:val="en-US"/>
          </w:rPr>
          <w:t xml:space="preserve"> </w:t>
        </w:r>
      </w:ins>
      <w:customXmlInsRangeStart w:id="202" w:author="JINZHU WANG" w:date="2021-09-13T16:45:00Z"/>
      <w:sdt>
        <w:sdtPr>
          <w:rPr>
            <w:lang w:val="en-US"/>
          </w:rPr>
          <w:alias w:val="To edit, see citavi.com/edit"/>
          <w:tag w:val="CitaviPlaceholder#cd5116ed-4a7c-4df5-8a1e-f537ecb3ce4a"/>
          <w:id w:val="498236963"/>
          <w:placeholder>
            <w:docPart w:val="DefaultPlaceholder_-1854013440"/>
          </w:placeholder>
        </w:sdtPr>
        <w:sdtEndPr/>
        <w:sdtContent>
          <w:customXmlInsRangeEnd w:id="202"/>
          <w:ins w:id="203" w:author="JINZHU WANG" w:date="2021-09-13T16:45:00Z">
            <w:r w:rsidR="00DC5048">
              <w:rPr>
                <w:noProof/>
                <w:lang w:val="en-US"/>
              </w:rPr>
              <w:fldChar w:fldCharType="begin"/>
            </w:r>
            <w:r w:rsidR="000B26F0">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NUMTY6NDA6NDk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jZDUxMTZlZC00YTdjLTRkZjUtOGExZS1mNTM3ZWNiM2NlNGEiLCJUZXh0IjoiKDIwMjApIiwiV0FJVmVyc2lvbiI6IjYuOC4wLjAifQ==}</w:instrText>
            </w:r>
            <w:r w:rsidR="00DC5048">
              <w:rPr>
                <w:noProof/>
                <w:lang w:val="en-US"/>
              </w:rPr>
              <w:fldChar w:fldCharType="separate"/>
            </w:r>
            <w:r w:rsidR="000B26F0">
              <w:rPr>
                <w:noProof/>
                <w:lang w:val="en-US"/>
              </w:rPr>
              <w:t>(2020)</w:t>
            </w:r>
            <w:r w:rsidR="00DC5048">
              <w:rPr>
                <w:noProof/>
                <w:lang w:val="en-US"/>
              </w:rPr>
              <w:fldChar w:fldCharType="end"/>
            </w:r>
          </w:ins>
          <w:customXmlInsRangeStart w:id="204" w:author="JINZHU WANG" w:date="2021-09-13T16:45:00Z"/>
        </w:sdtContent>
      </w:sdt>
      <w:customXmlInsRangeEnd w:id="204"/>
      <w:ins w:id="205" w:author="JINZHU WANG" w:date="2021-09-13T16:45:00Z">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ins>
      <w:customXmlInsRangeStart w:id="206" w:author="JINZHU WANG" w:date="2021-09-13T16:45:00Z"/>
      <w:sdt>
        <w:sdtPr>
          <w:rPr>
            <w:lang w:val="en-US"/>
          </w:rPr>
          <w:alias w:val="To edit, see citavi.com/edit"/>
          <w:tag w:val="CitaviPlaceholder#2ddba150-a2ad-43ef-a301-fea46001a8d4"/>
          <w:id w:val="-733536876"/>
          <w:placeholder>
            <w:docPart w:val="DefaultPlaceholder_-1854013440"/>
          </w:placeholder>
        </w:sdtPr>
        <w:sdtEndPr/>
        <w:sdtContent>
          <w:customXmlInsRangeEnd w:id="206"/>
          <w:ins w:id="207" w:author="JINZHU WANG" w:date="2021-09-13T16:45:00Z">
            <w:r w:rsidR="004C31BB">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M1QxNjo0MDo0O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NUMTY6NDA6NDk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NUMTY6NDA6NDk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MyZGRiYTE1MC1hMmFkLTQzZWYtYTMwMS1mZWE0NjAwMWE4ZDQiLCJUZXh0IjoiKE11c3RhZmEgZXQgYWwuIDIwMTc7IENoZW4gZXQgYWwuIDIwMjA7IFRyaXBhdGh5IGFuZCBLdW1hciAyMDE5KSIsIldBSVZlcnNpb24iOiI2LjguMC4wIn0=}</w:instrText>
            </w:r>
            <w:r w:rsidR="004C31BB">
              <w:rPr>
                <w:noProof/>
                <w:lang w:val="en-US"/>
              </w:rPr>
              <w:fldChar w:fldCharType="separate"/>
            </w:r>
            <w:r w:rsidR="000B26F0">
              <w:rPr>
                <w:noProof/>
                <w:lang w:val="en-US"/>
              </w:rPr>
              <w:t>(Mustafa et al. 2017; Chen et al. 2020; Tripathy and Kumar 2019)</w:t>
            </w:r>
            <w:r w:rsidR="004C31BB">
              <w:rPr>
                <w:noProof/>
                <w:lang w:val="en-US"/>
              </w:rPr>
              <w:fldChar w:fldCharType="end"/>
            </w:r>
          </w:ins>
          <w:customXmlInsRangeStart w:id="208" w:author="JINZHU WANG" w:date="2021-09-13T16:45:00Z"/>
        </w:sdtContent>
      </w:sdt>
      <w:customXmlInsRangeEnd w:id="208"/>
      <w:ins w:id="209" w:author="JINZHU WANG" w:date="2021-09-13T16:45:00Z">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to find the best </w:t>
        </w:r>
        <w:r w:rsidR="003840FC">
          <w:rPr>
            <w:lang w:val="en-US"/>
          </w:rPr>
          <w:t>model</w:t>
        </w:r>
        <w:r w:rsidR="00763914">
          <w:rPr>
            <w:lang w:val="en-US"/>
          </w:rPr>
          <w:t xml:space="preserve"> </w:t>
        </w:r>
      </w:ins>
      <w:customXmlInsRangeStart w:id="210" w:author="JINZHU WANG" w:date="2021-09-13T16:45:00Z"/>
      <w:sdt>
        <w:sdtPr>
          <w:rPr>
            <w:lang w:val="en-US"/>
          </w:rPr>
          <w:alias w:val="To edit, see citavi.com/edit"/>
          <w:tag w:val="CitaviPlaceholder#8cfc4cd6-ec31-4522-ba44-82196fb48862"/>
          <w:id w:val="-1261596391"/>
          <w:placeholder>
            <w:docPart w:val="DefaultPlaceholder_-1854013440"/>
          </w:placeholder>
        </w:sdtPr>
        <w:sdtEndPr/>
        <w:sdtContent>
          <w:customXmlInsRangeEnd w:id="210"/>
          <w:ins w:id="211" w:author="JINZHU WANG" w:date="2021-09-13T16:45:00Z">
            <w:r w:rsidR="00763914">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zVDE2OjQwOjQ5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OGNmYzRjZDYtZWMzMS00NTIyLWJhNDQtODIxOTZmYjQ4ODYyIiwiVGV4dCI6IihSb29kcG9zaHRpIGV0IGFsLiAyMDIwOyBZdSBldCBhbC4gMjAyMSkiLCJXQUlWZXJzaW9uIjoiNi44LjAuMCJ9}</w:instrText>
            </w:r>
            <w:r w:rsidR="00763914">
              <w:rPr>
                <w:noProof/>
                <w:lang w:val="en-US"/>
              </w:rPr>
              <w:fldChar w:fldCharType="separate"/>
            </w:r>
            <w:r w:rsidR="000B26F0">
              <w:rPr>
                <w:noProof/>
                <w:lang w:val="en-US"/>
              </w:rPr>
              <w:t>(Roodposhti et al. 2020; Yu et al. 2021)</w:t>
            </w:r>
            <w:r w:rsidR="00763914">
              <w:rPr>
                <w:noProof/>
                <w:lang w:val="en-US"/>
              </w:rPr>
              <w:fldChar w:fldCharType="end"/>
            </w:r>
          </w:ins>
          <w:customXmlInsRangeStart w:id="212" w:author="JINZHU WANG" w:date="2021-09-13T16:45:00Z"/>
        </w:sdtContent>
      </w:sdt>
      <w:customXmlInsRangeEnd w:id="212"/>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as the parameters increased.</w:t>
      </w:r>
      <w:r w:rsidR="00C46E87">
        <w:rPr>
          <w:lang w:val="en-US"/>
        </w:rPr>
        <w:t xml:space="preserve"> </w:t>
      </w:r>
    </w:p>
    <w:p w14:paraId="27297062" w14:textId="278A529F"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lastRenderedPageBreak/>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w:t>
      </w:r>
      <w:r w:rsidR="00AE71FB">
        <w:rPr>
          <w:rFonts w:asciiTheme="minorHAnsi" w:hAnsiTheme="minorHAnsi" w:cstheme="minorHAnsi"/>
          <w:lang w:val="en-US"/>
        </w:rPr>
        <w:t>d</w:t>
      </w:r>
      <w:r w:rsidR="002018C6">
        <w:rPr>
          <w:rFonts w:asciiTheme="minorHAnsi" w:hAnsiTheme="minorHAnsi" w:cstheme="minorHAnsi"/>
          <w:lang w:val="en-US"/>
        </w:rPr>
        <w:t xml:space="preserve"> similar accuracy to </w:t>
      </w:r>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r w:rsidR="00CB7D11">
        <w:rPr>
          <w:rFonts w:asciiTheme="minorHAnsi" w:hAnsiTheme="minorHAnsi" w:cstheme="minorHAnsi"/>
          <w:lang w:val="en-US"/>
        </w:rPr>
        <w:t xml:space="preserve"> </w:t>
      </w:r>
      <w:r w:rsidR="00825D73">
        <w:rPr>
          <w:rFonts w:asciiTheme="minorHAnsi" w:hAnsiTheme="minorHAnsi" w:cstheme="minorHAnsi"/>
          <w:lang w:val="en-US"/>
        </w:rPr>
        <w:t xml:space="preserve">with fewer </w:t>
      </w:r>
      <w:r w:rsidR="00E06424">
        <w:rPr>
          <w:rFonts w:asciiTheme="minorHAnsi" w:hAnsiTheme="minorHAnsi" w:cstheme="minorHAnsi"/>
          <w:lang w:val="en-US"/>
        </w:rPr>
        <w:t>drivers</w:t>
      </w:r>
    </w:p>
    <w:p w14:paraId="5C95D0C2" w14:textId="5E202C68" w:rsidR="00731CC3" w:rsidRDefault="003F2D61" w:rsidP="00D71802">
      <w:pPr>
        <w:spacing w:line="276" w:lineRule="auto"/>
        <w:rPr>
          <w:lang w:val="en-US"/>
        </w:rPr>
      </w:pPr>
      <w:del w:id="213" w:author="JINZHU WANG" w:date="2021-09-13T16:45:00Z">
        <w:r>
          <w:rPr>
            <w:lang w:val="en-US"/>
          </w:rPr>
          <w:delText xml:space="preserve">The FoM in this study ranged from 0.12 to </w:delText>
        </w:r>
        <w:r w:rsidR="00A614A0">
          <w:rPr>
            <w:lang w:val="en-US"/>
          </w:rPr>
          <w:delText>0</w:delText>
        </w:r>
        <w:r>
          <w:rPr>
            <w:lang w:val="en-US"/>
          </w:rPr>
          <w:delText>.27 with the median value of 0.19</w:delText>
        </w:r>
        <w:r w:rsidR="00B92B7E">
          <w:rPr>
            <w:lang w:val="en-US"/>
          </w:rPr>
          <w:delText>, close to existing studies</w:delText>
        </w:r>
        <w:r w:rsidR="00DA3B18">
          <w:rPr>
            <w:lang w:val="en-US"/>
          </w:rPr>
          <w:delText>: t</w:delText>
        </w:r>
        <w:r w:rsidR="00467619">
          <w:rPr>
            <w:lang w:val="en-US"/>
          </w:rPr>
          <w:delText xml:space="preserve">he FoM of </w:delText>
        </w:r>
        <w:r w:rsidR="00F27416">
          <w:rPr>
            <w:lang w:val="en-US"/>
          </w:rPr>
          <w:delText xml:space="preserve">the best </w:delText>
        </w:r>
        <w:r w:rsidR="00B6372F">
          <w:rPr>
            <w:lang w:val="en-US"/>
          </w:rPr>
          <w:delText xml:space="preserve">urban simulation </w:delText>
        </w:r>
        <w:r w:rsidR="00F27416">
          <w:rPr>
            <w:lang w:val="en-US"/>
          </w:rPr>
          <w:delText xml:space="preserve">map </w:delText>
        </w:r>
        <w:r w:rsidR="00B6372F">
          <w:rPr>
            <w:lang w:val="en-US"/>
          </w:rPr>
          <w:delText xml:space="preserve">on Zhuji </w:delText>
        </w:r>
        <w:r w:rsidR="00F27416">
          <w:rPr>
            <w:lang w:val="en-US"/>
          </w:rPr>
          <w:delText>was</w:delText>
        </w:r>
        <w:r w:rsidR="00B6372F">
          <w:rPr>
            <w:lang w:val="en-US"/>
          </w:rPr>
          <w:delText xml:space="preserve"> 0.19</w:delText>
        </w:r>
        <w:r w:rsidR="00BF34F9">
          <w:rPr>
            <w:lang w:val="en-US"/>
          </w:rPr>
          <w:delText xml:space="preserve"> </w:delText>
        </w:r>
      </w:del>
      <w:customXmlDelRangeStart w:id="214" w:author="JINZHU WANG" w:date="2021-09-13T16:45:00Z"/>
      <w:sdt>
        <w:sdtPr>
          <w:rPr>
            <w:lang w:val="en-US"/>
          </w:rPr>
          <w:alias w:val="To edit, see citavi.com/edit"/>
          <w:tag w:val="CitaviPlaceholder#05e116ec-ac72-4598-84ad-0790003b8788"/>
          <w:id w:val="1063921985"/>
          <w:placeholder>
            <w:docPart w:val="64D250097FBB47559FA74F3159624FB7"/>
          </w:placeholder>
        </w:sdtPr>
        <w:sdtEndPr/>
        <w:sdtContent>
          <w:customXmlDelRangeEnd w:id="214"/>
          <w:del w:id="215" w:author="JINZHU WANG" w:date="2021-09-13T16:45:00Z">
            <w:r w:rsidR="00BF34F9">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NUMTY6NDM6NTA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wNWUxMTZlYy1hYzcyLTQ1OTgtODRhZC0wNzkwMDAzYjg3ODgiLCJUZXh0IjoiKFdhbmcgZXQgYWwuIDIwMjFjKSIsIldBSVZlcnNpb24iOiI2LjguMC4wIn0=}</w:delInstrText>
            </w:r>
            <w:r w:rsidR="00BF34F9">
              <w:rPr>
                <w:noProof/>
                <w:lang w:val="en-US"/>
              </w:rPr>
              <w:fldChar w:fldCharType="separate"/>
            </w:r>
            <w:r w:rsidR="00966998">
              <w:rPr>
                <w:noProof/>
                <w:lang w:val="en-US"/>
              </w:rPr>
              <w:delText>(Wang et al. 2021c)</w:delText>
            </w:r>
            <w:r w:rsidR="00BF34F9">
              <w:rPr>
                <w:noProof/>
                <w:lang w:val="en-US"/>
              </w:rPr>
              <w:fldChar w:fldCharType="end"/>
            </w:r>
          </w:del>
          <w:customXmlDelRangeStart w:id="216" w:author="JINZHU WANG" w:date="2021-09-13T16:45:00Z"/>
        </w:sdtContent>
      </w:sdt>
      <w:customXmlDelRangeEnd w:id="216"/>
      <w:ins w:id="217" w:author="JINZHU WANG" w:date="2021-09-13T16:45:00Z">
        <w:r>
          <w:rPr>
            <w:lang w:val="en-US"/>
          </w:rPr>
          <w:t xml:space="preserve">The </w:t>
        </w:r>
        <w:proofErr w:type="spellStart"/>
        <w:r>
          <w:rPr>
            <w:lang w:val="en-US"/>
          </w:rPr>
          <w:t>FoM</w:t>
        </w:r>
        <w:proofErr w:type="spellEnd"/>
        <w:r>
          <w:rPr>
            <w:lang w:val="en-US"/>
          </w:rPr>
          <w:t xml:space="preserve"> in this study ranged from 0.12 to </w:t>
        </w:r>
        <w:r w:rsidR="00A614A0">
          <w:rPr>
            <w:lang w:val="en-US"/>
          </w:rPr>
          <w:t>0</w:t>
        </w:r>
        <w:r>
          <w:rPr>
            <w:lang w:val="en-US"/>
          </w:rPr>
          <w:t>.27 with the median value of 0.19</w:t>
        </w:r>
        <w:r w:rsidR="00B92B7E">
          <w:rPr>
            <w:lang w:val="en-US"/>
          </w:rPr>
          <w:t>, close to existing studies</w:t>
        </w:r>
        <w:r w:rsidR="00DA3B18">
          <w:rPr>
            <w:lang w:val="en-US"/>
          </w:rPr>
          <w:t>: t</w:t>
        </w:r>
        <w:r w:rsidR="00467619">
          <w:rPr>
            <w:lang w:val="en-US"/>
          </w:rPr>
          <w:t xml:space="preserve">he </w:t>
        </w:r>
        <w:proofErr w:type="spellStart"/>
        <w:r w:rsidR="00467619">
          <w:rPr>
            <w:lang w:val="en-US"/>
          </w:rPr>
          <w:t>FoM</w:t>
        </w:r>
        <w:proofErr w:type="spellEnd"/>
        <w:r w:rsidR="00467619">
          <w:rPr>
            <w:lang w:val="en-US"/>
          </w:rPr>
          <w:t xml:space="preserve">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w:t>
        </w:r>
        <w:proofErr w:type="spellStart"/>
        <w:r w:rsidR="00B6372F">
          <w:rPr>
            <w:lang w:val="en-US"/>
          </w:rPr>
          <w:t>Zhuji</w:t>
        </w:r>
        <w:proofErr w:type="spellEnd"/>
        <w:r w:rsidR="00B6372F">
          <w:rPr>
            <w:lang w:val="en-US"/>
          </w:rPr>
          <w:t xml:space="preserve"> </w:t>
        </w:r>
        <w:r w:rsidR="00F27416">
          <w:rPr>
            <w:lang w:val="en-US"/>
          </w:rPr>
          <w:t>was</w:t>
        </w:r>
        <w:r w:rsidR="00B6372F">
          <w:rPr>
            <w:lang w:val="en-US"/>
          </w:rPr>
          <w:t xml:space="preserve"> 0.19</w:t>
        </w:r>
        <w:r w:rsidR="00BF34F9">
          <w:rPr>
            <w:lang w:val="en-US"/>
          </w:rPr>
          <w:t xml:space="preserve"> </w:t>
        </w:r>
      </w:ins>
      <w:customXmlInsRangeStart w:id="218" w:author="JINZHU WANG" w:date="2021-09-13T16:45:00Z"/>
      <w:sdt>
        <w:sdtPr>
          <w:rPr>
            <w:lang w:val="en-US"/>
          </w:rPr>
          <w:alias w:val="To edit, see citavi.com/edit"/>
          <w:tag w:val="CitaviPlaceholder#05e116ec-ac72-4598-84ad-0790003b8788"/>
          <w:id w:val="2870467"/>
          <w:placeholder>
            <w:docPart w:val="DefaultPlaceholder_-1854013440"/>
          </w:placeholder>
        </w:sdtPr>
        <w:sdtEndPr/>
        <w:sdtContent>
          <w:customXmlInsRangeEnd w:id="218"/>
          <w:ins w:id="219" w:author="JINZHU WANG" w:date="2021-09-13T16:45:00Z">
            <w:r w:rsidR="00BF34F9">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NUMTY6NDA6NDk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wNWUxMTZlYy1hYzcyLTQ1OTgtODRhZC0wNzkwMDAzYjg3ODgiLCJUZXh0IjoiKFdhbmcgZXQgYWwuIDIwMjFjKSIsIldBSVZlcnNpb24iOiI2LjguMC4wIn0=}</w:instrText>
            </w:r>
            <w:r w:rsidR="00BF34F9">
              <w:rPr>
                <w:noProof/>
                <w:lang w:val="en-US"/>
              </w:rPr>
              <w:fldChar w:fldCharType="separate"/>
            </w:r>
            <w:r w:rsidR="000B26F0">
              <w:rPr>
                <w:noProof/>
                <w:lang w:val="en-US"/>
              </w:rPr>
              <w:t>(Wang et al. 2021c)</w:t>
            </w:r>
            <w:r w:rsidR="00BF34F9">
              <w:rPr>
                <w:noProof/>
                <w:lang w:val="en-US"/>
              </w:rPr>
              <w:fldChar w:fldCharType="end"/>
            </w:r>
          </w:ins>
          <w:customXmlInsRangeStart w:id="220" w:author="JINZHU WANG" w:date="2021-09-13T16:45:00Z"/>
        </w:sdtContent>
      </w:sdt>
      <w:customXmlInsRangeEnd w:id="220"/>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0B26F0">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w:t>
      </w:r>
      <w:proofErr w:type="spellStart"/>
      <w:r w:rsidR="00676BE9">
        <w:rPr>
          <w:lang w:val="en-US"/>
        </w:rPr>
        <w:t>FoM</w:t>
      </w:r>
      <w:proofErr w:type="spellEnd"/>
      <w:r w:rsidR="00676BE9">
        <w:rPr>
          <w:lang w:val="en-US"/>
        </w:rPr>
        <w:t xml:space="preserve"> because </w:t>
      </w:r>
      <w:r w:rsidR="006049AA">
        <w:rPr>
          <w:lang w:val="en-US"/>
        </w:rPr>
        <w:t>the urban development was simulated at a low resolution</w:t>
      </w:r>
      <w:r w:rsidR="005F18B0">
        <w:rPr>
          <w:lang w:val="en-US"/>
        </w:rPr>
        <w:t xml:space="preserve"> </w:t>
      </w:r>
      <w:customXmlInsRangeStart w:id="221" w:author="JINZHU WANG" w:date="2021-09-13T16:45:00Z"/>
      <w:sdt>
        <w:sdtPr>
          <w:rPr>
            <w:lang w:val="en-US"/>
          </w:rPr>
          <w:alias w:val="To edit, see citavi.com/edit"/>
          <w:tag w:val="CitaviPlaceholder#266dde0c-b863-4b79-ad70-38b974743bfc"/>
          <w:id w:val="2073233200"/>
          <w:placeholder>
            <w:docPart w:val="DefaultPlaceholder_-1854013440"/>
          </w:placeholder>
        </w:sdtPr>
        <w:sdtEndPr/>
        <w:sdtContent>
          <w:customXmlInsRangeEnd w:id="221"/>
          <w:ins w:id="222" w:author="JINZHU WANG" w:date="2021-09-13T16:45:00Z">
            <w:r w:rsidR="005F18B0">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NUMTY6NDA6NDk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zVDE2OjQwOjQ5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r w:rsidR="005F18B0">
              <w:rPr>
                <w:noProof/>
                <w:lang w:val="en-US"/>
              </w:rPr>
              <w:fldChar w:fldCharType="separate"/>
            </w:r>
            <w:r w:rsidR="000B26F0">
              <w:rPr>
                <w:noProof/>
                <w:lang w:val="en-US"/>
              </w:rPr>
              <w:t>(Pontius et al. 2008; Peng et al. 2020; Valencia et al. 2020)</w:t>
            </w:r>
            <w:r w:rsidR="005F18B0">
              <w:rPr>
                <w:noProof/>
                <w:lang w:val="en-US"/>
              </w:rPr>
              <w:fldChar w:fldCharType="end"/>
            </w:r>
          </w:ins>
          <w:customXmlDelRangeStart w:id="223" w:author="JINZHU WANG" w:date="2021-09-13T16:45:00Z"/>
          <w:sdt>
            <w:sdtPr>
              <w:rPr>
                <w:lang w:val="en-US"/>
              </w:rPr>
              <w:alias w:val="To edit, see citavi.com/edit"/>
              <w:tag w:val="CitaviPlaceholder#266dde0c-b863-4b79-ad70-38b974743bfc"/>
              <w:id w:val="-50621789"/>
              <w:placeholder>
                <w:docPart w:val="64D250097FBB47559FA74F3159624FB7"/>
              </w:placeholder>
            </w:sdtPr>
            <w:sdtEndPr/>
            <w:sdtContent>
              <w:customXmlDelRangeEnd w:id="223"/>
              <w:del w:id="224" w:author="JINZHU WANG" w:date="2021-09-13T16:45:00Z">
                <w:r w:rsidR="005F18B0">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NUMTY6NDM6NTA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zVDE2OjQzOjUw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delInstrText>
                </w:r>
                <w:r w:rsidR="005F18B0">
                  <w:rPr>
                    <w:noProof/>
                    <w:lang w:val="en-US"/>
                  </w:rPr>
                  <w:fldChar w:fldCharType="separate"/>
                </w:r>
                <w:r w:rsidR="00D02256">
                  <w:rPr>
                    <w:noProof/>
                    <w:lang w:val="en-US"/>
                  </w:rPr>
                  <w:delText>(Pontius et al. 2008; Peng et al. 2020; Valencia et al. 2020)</w:delText>
                </w:r>
                <w:r w:rsidR="005F18B0">
                  <w:rPr>
                    <w:noProof/>
                    <w:lang w:val="en-US"/>
                  </w:rPr>
                  <w:fldChar w:fldCharType="end"/>
                </w:r>
              </w:del>
              <w:r w:rsidR="00400349">
                <w:rPr>
                  <w:noProof/>
                  <w:lang w:val="en-US"/>
                </w:rPr>
                <w:t>,</w:t>
              </w:r>
              <w:customXmlDelRangeStart w:id="225" w:author="JINZHU WANG" w:date="2021-09-13T16:45:00Z"/>
            </w:sdtContent>
          </w:sdt>
          <w:customXmlDelRangeEnd w:id="225"/>
          <w:customXmlInsRangeStart w:id="226" w:author="JINZHU WANG" w:date="2021-09-13T16:45:00Z"/>
        </w:sdtContent>
      </w:sdt>
      <w:customXmlInsRangeEnd w:id="226"/>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del w:id="227" w:author="JINZHU WANG" w:date="2021-09-13T16:45:00Z">
            <w:r w:rsidR="00AA4F5F">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NUMTY6NDM6NTA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delInstrText>
            </w:r>
            <w:r w:rsidR="00AA4F5F">
              <w:rPr>
                <w:noProof/>
                <w:lang w:val="en-US"/>
              </w:rPr>
              <w:fldChar w:fldCharType="separate"/>
            </w:r>
            <w:r w:rsidR="00AA4F5F">
              <w:rPr>
                <w:noProof/>
                <w:lang w:val="en-US"/>
              </w:rPr>
              <w:delText>(Pramanik et al. 2021)</w:delText>
            </w:r>
            <w:r w:rsidR="00AA4F5F">
              <w:rPr>
                <w:noProof/>
                <w:lang w:val="en-US"/>
              </w:rPr>
              <w:fldChar w:fldCharType="end"/>
            </w:r>
          </w:del>
          <w:ins w:id="228" w:author="JINZHU WANG" w:date="2021-09-13T16:45:00Z">
            <w:r w:rsidR="00AA4F5F">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NUMTY6NDA6ND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r w:rsidR="00AA4F5F">
              <w:rPr>
                <w:noProof/>
                <w:lang w:val="en-US"/>
              </w:rPr>
              <w:fldChar w:fldCharType="separate"/>
            </w:r>
            <w:r w:rsidR="000B26F0">
              <w:rPr>
                <w:noProof/>
                <w:lang w:val="en-US"/>
              </w:rPr>
              <w:t>(Pramanik et al. 2021)</w:t>
            </w:r>
            <w:r w:rsidR="00AA4F5F">
              <w:rPr>
                <w:noProof/>
                <w:lang w:val="en-US"/>
              </w:rPr>
              <w:fldChar w:fldCharType="end"/>
            </w:r>
          </w:ins>
        </w:sdtContent>
      </w:sdt>
      <w:r w:rsidR="006049AA">
        <w:rPr>
          <w:lang w:val="en-US"/>
        </w:rPr>
        <w:t>.</w:t>
      </w:r>
      <w:r w:rsidR="002F7EB8">
        <w:rPr>
          <w:lang w:val="en-US"/>
        </w:rPr>
        <w:t xml:space="preserve"> </w:t>
      </w:r>
      <w:commentRangeStart w:id="229"/>
      <w:r w:rsidR="001543DC">
        <w:rPr>
          <w:lang w:val="en-US"/>
        </w:rPr>
        <w:t xml:space="preserve">It </w:t>
      </w:r>
      <w:r w:rsidR="00325962">
        <w:rPr>
          <w:lang w:val="en-US"/>
        </w:rPr>
        <w:t xml:space="preserve">is </w:t>
      </w:r>
      <w:r w:rsidR="001543DC">
        <w:rPr>
          <w:lang w:val="en-US"/>
        </w:rPr>
        <w:t xml:space="preserve">worth noting that </w:t>
      </w:r>
      <w:r w:rsidR="003E6A91">
        <w:rPr>
          <w:lang w:val="en-US"/>
        </w:rPr>
        <w:t xml:space="preserve">this study </w:t>
      </w:r>
      <w:r w:rsidR="003740AE">
        <w:rPr>
          <w:lang w:val="en-US"/>
        </w:rPr>
        <w:t xml:space="preserve">only used urban maps, </w:t>
      </w:r>
      <w:proofErr w:type="gramStart"/>
      <w:r w:rsidR="003740AE">
        <w:rPr>
          <w:lang w:val="en-US"/>
        </w:rPr>
        <w:t>DEM</w:t>
      </w:r>
      <w:proofErr w:type="gramEnd"/>
      <w:r w:rsidR="003740AE">
        <w:rPr>
          <w:lang w:val="en-US"/>
        </w:rPr>
        <w:t xml:space="preserve"> and slope to simulate </w:t>
      </w:r>
      <w:r w:rsidR="002B2051">
        <w:rPr>
          <w:lang w:val="en-US"/>
        </w:rPr>
        <w:t xml:space="preserve">urban dynamics, while </w:t>
      </w:r>
      <w:r w:rsidR="003E6A91">
        <w:rPr>
          <w:lang w:val="en-US"/>
        </w:rPr>
        <w:t>the conventional models took</w:t>
      </w:r>
      <w:r w:rsidR="00CC1DBE">
        <w:rPr>
          <w:lang w:val="en-US"/>
        </w:rPr>
        <w:t xml:space="preserve"> </w:t>
      </w:r>
      <w:r w:rsidR="005919B5" w:rsidRPr="005919B5">
        <w:rPr>
          <w:lang w:val="en-US"/>
        </w:rPr>
        <w:t>accessibility</w:t>
      </w:r>
      <w:r w:rsidR="005919B5">
        <w:rPr>
          <w:lang w:val="en-US"/>
        </w:rPr>
        <w:t xml:space="preserve"> </w:t>
      </w:r>
      <w:r w:rsidR="006C4512">
        <w:rPr>
          <w:lang w:val="en-US"/>
        </w:rPr>
        <w:t>variables (i.e., distances to roads,</w:t>
      </w:r>
      <w:r w:rsidR="00B94096">
        <w:rPr>
          <w:lang w:val="en-US"/>
        </w:rPr>
        <w:t xml:space="preserve"> </w:t>
      </w:r>
      <w:r w:rsidR="00D00FBC">
        <w:rPr>
          <w:lang w:val="en-US"/>
        </w:rPr>
        <w:t>administrative</w:t>
      </w:r>
      <w:r w:rsidR="00B94096">
        <w:rPr>
          <w:lang w:val="en-US"/>
        </w:rPr>
        <w:t xml:space="preserve"> centers</w:t>
      </w:r>
      <w:r w:rsidR="00D00FBC">
        <w:rPr>
          <w:lang w:val="en-US"/>
        </w:rPr>
        <w:t>, and existing urban lands</w:t>
      </w:r>
      <w:r w:rsidR="006C4512">
        <w:rPr>
          <w:lang w:val="en-US"/>
        </w:rPr>
        <w:t>)</w:t>
      </w:r>
      <w:r w:rsidR="00D00FBC">
        <w:rPr>
          <w:lang w:val="en-US"/>
        </w:rPr>
        <w:t xml:space="preserve">, suitability variables (i.e., DEM, slope, </w:t>
      </w:r>
      <w:r w:rsidR="00D67B92">
        <w:rPr>
          <w:lang w:val="en-US"/>
        </w:rPr>
        <w:t>climate data</w:t>
      </w:r>
      <w:r w:rsidR="00D00FBC">
        <w:rPr>
          <w:lang w:val="en-US"/>
        </w:rPr>
        <w:t>)</w:t>
      </w:r>
      <w:r w:rsidR="00D67B92">
        <w:rPr>
          <w:lang w:val="en-US"/>
        </w:rPr>
        <w:t xml:space="preserve"> and accessories variables (</w:t>
      </w:r>
      <w:r w:rsidR="004B4384">
        <w:rPr>
          <w:lang w:val="en-US"/>
        </w:rPr>
        <w:t xml:space="preserve">population, gross domestic product, </w:t>
      </w:r>
      <w:r w:rsidR="003E0E60">
        <w:rPr>
          <w:lang w:val="en-US"/>
        </w:rPr>
        <w:t>etc.</w:t>
      </w:r>
      <w:r w:rsidR="00D67B92">
        <w:rPr>
          <w:lang w:val="en-US"/>
        </w:rPr>
        <w:t>)</w:t>
      </w:r>
      <w:r w:rsidR="003E0E60">
        <w:rPr>
          <w:lang w:val="en-US"/>
        </w:rPr>
        <w:t xml:space="preserve"> to </w:t>
      </w:r>
      <w:r w:rsidR="00640EB0">
        <w:rPr>
          <w:lang w:val="en-US"/>
        </w:rPr>
        <w:t>map</w:t>
      </w:r>
      <w:r w:rsidR="00AC1BE4">
        <w:rPr>
          <w:lang w:val="en-US"/>
        </w:rPr>
        <w:t xml:space="preserve"> the urban transition potential.</w:t>
      </w:r>
      <w:r w:rsidR="00FD7E80">
        <w:rPr>
          <w:lang w:val="en-US"/>
        </w:rPr>
        <w:t xml:space="preserve"> </w:t>
      </w:r>
      <w:commentRangeEnd w:id="229"/>
      <w:r w:rsidR="00462F03">
        <w:rPr>
          <w:rStyle w:val="CommentReference"/>
        </w:rPr>
        <w:commentReference w:id="229"/>
      </w:r>
      <w:r w:rsidR="00FD7E80">
        <w:rPr>
          <w:lang w:val="en-US"/>
        </w:rPr>
        <w:t xml:space="preserve">As a result, </w:t>
      </w:r>
      <w:r w:rsidR="004E7045">
        <w:rPr>
          <w:lang w:val="en-US"/>
        </w:rPr>
        <w:t xml:space="preserve">UNET </w:t>
      </w:r>
      <w:r w:rsidR="00E0253F">
        <w:rPr>
          <w:lang w:val="en-US"/>
        </w:rPr>
        <w:t>used</w:t>
      </w:r>
      <w:r w:rsidR="00920438">
        <w:rPr>
          <w:lang w:val="en-US"/>
        </w:rPr>
        <w:t xml:space="preserve"> significantly fewer driving factors</w:t>
      </w:r>
      <w:r w:rsidR="00E0253F">
        <w:rPr>
          <w:lang w:val="en-US"/>
        </w:rPr>
        <w:t xml:space="preserve"> in</w:t>
      </w:r>
      <w:r w:rsidR="00D30525">
        <w:rPr>
          <w:lang w:val="en-US"/>
        </w:rPr>
        <w:t xml:space="preserve"> simulat</w:t>
      </w:r>
      <w:r w:rsidR="00E0253F">
        <w:rPr>
          <w:lang w:val="en-US"/>
        </w:rPr>
        <w:t>ing</w:t>
      </w:r>
      <w:r w:rsidR="00D30525">
        <w:rPr>
          <w:lang w:val="en-US"/>
        </w:rPr>
        <w:t xml:space="preserve"> urban development </w:t>
      </w:r>
      <w:r w:rsidR="00C2211E">
        <w:rPr>
          <w:lang w:val="en-US"/>
        </w:rPr>
        <w:t>but achieved</w:t>
      </w:r>
      <w:r w:rsidR="00D30525">
        <w:rPr>
          <w:lang w:val="en-US"/>
        </w:rPr>
        <w:t xml:space="preserve"> similar </w:t>
      </w:r>
      <w:r w:rsidR="00E0253F">
        <w:rPr>
          <w:lang w:val="en-US"/>
        </w:rPr>
        <w:t>performance</w:t>
      </w:r>
      <w:r w:rsidR="00174778">
        <w:rPr>
          <w:lang w:val="en-US"/>
        </w:rPr>
        <w:t>s</w:t>
      </w:r>
      <w:r w:rsidR="00920438">
        <w:rPr>
          <w:lang w:val="en-US"/>
        </w:rPr>
        <w:t xml:space="preserve"> to conventional CA models that </w:t>
      </w:r>
      <w:r w:rsidR="00174778">
        <w:rPr>
          <w:lang w:val="en-US"/>
        </w:rPr>
        <w:t>were carefully calibrated.</w:t>
      </w:r>
    </w:p>
    <w:p w14:paraId="4A950176" w14:textId="6B1FF646" w:rsidR="00DB05F4" w:rsidRPr="00731CC3" w:rsidRDefault="00DB05F4" w:rsidP="00D71802">
      <w:pPr>
        <w:spacing w:line="276" w:lineRule="auto"/>
        <w:rPr>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 xml:space="preserve">linear structure </w:t>
      </w:r>
      <w:r w:rsidR="003E52CE">
        <w:rPr>
          <w:lang w:val="en-US"/>
        </w:rPr>
        <w:t xml:space="preserve">of roads </w:t>
      </w:r>
      <w:r w:rsidR="00645FBA">
        <w:rPr>
          <w:lang w:val="en-US"/>
        </w:rPr>
        <w:t xml:space="preserve">and the </w:t>
      </w:r>
      <w:r w:rsidR="00971C8F">
        <w:rPr>
          <w:lang w:val="en-US"/>
        </w:rPr>
        <w:t xml:space="preserve">general development trend of cities was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w:t>
      </w:r>
      <w:del w:id="230" w:author="JINZHU WANG" w:date="2021-09-13T16:45:00Z">
        <w:r w:rsidR="00442639">
          <w:rPr>
            <w:lang w:val="en-US"/>
          </w:rPr>
          <w:delText xml:space="preserve">However, </w:delText>
        </w:r>
        <w:r w:rsidR="001F0CC3">
          <w:rPr>
            <w:lang w:val="en-US"/>
          </w:rPr>
          <w:delText xml:space="preserve">the general outward </w:delText>
        </w:r>
        <w:r w:rsidR="0004752D">
          <w:rPr>
            <w:lang w:val="en-US"/>
          </w:rPr>
          <w:delText xml:space="preserve">expansion patterns were </w:delText>
        </w:r>
        <w:r w:rsidR="00846A16">
          <w:rPr>
            <w:lang w:val="en-US"/>
          </w:rPr>
          <w:delText>easy to observe</w:delText>
        </w:r>
        <w:r w:rsidR="0004752D">
          <w:rPr>
            <w:lang w:val="en-US"/>
          </w:rPr>
          <w:delText xml:space="preserve"> </w:delText>
        </w:r>
        <w:r w:rsidR="00846A16">
          <w:rPr>
            <w:lang w:val="en-US"/>
          </w:rPr>
          <w:delText xml:space="preserve">in </w:delText>
        </w:r>
        <w:r w:rsidR="0004752D">
          <w:rPr>
            <w:lang w:val="en-US"/>
          </w:rPr>
          <w:delText>many conventional urban simulations</w:delText>
        </w:r>
        <w:r w:rsidR="00F9625D">
          <w:rPr>
            <w:lang w:val="en-US"/>
          </w:rPr>
          <w:delText xml:space="preserve"> </w:delText>
        </w:r>
      </w:del>
      <w:customXmlDelRangeStart w:id="231" w:author="JINZHU WANG" w:date="2021-09-13T16:45:00Z"/>
      <w:sdt>
        <w:sdtPr>
          <w:rPr>
            <w:lang w:val="en-US"/>
          </w:rPr>
          <w:alias w:val="To edit, see citavi.com/edit"/>
          <w:tag w:val="CitaviPlaceholder#0ad0e2d7-a34f-42a0-97c7-65ceb874e620"/>
          <w:id w:val="-727688326"/>
          <w:placeholder>
            <w:docPart w:val="64D250097FBB47559FA74F3159624FB7"/>
          </w:placeholder>
        </w:sdtPr>
        <w:sdtEndPr/>
        <w:sdtContent>
          <w:customXmlDelRangeEnd w:id="231"/>
          <w:del w:id="232" w:author="JINZHU WANG" w:date="2021-09-13T16:45:00Z">
            <w:r w:rsidR="00F9625D">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NUMTY6NDM6NTA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M1QxNjo0Mzo1MC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M1QxNjo0Mzo1MC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MwYWQwZTJkNy1hMzRmLTQyYTAtOTdjNy02NWNlYjg3NGU2MjAiLCJUZXh0IjoiKEdhbyBldCBhbC4gMjAyMDsgU2hhZml6YWRlaC1Nb2doYWRhbSBldCBhbC4gMjAxNzsgUMOpcmV6LU1vbGluYSBldCBhbC4gMjAxNykiLCJXQUlWZXJzaW9uIjoiNi44LjAuMCJ9}</w:delInstrText>
            </w:r>
            <w:r w:rsidR="00F9625D">
              <w:rPr>
                <w:noProof/>
                <w:lang w:val="en-US"/>
              </w:rPr>
              <w:fldChar w:fldCharType="separate"/>
            </w:r>
            <w:r w:rsidR="009E5450">
              <w:rPr>
                <w:noProof/>
                <w:lang w:val="en-US"/>
              </w:rPr>
              <w:delText>(Gao et al. 2020; Shafizadeh-Moghadam et al. 2017; Pérez-Molina et al. 2017)</w:delText>
            </w:r>
            <w:r w:rsidR="00F9625D">
              <w:rPr>
                <w:noProof/>
                <w:lang w:val="en-US"/>
              </w:rPr>
              <w:fldChar w:fldCharType="end"/>
            </w:r>
          </w:del>
          <w:customXmlDelRangeStart w:id="233" w:author="JINZHU WANG" w:date="2021-09-13T16:45:00Z"/>
        </w:sdtContent>
      </w:sdt>
      <w:customXmlDelRangeEnd w:id="233"/>
      <w:ins w:id="234" w:author="JINZHU WANG" w:date="2021-09-13T16:45:00Z">
        <w:r w:rsidR="00442639">
          <w:rPr>
            <w:lang w:val="en-US"/>
          </w:rPr>
          <w:t xml:space="preserve">However, </w:t>
        </w:r>
        <w:r w:rsidR="001F0CC3">
          <w:rPr>
            <w:lang w:val="en-US"/>
          </w:rPr>
          <w:t xml:space="preserve">the 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ins>
      <w:customXmlInsRangeStart w:id="235" w:author="JINZHU WANG" w:date="2021-09-13T16:45:00Z"/>
      <w:sdt>
        <w:sdtPr>
          <w:rPr>
            <w:lang w:val="en-US"/>
          </w:rPr>
          <w:alias w:val="To edit, see citavi.com/edit"/>
          <w:tag w:val="CitaviPlaceholder#0ad0e2d7-a34f-42a0-97c7-65ceb874e620"/>
          <w:id w:val="-337932168"/>
          <w:placeholder>
            <w:docPart w:val="DefaultPlaceholder_-1854013440"/>
          </w:placeholder>
        </w:sdtPr>
        <w:sdtEndPr/>
        <w:sdtContent>
          <w:customXmlInsRangeEnd w:id="235"/>
          <w:ins w:id="236" w:author="JINZHU WANG" w:date="2021-09-13T16:45:00Z">
            <w:r w:rsidR="00F9625D">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NUMTY6NDA6NDk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M1QxNjo0MDo0OS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M1QxNjo0MDo0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MwYWQwZTJkNy1hMzRmLTQyYTAtOTdjNy02NWNlYjg3NGU2MjAiLCJUZXh0IjoiKEdhbyBldCBhbC4gMjAyMDsgU2hhZml6YWRlaC1Nb2doYWRhbSBldCBhbC4gMjAxNzsgUMOpcmV6LU1vbGluYSBldCBhbC4gMjAxNykiLCJXQUlWZXJzaW9uIjoiNi44LjAuMCJ9}</w:instrText>
            </w:r>
            <w:r w:rsidR="00F9625D">
              <w:rPr>
                <w:noProof/>
                <w:lang w:val="en-US"/>
              </w:rPr>
              <w:fldChar w:fldCharType="separate"/>
            </w:r>
            <w:r w:rsidR="000B26F0">
              <w:rPr>
                <w:noProof/>
                <w:lang w:val="en-US"/>
              </w:rPr>
              <w:t>(Gao et al. 2020; Shafizadeh-Moghadam et al. 2017; Pérez-Molina et al. 2017)</w:t>
            </w:r>
            <w:r w:rsidR="00F9625D">
              <w:rPr>
                <w:noProof/>
                <w:lang w:val="en-US"/>
              </w:rPr>
              <w:fldChar w:fldCharType="end"/>
            </w:r>
          </w:ins>
          <w:customXmlInsRangeStart w:id="237" w:author="JINZHU WANG" w:date="2021-09-13T16:45:00Z"/>
        </w:sdtContent>
      </w:sdt>
      <w:customXmlInsRangeEnd w:id="237"/>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033B4218"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del w:id="238" w:author="JINZHU WANG" w:date="2021-09-13T16:45:00Z">
        <w:r w:rsidR="005919B5" w:rsidRPr="005919B5">
          <w:rPr>
            <w:lang w:val="en-US"/>
          </w:rPr>
          <w:delText>Accessibility</w:delText>
        </w:r>
        <w:r w:rsidR="005919B5">
          <w:rPr>
            <w:lang w:val="en-US"/>
          </w:rPr>
          <w:delText xml:space="preserve"> </w:delText>
        </w:r>
        <w:r w:rsidR="00611B24">
          <w:rPr>
            <w:lang w:val="en-US"/>
          </w:rPr>
          <w:delText xml:space="preserve">variables such as distance to roads and </w:delText>
        </w:r>
        <w:r w:rsidR="001466A6">
          <w:rPr>
            <w:lang w:val="en-US"/>
          </w:rPr>
          <w:delText xml:space="preserve">railways have </w:delText>
        </w:r>
        <w:r w:rsidR="00077718">
          <w:rPr>
            <w:lang w:val="en-US"/>
          </w:rPr>
          <w:delText xml:space="preserve">been </w:delText>
        </w:r>
        <w:r w:rsidR="00766E55">
          <w:rPr>
            <w:lang w:val="en-US"/>
          </w:rPr>
          <w:delText>proven</w:delText>
        </w:r>
        <w:r w:rsidR="001466A6">
          <w:rPr>
            <w:lang w:val="en-US"/>
          </w:rPr>
          <w:delText xml:space="preserve"> effective </w:delText>
        </w:r>
        <w:r w:rsidR="009A62E3">
          <w:rPr>
            <w:lang w:val="en-US"/>
          </w:rPr>
          <w:delText>in</w:delText>
        </w:r>
        <w:r w:rsidR="001466A6">
          <w:rPr>
            <w:lang w:val="en-US"/>
          </w:rPr>
          <w:delText xml:space="preserve"> </w:delText>
        </w:r>
        <w:r w:rsidR="00FE45A9">
          <w:rPr>
            <w:lang w:val="en-US"/>
          </w:rPr>
          <w:delText>conventional</w:delText>
        </w:r>
        <w:r w:rsidR="001466A6">
          <w:rPr>
            <w:lang w:val="en-US"/>
          </w:rPr>
          <w:delText xml:space="preserve"> urban </w:delText>
        </w:r>
        <w:r w:rsidR="00FE45A9">
          <w:rPr>
            <w:lang w:val="en-US"/>
          </w:rPr>
          <w:delText xml:space="preserve">dynamic modelling </w:delText>
        </w:r>
      </w:del>
      <w:customXmlDelRangeStart w:id="239" w:author="JINZHU WANG" w:date="2021-09-13T16:45:00Z"/>
      <w:sdt>
        <w:sdtPr>
          <w:rPr>
            <w:lang w:val="en-US"/>
          </w:rPr>
          <w:alias w:val="To edit, see citavi.com/edit"/>
          <w:tag w:val="CitaviPlaceholder#0b6cbc0f-e5ee-4ac9-9230-8283b36072dd"/>
          <w:id w:val="-1105659239"/>
          <w:placeholder>
            <w:docPart w:val="64D250097FBB47559FA74F3159624FB7"/>
          </w:placeholder>
        </w:sdtPr>
        <w:sdtEndPr/>
        <w:sdtContent>
          <w:customXmlDelRangeEnd w:id="239"/>
          <w:del w:id="240" w:author="JINZHU WANG" w:date="2021-09-13T16:45:00Z">
            <w:r w:rsidR="00FE45A9">
              <w:rPr>
                <w:noProof/>
                <w:lang w:val="en-US"/>
              </w:rPr>
              <w:fldChar w:fldCharType="begin"/>
            </w:r>
            <w:r w:rsidR="006F0CF0">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M1QxNjo0Mzo1M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NUMTY6NDM6NTA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BiNmNiYzBmLWU1ZWUtNGFjOS05MjMwLTgyODNiMzYwNzJkZCIsIlRleHQiOiIoVHJpcGF0aHkgYW5kIEt1bWFyIDIwMTk7IFZhbGVuY2lhIGV0IGFsLiAyMDIwOyBSb25uZWJlcmdlciBldCBhbC4gMjAxNSkiLCJXQUlWZXJzaW9uIjoiNi44LjAuMCJ9}</w:delInstrText>
            </w:r>
            <w:r w:rsidR="00FE45A9">
              <w:rPr>
                <w:noProof/>
                <w:lang w:val="en-US"/>
              </w:rPr>
              <w:fldChar w:fldCharType="separate"/>
            </w:r>
            <w:r w:rsidR="00FE45A9">
              <w:rPr>
                <w:noProof/>
                <w:lang w:val="en-US"/>
              </w:rPr>
              <w:delText>(Tripathy and Kumar 2019; Valencia et al. 2020; Ronneberger et al. 2015)</w:delText>
            </w:r>
            <w:r w:rsidR="00FE45A9">
              <w:rPr>
                <w:noProof/>
                <w:lang w:val="en-US"/>
              </w:rPr>
              <w:fldChar w:fldCharType="end"/>
            </w:r>
          </w:del>
          <w:customXmlDelRangeStart w:id="241" w:author="JINZHU WANG" w:date="2021-09-13T16:45:00Z"/>
        </w:sdtContent>
      </w:sdt>
      <w:customXmlDelRangeEnd w:id="241"/>
      <w:ins w:id="242" w:author="JINZHU WANG" w:date="2021-09-13T16:45:00Z">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modelling </w:t>
        </w:r>
      </w:ins>
      <w:customXmlInsRangeStart w:id="243" w:author="JINZHU WANG" w:date="2021-09-13T16:45:00Z"/>
      <w:sdt>
        <w:sdtPr>
          <w:rPr>
            <w:lang w:val="en-US"/>
          </w:rPr>
          <w:alias w:val="To edit, see citavi.com/edit"/>
          <w:tag w:val="CitaviPlaceholder#0b6cbc0f-e5ee-4ac9-9230-8283b36072dd"/>
          <w:id w:val="-665012955"/>
          <w:placeholder>
            <w:docPart w:val="DefaultPlaceholder_-1854013440"/>
          </w:placeholder>
        </w:sdtPr>
        <w:sdtEndPr/>
        <w:sdtContent>
          <w:customXmlInsRangeEnd w:id="243"/>
          <w:ins w:id="244" w:author="JINZHU WANG" w:date="2021-09-13T16:45:00Z">
            <w:r w:rsidR="00FE45A9">
              <w:rPr>
                <w:noProof/>
                <w:lang w:val="en-US"/>
              </w:rPr>
              <w:fldChar w:fldCharType="begin"/>
            </w:r>
            <w:r w:rsidR="000B26F0">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M1QxNjo0MDo0O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NUMTY6NDA6NDk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BiNmNiYzBmLWU1ZWUtNGFjOS05MjMwLTgyODNiMzYwNzJkZCIsIlRleHQiOiIoVHJpcGF0aHkgYW5kIEt1bWFyIDIwMTk7IFZhbGVuY2lhIGV0IGFsLiAyMDIwOyBSb25uZWJlcmdlciBldCBhbC4gMjAxNSkiLCJXQUlWZXJzaW9uIjoiNi44LjAuMCJ9}</w:instrText>
            </w:r>
            <w:r w:rsidR="00FE45A9">
              <w:rPr>
                <w:noProof/>
                <w:lang w:val="en-US"/>
              </w:rPr>
              <w:fldChar w:fldCharType="separate"/>
            </w:r>
            <w:r w:rsidR="000B26F0">
              <w:rPr>
                <w:noProof/>
                <w:lang w:val="en-US"/>
              </w:rPr>
              <w:t>(Tripathy and Kumar 2019; Valencia et al. 2020; Ronneberger et al. 2015)</w:t>
            </w:r>
            <w:r w:rsidR="00FE45A9">
              <w:rPr>
                <w:noProof/>
                <w:lang w:val="en-US"/>
              </w:rPr>
              <w:fldChar w:fldCharType="end"/>
            </w:r>
          </w:ins>
          <w:customXmlInsRangeStart w:id="245" w:author="JINZHU WANG" w:date="2021-09-13T16:45:00Z"/>
        </w:sdtContent>
      </w:sdt>
      <w:customXmlInsRangeEnd w:id="245"/>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hese rules were hidden in the three million weights</w:t>
      </w:r>
      <w:r w:rsidR="00E72A2A">
        <w:rPr>
          <w:lang w:val="en-US"/>
        </w:rPr>
        <w:t xml:space="preserve">. Thus, </w:t>
      </w:r>
      <w:r w:rsidR="007270E0">
        <w:rPr>
          <w:lang w:val="en-US"/>
        </w:rPr>
        <w:t xml:space="preserve">its </w:t>
      </w:r>
      <w:r w:rsidR="0093133F">
        <w:rPr>
          <w:lang w:val="en-US"/>
        </w:rPr>
        <w:t xml:space="preserve">application </w:t>
      </w:r>
      <w:r w:rsidR="00E260F5">
        <w:rPr>
          <w:lang w:val="en-US"/>
        </w:rPr>
        <w:t>i</w:t>
      </w:r>
      <w:r w:rsidR="007270E0">
        <w:rPr>
          <w:lang w:val="en-US"/>
        </w:rPr>
        <w:t xml:space="preserve">n </w:t>
      </w:r>
      <w:r w:rsidR="009E6F36">
        <w:rPr>
          <w:lang w:val="en-US"/>
        </w:rPr>
        <w:t xml:space="preserve">planning or </w:t>
      </w:r>
      <w:r w:rsidR="007270E0">
        <w:rPr>
          <w:lang w:val="en-US"/>
        </w:rPr>
        <w:t xml:space="preserve">regulating </w:t>
      </w:r>
      <w:r w:rsidR="00A533FA">
        <w:rPr>
          <w:lang w:val="en-US"/>
        </w:rPr>
        <w:t xml:space="preserve">future urban development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variables to UNET and assimilate</w:t>
      </w:r>
      <w:r w:rsidR="00D31ADB">
        <w:rPr>
          <w:lang w:val="en-US"/>
        </w:rPr>
        <w:t xml:space="preserve"> </w:t>
      </w:r>
      <w:r w:rsidR="00E260F5">
        <w:rPr>
          <w:lang w:val="en-US"/>
        </w:rPr>
        <w:t xml:space="preserve">development plans </w:t>
      </w:r>
      <w:r w:rsidR="00D31ADB">
        <w:rPr>
          <w:lang w:val="en-US"/>
        </w:rPr>
        <w:t>to shape the simulation results.</w:t>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246"/>
      <w:r>
        <w:rPr>
          <w:rFonts w:asciiTheme="minorHAnsi" w:hAnsiTheme="minorHAnsi" w:cstheme="minorHAnsi"/>
          <w:lang w:val="en-US"/>
        </w:rPr>
        <w:lastRenderedPageBreak/>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246"/>
      <w:r w:rsidR="002437A8">
        <w:rPr>
          <w:rStyle w:val="CommentReference"/>
          <w:rFonts w:asciiTheme="minorHAnsi" w:eastAsiaTheme="minorEastAsia" w:hAnsiTheme="minorHAnsi" w:cstheme="minorBidi"/>
          <w:color w:val="auto"/>
        </w:rPr>
        <w:commentReference w:id="246"/>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14281AA3" w:rsidR="00C966C2" w:rsidRDefault="00C966C2" w:rsidP="00D71802">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capture in the simulation. However</w:t>
      </w:r>
      <w:r w:rsidR="005F09C0">
        <w:rPr>
          <w:lang w:val="en-US"/>
        </w:rPr>
        <w:t xml:space="preserve">, </w:t>
      </w:r>
      <w:r w:rsidR="0007005E">
        <w:rPr>
          <w:lang w:val="en-US"/>
        </w:rPr>
        <w:t xml:space="preserve">the performances of </w:t>
      </w:r>
      <w:r w:rsidR="005F09C0">
        <w:rPr>
          <w:lang w:val="en-US"/>
        </w:rPr>
        <w:t xml:space="preserve">conventional models </w:t>
      </w:r>
      <w:r w:rsidR="00E110DA">
        <w:rPr>
          <w:lang w:val="en-US"/>
        </w:rPr>
        <w:t xml:space="preserve">declined as the neighborhood reached a significantly smaller size </w:t>
      </w:r>
      <w:r w:rsidR="00994455">
        <w:rPr>
          <w:lang w:val="en-US"/>
        </w:rPr>
        <w:t xml:space="preserve">to the UNET, </w:t>
      </w:r>
      <w:r w:rsidR="00F73501">
        <w:rPr>
          <w:lang w:val="en-US"/>
        </w:rPr>
        <w:t>making</w:t>
      </w:r>
      <w:r w:rsidR="00EA6E0A">
        <w:rPr>
          <w:lang w:val="en-US"/>
        </w:rPr>
        <w:t xml:space="preserve"> </w:t>
      </w:r>
      <w:r w:rsidR="002847BD">
        <w:rPr>
          <w:lang w:val="en-US"/>
        </w:rPr>
        <w:t>prox</w:t>
      </w:r>
      <w:r w:rsidR="00414BD0">
        <w:rPr>
          <w:lang w:val="en-US"/>
        </w:rPr>
        <w:t>y variables</w:t>
      </w:r>
      <w:r w:rsidR="002847BD">
        <w:rPr>
          <w:lang w:val="en-US"/>
        </w:rPr>
        <w:t xml:space="preserve"> like</w:t>
      </w:r>
      <w:r w:rsidR="00D57FF4">
        <w:rPr>
          <w:lang w:val="en-US"/>
        </w:rPr>
        <w:t xml:space="preserve"> distances to roads </w:t>
      </w:r>
      <w:r w:rsidR="002847BD">
        <w:rPr>
          <w:lang w:val="en-US"/>
        </w:rPr>
        <w:t xml:space="preserve">be employed </w:t>
      </w:r>
      <w:r w:rsidR="00414BD0">
        <w:rPr>
          <w:lang w:val="en-US"/>
        </w:rPr>
        <w:t>in</w:t>
      </w:r>
      <w:r w:rsidR="00D47FDE">
        <w:rPr>
          <w:lang w:val="en-US"/>
        </w:rPr>
        <w:t xml:space="preserve">stead. </w:t>
      </w:r>
      <w:r w:rsidR="003A0977">
        <w:rPr>
          <w:lang w:val="en-US"/>
        </w:rPr>
        <w:t xml:space="preserve">Moreover, </w:t>
      </w:r>
      <w:r w:rsidR="00112B78">
        <w:rPr>
          <w:lang w:val="en-US"/>
        </w:rPr>
        <w:t xml:space="preserve">the </w:t>
      </w:r>
      <w:r w:rsidR="00D157D1">
        <w:rPr>
          <w:lang w:val="en-US"/>
        </w:rPr>
        <w:t xml:space="preserve">overlay metrics show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 xml:space="preserve">calibration process. The landscape metrics show that the </w:t>
      </w:r>
      <w:r w:rsidR="00C02ACC">
        <w:rPr>
          <w:lang w:val="en-US"/>
        </w:rPr>
        <w:t>simulation of UNET was well aligned with the reference map spatially.</w:t>
      </w:r>
    </w:p>
    <w:p w14:paraId="7C1395C8" w14:textId="0A334679" w:rsidR="006F428C" w:rsidRPr="001C5EE1" w:rsidRDefault="003B19B9" w:rsidP="00D71802">
      <w:pPr>
        <w:spacing w:line="276" w:lineRule="auto"/>
        <w:rPr>
          <w:lang w:val="en-US"/>
        </w:rPr>
      </w:pPr>
      <w:r>
        <w:rPr>
          <w:lang w:val="en-US"/>
        </w:rPr>
        <w:t>The UNET, using significantly fewer driving factors</w:t>
      </w:r>
      <w:r w:rsidR="00884417">
        <w:rPr>
          <w:lang w:val="en-US"/>
        </w:rPr>
        <w:t xml:space="preserve"> </w:t>
      </w:r>
      <w:r w:rsidR="007608C7">
        <w:rPr>
          <w:lang w:val="en-US"/>
        </w:rPr>
        <w:t xml:space="preserve">than conventional models, learned the inherent patterns of urban development,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076E4491" w14:textId="77777777" w:rsidR="000B26F0" w:rsidRDefault="00733CB8" w:rsidP="000B26F0">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0B26F0">
            <w:rPr>
              <w:lang w:val="en-US"/>
            </w:rPr>
            <w:t>Publication bibliography</w:t>
          </w:r>
        </w:p>
        <w:p w14:paraId="0CA4338B" w14:textId="77777777" w:rsidR="000B26F0" w:rsidRDefault="000B26F0" w:rsidP="000B26F0">
          <w:pPr>
            <w:pStyle w:val="CitaviBibliographyEntry"/>
            <w:rPr>
              <w:lang w:val="en-US"/>
            </w:rPr>
          </w:pPr>
          <w:bookmarkStart w:id="247" w:name="_CTVL0017a337143abac4c508232a1a45b4b9278"/>
          <w:r>
            <w:rPr>
              <w:lang w:val="en-US"/>
            </w:rPr>
            <w:t>Carneiro, Murillo G.; Oliveira, Gina M. B. (2013): Synchronous cellular automata-based scheduler initialized by heuristic and modeled by a pseudo-linear neighborhood. In</w:t>
          </w:r>
          <w:bookmarkEnd w:id="247"/>
          <w:r>
            <w:rPr>
              <w:lang w:val="en-US"/>
            </w:rPr>
            <w:t xml:space="preserve"> </w:t>
          </w:r>
          <w:r w:rsidRPr="000B26F0">
            <w:rPr>
              <w:i/>
              <w:lang w:val="en-US"/>
            </w:rPr>
            <w:t xml:space="preserve">Nat Comput </w:t>
          </w:r>
          <w:r w:rsidRPr="000B26F0">
            <w:rPr>
              <w:lang w:val="en-US"/>
            </w:rPr>
            <w:t>12 (3), pp. 339–351. DOI: 10.1007/s11047-013-9375-8.</w:t>
          </w:r>
        </w:p>
        <w:p w14:paraId="2F96869F" w14:textId="77777777" w:rsidR="000B26F0" w:rsidRDefault="000B26F0" w:rsidP="000B26F0">
          <w:pPr>
            <w:pStyle w:val="CitaviBibliographyEntry"/>
            <w:rPr>
              <w:lang w:val="en-US"/>
            </w:rPr>
          </w:pPr>
          <w:bookmarkStart w:id="248"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248"/>
          <w:r>
            <w:rPr>
              <w:lang w:val="en-US"/>
            </w:rPr>
            <w:t xml:space="preserve"> </w:t>
          </w:r>
          <w:r w:rsidRPr="000B26F0">
            <w:rPr>
              <w:i/>
              <w:lang w:val="en-US"/>
            </w:rPr>
            <w:t xml:space="preserve">The Science of the total environment </w:t>
          </w:r>
          <w:r w:rsidRPr="000B26F0">
            <w:rPr>
              <w:lang w:val="en-US"/>
            </w:rPr>
            <w:t>712, p. 136509. DOI: 10.1016/j.scitotenv.2020.136509.</w:t>
          </w:r>
        </w:p>
        <w:p w14:paraId="3701F4D3" w14:textId="77777777" w:rsidR="000B26F0" w:rsidRDefault="000B26F0" w:rsidP="000B26F0">
          <w:pPr>
            <w:pStyle w:val="CitaviBibliographyEntry"/>
            <w:rPr>
              <w:lang w:val="en-US"/>
            </w:rPr>
          </w:pPr>
          <w:bookmarkStart w:id="249" w:name="_CTVL001d2f6f0228ca849d0be50cb4e861462f3"/>
          <w:r>
            <w:rPr>
              <w:lang w:val="en-US"/>
            </w:rPr>
            <w:t>Chu, Andrea; Lin, Ying-Chen; Chiueh, Pei-Te (2017): Incorporating the effect of urbanization in measuring climate adaptive capacity. In</w:t>
          </w:r>
          <w:bookmarkEnd w:id="249"/>
          <w:r>
            <w:rPr>
              <w:lang w:val="en-US"/>
            </w:rPr>
            <w:t xml:space="preserve"> </w:t>
          </w:r>
          <w:r w:rsidRPr="000B26F0">
            <w:rPr>
              <w:i/>
              <w:lang w:val="en-US"/>
            </w:rPr>
            <w:t xml:space="preserve">Land use policy </w:t>
          </w:r>
          <w:r w:rsidRPr="000B26F0">
            <w:rPr>
              <w:lang w:val="en-US"/>
            </w:rPr>
            <w:t>68, pp. 28–38. DOI: 10.1016/j.landusepol.2017.07.019.</w:t>
          </w:r>
        </w:p>
        <w:p w14:paraId="66F3DE02" w14:textId="77777777" w:rsidR="000B26F0" w:rsidRDefault="000B26F0" w:rsidP="000B26F0">
          <w:pPr>
            <w:pStyle w:val="CitaviBibliographyEntry"/>
            <w:rPr>
              <w:ins w:id="250" w:author="JINZHU WANG" w:date="2021-09-13T16:45:00Z"/>
              <w:lang w:val="en-US"/>
            </w:rPr>
          </w:pPr>
          <w:bookmarkStart w:id="251" w:name="_CTVL001875e05bb832a412ea178aa547c93ef0d"/>
          <w:ins w:id="252" w:author="JINZHU WANG" w:date="2021-09-13T16:45:00Z">
            <w:r>
              <w:rPr>
                <w:lang w:val="en-US"/>
              </w:rPr>
              <w:t>Çiçek, Özgün; Abdulkadir, Ahmed; Lienkamp, Soeren S.; Brox, Thomas; Ronneberger, Olaf (2016): 3D U-Net: Learning Dense Volumetric Segmentation from Sparse Annotation.</w:t>
            </w:r>
          </w:ins>
        </w:p>
        <w:p w14:paraId="571E32AA" w14:textId="77777777" w:rsidR="000B26F0" w:rsidRDefault="000B26F0" w:rsidP="000B26F0">
          <w:pPr>
            <w:pStyle w:val="CitaviBibliographyEntry"/>
            <w:rPr>
              <w:lang w:val="en-US"/>
            </w:rPr>
          </w:pPr>
          <w:bookmarkStart w:id="253" w:name="_CTVL0016d8ff9c18d884edeabb3d941d91d49e9"/>
          <w:bookmarkEnd w:id="251"/>
          <w:r>
            <w:rPr>
              <w:lang w:val="en-US"/>
            </w:rPr>
            <w:t>Clarke, Keith C.; Johnson, J. Michael (2020): Calibrating SLEUTH with big data: Projecting California's land use to 2100. In</w:t>
          </w:r>
          <w:bookmarkEnd w:id="253"/>
          <w:r>
            <w:rPr>
              <w:lang w:val="en-US"/>
            </w:rPr>
            <w:t xml:space="preserve"> </w:t>
          </w:r>
          <w:r w:rsidRPr="000B26F0">
            <w:rPr>
              <w:i/>
              <w:lang w:val="en-US"/>
            </w:rPr>
            <w:t xml:space="preserve">Computers, Environment and Urban Systems </w:t>
          </w:r>
          <w:r w:rsidRPr="000B26F0">
            <w:rPr>
              <w:lang w:val="en-US"/>
            </w:rPr>
            <w:t>83, p. 101525. DOI: 10.1016/j.compenvurbsys.2020.101525.</w:t>
          </w:r>
        </w:p>
        <w:p w14:paraId="7E9D2BC5" w14:textId="77777777" w:rsidR="000B26F0" w:rsidRDefault="000B26F0" w:rsidP="000B26F0">
          <w:pPr>
            <w:pStyle w:val="CitaviBibliographyEntry"/>
            <w:rPr>
              <w:lang w:val="en-US"/>
            </w:rPr>
          </w:pPr>
          <w:bookmarkStart w:id="254" w:name="_CTVL001d04deeac93d44887b95f53e551d2b387"/>
          <w:r>
            <w:rPr>
              <w:lang w:val="en-US"/>
            </w:rPr>
            <w:lastRenderedPageBreak/>
            <w:t>Feng, Yongjiu; Tong, Xiaohua (2020): A new cellular automata framework of urban growth modeling by incorporating statistical and heuristic methods. In</w:t>
          </w:r>
          <w:bookmarkEnd w:id="254"/>
          <w:r>
            <w:rPr>
              <w:lang w:val="en-US"/>
            </w:rPr>
            <w:t xml:space="preserve"> </w:t>
          </w:r>
          <w:r w:rsidRPr="000B26F0">
            <w:rPr>
              <w:i/>
              <w:lang w:val="en-US"/>
            </w:rPr>
            <w:t xml:space="preserve">International Journal of Geographical Information Science </w:t>
          </w:r>
          <w:r w:rsidRPr="000B26F0">
            <w:rPr>
              <w:lang w:val="en-US"/>
            </w:rPr>
            <w:t>34 (1), pp. 74–97. DOI: 10.1080/13658816.2019.1648813.</w:t>
          </w:r>
        </w:p>
        <w:p w14:paraId="7EE8DE1D" w14:textId="77777777" w:rsidR="000B26F0" w:rsidRDefault="000B26F0" w:rsidP="000B26F0">
          <w:pPr>
            <w:pStyle w:val="CitaviBibliographyEntry"/>
            <w:rPr>
              <w:lang w:val="en-US"/>
            </w:rPr>
          </w:pPr>
          <w:bookmarkStart w:id="255"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255"/>
          <w:r>
            <w:rPr>
              <w:lang w:val="en-US"/>
            </w:rPr>
            <w:t xml:space="preserve"> </w:t>
          </w:r>
          <w:r w:rsidRPr="000B26F0">
            <w:rPr>
              <w:i/>
              <w:lang w:val="en-US"/>
            </w:rPr>
            <w:t>Geocarto International</w:t>
          </w:r>
          <w:r w:rsidRPr="000B26F0">
            <w:rPr>
              <w:lang w:val="en-US"/>
            </w:rPr>
            <w:t>, pp. 1–16. DOI: 10.1080/10106049.2020.1723714.</w:t>
          </w:r>
        </w:p>
        <w:p w14:paraId="624C0F63" w14:textId="77777777" w:rsidR="000B26F0" w:rsidRDefault="000B26F0" w:rsidP="000B26F0">
          <w:pPr>
            <w:pStyle w:val="CitaviBibliographyEntry"/>
            <w:rPr>
              <w:lang w:val="en-US"/>
            </w:rPr>
          </w:pPr>
          <w:bookmarkStart w:id="256"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256"/>
          <w:r>
            <w:rPr>
              <w:lang w:val="en-US"/>
            </w:rPr>
            <w:t xml:space="preserve"> </w:t>
          </w:r>
          <w:r w:rsidRPr="000B26F0">
            <w:rPr>
              <w:i/>
              <w:lang w:val="en-US"/>
            </w:rPr>
            <w:t xml:space="preserve">Computers, Environment and Urban Systems </w:t>
          </w:r>
          <w:r w:rsidRPr="000B26F0">
            <w:rPr>
              <w:lang w:val="en-US"/>
            </w:rPr>
            <w:t>81, p. 101459. DOI: 10.1016/j.compenvurbsys.2020.101459.</w:t>
          </w:r>
        </w:p>
        <w:p w14:paraId="31AF0A0A" w14:textId="77777777" w:rsidR="000B26F0" w:rsidRDefault="000B26F0" w:rsidP="000B26F0">
          <w:pPr>
            <w:pStyle w:val="CitaviBibliographyEntry"/>
            <w:rPr>
              <w:lang w:val="en-US"/>
            </w:rPr>
          </w:pPr>
          <w:bookmarkStart w:id="257" w:name="_CTVL0016a2b8fc9301b4477bb8f80cecdf4885d"/>
          <w:r>
            <w:rPr>
              <w:lang w:val="en-US"/>
            </w:rPr>
            <w:t>Goodchild, Michael F. (2004): The Validity and Usefulness of Laws in Geographic Information Science and Geography. In</w:t>
          </w:r>
          <w:bookmarkEnd w:id="257"/>
          <w:r>
            <w:rPr>
              <w:lang w:val="en-US"/>
            </w:rPr>
            <w:t xml:space="preserve"> </w:t>
          </w:r>
          <w:r w:rsidRPr="000B26F0">
            <w:rPr>
              <w:i/>
              <w:lang w:val="en-US"/>
            </w:rPr>
            <w:t xml:space="preserve">Annals of the Association of American Geographers </w:t>
          </w:r>
          <w:r w:rsidRPr="000B26F0">
            <w:rPr>
              <w:lang w:val="en-US"/>
            </w:rPr>
            <w:t>94 (2), pp. 300–303. DOI: 10.1111/j.1467-8306.2004.09402008.x.</w:t>
          </w:r>
        </w:p>
        <w:p w14:paraId="3CA05EB0" w14:textId="77777777" w:rsidR="000B26F0" w:rsidRDefault="000B26F0" w:rsidP="000B26F0">
          <w:pPr>
            <w:pStyle w:val="CitaviBibliographyEntry"/>
            <w:rPr>
              <w:lang w:val="en-US"/>
            </w:rPr>
          </w:pPr>
          <w:bookmarkStart w:id="258" w:name="_CTVL001262a848bdfc2419dbb87c5a765ec735e"/>
          <w:r>
            <w:rPr>
              <w:lang w:val="en-US"/>
            </w:rPr>
            <w:t>Gorelick, Noel; Hancher, Matt; Dixon, Mike; Ilyushchenko, Simon; Thau, David; Moore, Rebecca (2017): Google Earth Engine: Planetary-scale geospatial analysis for everyone. In</w:t>
          </w:r>
          <w:bookmarkEnd w:id="258"/>
          <w:r>
            <w:rPr>
              <w:lang w:val="en-US"/>
            </w:rPr>
            <w:t xml:space="preserve"> </w:t>
          </w:r>
          <w:r w:rsidRPr="000B26F0">
            <w:rPr>
              <w:i/>
              <w:lang w:val="en-US"/>
            </w:rPr>
            <w:t xml:space="preserve">Remote Sens Environ </w:t>
          </w:r>
          <w:r w:rsidRPr="000B26F0">
            <w:rPr>
              <w:lang w:val="en-US"/>
            </w:rPr>
            <w:t>202, pp. 18–27. DOI: 10.1016/j.rse.2017.06.031.</w:t>
          </w:r>
        </w:p>
        <w:p w14:paraId="6AEE6980" w14:textId="77777777" w:rsidR="000B26F0" w:rsidRDefault="000B26F0" w:rsidP="000B26F0">
          <w:pPr>
            <w:pStyle w:val="CitaviBibliographyEntry"/>
            <w:rPr>
              <w:ins w:id="259" w:author="JINZHU WANG" w:date="2021-09-13T16:45:00Z"/>
              <w:lang w:val="en-US"/>
            </w:rPr>
          </w:pPr>
          <w:bookmarkStart w:id="260" w:name="_CTVL0013552301efd5e4a85b1bda356656467b7"/>
          <w:ins w:id="261" w:author="JINZHU WANG" w:date="2021-09-13T16:45:00Z">
            <w:r>
              <w:rPr>
                <w:lang w:val="en-US"/>
              </w:rPr>
              <w:t>Hubel, David H.; Torsten N. Wiesel (1962): Receptive fields, binocular interaction and functional architecture in the cat's visual cortex. In</w:t>
            </w:r>
            <w:bookmarkEnd w:id="260"/>
            <w:r>
              <w:rPr>
                <w:lang w:val="en-US"/>
              </w:rPr>
              <w:t xml:space="preserve"> </w:t>
            </w:r>
            <w:r w:rsidRPr="000B26F0">
              <w:rPr>
                <w:i/>
                <w:lang w:val="en-US"/>
              </w:rPr>
              <w:t xml:space="preserve">The Journal of physiology </w:t>
            </w:r>
            <w:r w:rsidRPr="000B26F0">
              <w:rPr>
                <w:lang w:val="en-US"/>
              </w:rPr>
              <w:t>160, pp. 106–154. DOI: 10.1113/jphysiol.1962.sp006837.</w:t>
            </w:r>
          </w:ins>
        </w:p>
        <w:p w14:paraId="0D43E3E2" w14:textId="77777777" w:rsidR="000B26F0" w:rsidRDefault="000B26F0" w:rsidP="000B26F0">
          <w:pPr>
            <w:pStyle w:val="CitaviBibliographyEntry"/>
            <w:rPr>
              <w:ins w:id="262" w:author="JINZHU WANG" w:date="2021-09-13T16:45:00Z"/>
              <w:lang w:val="en-US"/>
            </w:rPr>
          </w:pPr>
          <w:bookmarkStart w:id="263" w:name="_CTVL001081b10c2d0224d8eb9e8a9bfae025180"/>
          <w:ins w:id="264" w:author="JINZHU WANG" w:date="2021-09-13T16:45:00Z">
            <w:r>
              <w:rPr>
                <w:lang w:val="en-US"/>
              </w:rPr>
              <w:t>Iglovikov, Vladimir; Shvets, Alexey (2018): TernausNet: U-Net with VGG11 Encoder Pre-Trained on ImageNet for Image Segmentation.</w:t>
            </w:r>
          </w:ins>
        </w:p>
        <w:p w14:paraId="27C9F4C4" w14:textId="77777777" w:rsidR="000B26F0" w:rsidRDefault="000B26F0" w:rsidP="000B26F0">
          <w:pPr>
            <w:pStyle w:val="CitaviBibliographyEntry"/>
            <w:rPr>
              <w:ins w:id="265" w:author="JINZHU WANG" w:date="2021-09-13T16:45:00Z"/>
              <w:lang w:val="en-US"/>
            </w:rPr>
          </w:pPr>
          <w:bookmarkStart w:id="266" w:name="_CTVL001e7fa7217cc4740778b6b2e14c1785ee5"/>
          <w:bookmarkEnd w:id="263"/>
          <w:ins w:id="267" w:author="JINZHU WANG" w:date="2021-09-13T16:45:00Z">
            <w:r>
              <w:rPr>
                <w:lang w:val="en-US"/>
              </w:rPr>
              <w:t>Ji, Shunping; Wei, Shiqing; Lu, Meng (2019): A scale robust convolutional neural network for automatic building extraction from aerial and satellite imagery. In</w:t>
            </w:r>
            <w:bookmarkEnd w:id="266"/>
            <w:r>
              <w:rPr>
                <w:lang w:val="en-US"/>
              </w:rPr>
              <w:t xml:space="preserve"> </w:t>
            </w:r>
            <w:r w:rsidRPr="000B26F0">
              <w:rPr>
                <w:i/>
                <w:lang w:val="en-US"/>
              </w:rPr>
              <w:t xml:space="preserve">International Journal of Remote Sensing </w:t>
            </w:r>
            <w:r w:rsidRPr="000B26F0">
              <w:rPr>
                <w:lang w:val="en-US"/>
              </w:rPr>
              <w:t>40 (9), pp. 3308–3322. DOI: 10.1080/01431161.2018.1528024.</w:t>
            </w:r>
          </w:ins>
        </w:p>
        <w:p w14:paraId="45E07EDB" w14:textId="77777777" w:rsidR="000B26F0" w:rsidRDefault="000B26F0" w:rsidP="000B26F0">
          <w:pPr>
            <w:pStyle w:val="CitaviBibliographyEntry"/>
            <w:rPr>
              <w:lang w:val="en-US"/>
            </w:rPr>
          </w:pPr>
          <w:bookmarkStart w:id="268" w:name="_CTVL00186f3cd6dda1f46618e3d364924bc3bba"/>
          <w:r>
            <w:rPr>
              <w:lang w:val="en-US"/>
            </w:rPr>
            <w:t>Kalnay, Eugenia; Cai, Ming (2003): Impact of urbanization and land-use change on climate. In</w:t>
          </w:r>
          <w:bookmarkEnd w:id="268"/>
          <w:r>
            <w:rPr>
              <w:lang w:val="en-US"/>
            </w:rPr>
            <w:t xml:space="preserve"> </w:t>
          </w:r>
          <w:r w:rsidRPr="000B26F0">
            <w:rPr>
              <w:i/>
              <w:lang w:val="en-US"/>
            </w:rPr>
            <w:t xml:space="preserve">Nature </w:t>
          </w:r>
          <w:r w:rsidRPr="000B26F0">
            <w:rPr>
              <w:lang w:val="en-US"/>
            </w:rPr>
            <w:t>423 (6939), pp. 528–531. DOI: 10.1038/nature01675.</w:t>
          </w:r>
        </w:p>
        <w:p w14:paraId="361292FE" w14:textId="77777777" w:rsidR="000B26F0" w:rsidRDefault="000B26F0" w:rsidP="000B26F0">
          <w:pPr>
            <w:pStyle w:val="CitaviBibliographyEntry"/>
            <w:rPr>
              <w:ins w:id="269" w:author="JINZHU WANG" w:date="2021-09-13T16:45:00Z"/>
              <w:lang w:val="en-US"/>
            </w:rPr>
          </w:pPr>
          <w:bookmarkStart w:id="270" w:name="_CTVL001dcc8cb9e58f243b9861e9e56d093d82c"/>
          <w:ins w:id="271" w:author="JINZHU WANG" w:date="2021-09-13T16:45:00Z">
            <w:r>
              <w:rPr>
                <w:lang w:val="en-US"/>
              </w:rPr>
              <w:t>Krizhevsky, Alex; Sutskever, Ilya; Hinton, Geoffrey E. (2017): ImageNet classification with deep convolutional neural networks. In</w:t>
            </w:r>
            <w:bookmarkEnd w:id="270"/>
            <w:r>
              <w:rPr>
                <w:lang w:val="en-US"/>
              </w:rPr>
              <w:t xml:space="preserve"> </w:t>
            </w:r>
            <w:r w:rsidRPr="000B26F0">
              <w:rPr>
                <w:i/>
                <w:lang w:val="en-US"/>
              </w:rPr>
              <w:t xml:space="preserve">Commun. ACM </w:t>
            </w:r>
            <w:r w:rsidRPr="000B26F0">
              <w:rPr>
                <w:lang w:val="en-US"/>
              </w:rPr>
              <w:t>60 (6), pp. 84–90. DOI: 10.1145/3065386.</w:t>
            </w:r>
          </w:ins>
        </w:p>
        <w:p w14:paraId="648A7CCA" w14:textId="77777777" w:rsidR="000B26F0" w:rsidRDefault="000B26F0" w:rsidP="000B26F0">
          <w:pPr>
            <w:pStyle w:val="CitaviBibliographyEntry"/>
            <w:rPr>
              <w:lang w:val="en-US"/>
            </w:rPr>
          </w:pPr>
          <w:bookmarkStart w:id="272" w:name="_CTVL001dd0652f50a84406fa5f6c693c8a42b99"/>
          <w:r>
            <w:rPr>
              <w:lang w:val="en-US"/>
            </w:rPr>
            <w:t>Li, Xuecao; Gong, Peng; Le Yu; Hu, Tengyun (2017): A segment derived patch-based logistic cellular automata for urban growth modeling with heuristic rules. In</w:t>
          </w:r>
          <w:bookmarkEnd w:id="272"/>
          <w:r>
            <w:rPr>
              <w:lang w:val="en-US"/>
            </w:rPr>
            <w:t xml:space="preserve"> </w:t>
          </w:r>
          <w:r w:rsidRPr="000B26F0">
            <w:rPr>
              <w:i/>
              <w:lang w:val="en-US"/>
            </w:rPr>
            <w:t xml:space="preserve">Computers, Environment and Urban Systems </w:t>
          </w:r>
          <w:r w:rsidRPr="000B26F0">
            <w:rPr>
              <w:lang w:val="en-US"/>
            </w:rPr>
            <w:t>65, pp. 140–149. DOI: 10.1016/j.compenvurbsys.2017.06.001.</w:t>
          </w:r>
        </w:p>
        <w:p w14:paraId="048405A1" w14:textId="77777777" w:rsidR="000B26F0" w:rsidRDefault="000B26F0" w:rsidP="000B26F0">
          <w:pPr>
            <w:pStyle w:val="CitaviBibliographyEntry"/>
            <w:rPr>
              <w:lang w:val="en-US"/>
            </w:rPr>
          </w:pPr>
          <w:bookmarkStart w:id="273" w:name="_CTVL0014b10d7ef8ba14aa18f5efbc2f780b805"/>
          <w:r>
            <w:rPr>
              <w:lang w:val="en-US"/>
            </w:rPr>
            <w:t>Lin, Jingyu; Huang, Jinliang; Prell, Christina; Bryan, Brett A. (2021): Changes in supply and demand mediate the effects of land-use change on freshwater ecosystem services flows. In</w:t>
          </w:r>
          <w:bookmarkEnd w:id="273"/>
          <w:r>
            <w:rPr>
              <w:lang w:val="en-US"/>
            </w:rPr>
            <w:t xml:space="preserve"> </w:t>
          </w:r>
          <w:r w:rsidRPr="000B26F0">
            <w:rPr>
              <w:i/>
              <w:lang w:val="en-US"/>
            </w:rPr>
            <w:t xml:space="preserve">The Science of the total environment </w:t>
          </w:r>
          <w:r w:rsidRPr="000B26F0">
            <w:rPr>
              <w:lang w:val="en-US"/>
            </w:rPr>
            <w:t>763, p. 143012. DOI: 10.1016/j.scitotenv.2020.143012.</w:t>
          </w:r>
        </w:p>
        <w:p w14:paraId="2452C2CA" w14:textId="77777777" w:rsidR="000B26F0" w:rsidRDefault="000B26F0" w:rsidP="000B26F0">
          <w:pPr>
            <w:pStyle w:val="CitaviBibliographyEntry"/>
            <w:rPr>
              <w:lang w:val="en-US"/>
            </w:rPr>
          </w:pPr>
          <w:bookmarkStart w:id="274" w:name="_CTVL00168b89d630e6d422694d0298cacb194ed"/>
          <w:r>
            <w:rPr>
              <w:lang w:val="en-US"/>
            </w:rPr>
            <w:t>Long, Jonathan; Shelhamer, Evan; Darrell, Trevor (2015): Fully convolutional networks for semantic segmentation, pp. 3431–3440. DOI: 10.1109/CVPR.2015.7298965.</w:t>
          </w:r>
        </w:p>
        <w:p w14:paraId="48BA6434" w14:textId="77777777" w:rsidR="000B26F0" w:rsidRDefault="000B26F0" w:rsidP="000B26F0">
          <w:pPr>
            <w:pStyle w:val="CitaviBibliographyEntry"/>
            <w:rPr>
              <w:lang w:val="en-US"/>
            </w:rPr>
          </w:pPr>
          <w:bookmarkStart w:id="275" w:name="_CTVL00108a15b148e534401bad7ec8a7d8a8c9d"/>
          <w:bookmarkEnd w:id="274"/>
          <w:r>
            <w:rPr>
              <w:lang w:val="en-US"/>
            </w:rPr>
            <w:t>Mansour, Shawky; Al-Belushi, Mohammed; Al-Awadhi, Talal (2020): Monitoring land use and land cover changes in the mountainous cities of Oman using GIS and CA-Markov modelling techniques. In</w:t>
          </w:r>
          <w:bookmarkEnd w:id="275"/>
          <w:r>
            <w:rPr>
              <w:lang w:val="en-US"/>
            </w:rPr>
            <w:t xml:space="preserve"> </w:t>
          </w:r>
          <w:r w:rsidRPr="000B26F0">
            <w:rPr>
              <w:i/>
              <w:lang w:val="en-US"/>
            </w:rPr>
            <w:t xml:space="preserve">Land use policy </w:t>
          </w:r>
          <w:r w:rsidRPr="000B26F0">
            <w:rPr>
              <w:lang w:val="en-US"/>
            </w:rPr>
            <w:t>91, p. 104414. DOI: 10.1016/j.landusepol.2019.104414.</w:t>
          </w:r>
        </w:p>
        <w:p w14:paraId="3903D8F2" w14:textId="77777777" w:rsidR="000B26F0" w:rsidRDefault="000B26F0" w:rsidP="000B26F0">
          <w:pPr>
            <w:pStyle w:val="CitaviBibliographyEntry"/>
            <w:rPr>
              <w:lang w:val="en-US"/>
            </w:rPr>
          </w:pPr>
          <w:bookmarkStart w:id="276" w:name="_CTVL0018e32eb4a56eb4c28a3db3f3e38e41e5e"/>
          <w:r>
            <w:rPr>
              <w:lang w:val="en-US"/>
            </w:rPr>
            <w:lastRenderedPageBreak/>
            <w:t>Mustafa, Ahmed; Cools, Mario; Saadi, Ismaïl; Teller, Jacques (2017): Coupling agent-based, cellular automata and logistic regression into a hybrid urban expansion model (HUEM). In</w:t>
          </w:r>
          <w:bookmarkEnd w:id="276"/>
          <w:r>
            <w:rPr>
              <w:lang w:val="en-US"/>
            </w:rPr>
            <w:t xml:space="preserve"> </w:t>
          </w:r>
          <w:r w:rsidRPr="000B26F0">
            <w:rPr>
              <w:i/>
              <w:lang w:val="en-US"/>
            </w:rPr>
            <w:t xml:space="preserve">Land use policy </w:t>
          </w:r>
          <w:r w:rsidRPr="000B26F0">
            <w:rPr>
              <w:lang w:val="en-US"/>
            </w:rPr>
            <w:t>69, pp. 529–540. DOI: 10.1016/j.landusepol.2017.10.009.</w:t>
          </w:r>
        </w:p>
        <w:p w14:paraId="53081D63" w14:textId="77777777" w:rsidR="000B26F0" w:rsidRDefault="000B26F0" w:rsidP="000B26F0">
          <w:pPr>
            <w:pStyle w:val="CitaviBibliographyEntry"/>
            <w:rPr>
              <w:lang w:val="en-US"/>
            </w:rPr>
          </w:pPr>
          <w:bookmarkStart w:id="277"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277"/>
          <w:r>
            <w:rPr>
              <w:lang w:val="en-US"/>
            </w:rPr>
            <w:t xml:space="preserve"> </w:t>
          </w:r>
          <w:r w:rsidRPr="000B26F0">
            <w:rPr>
              <w:i/>
              <w:lang w:val="en-US"/>
            </w:rPr>
            <w:t xml:space="preserve">Computers, Environment and Urban Systems </w:t>
          </w:r>
          <w:r w:rsidRPr="000B26F0">
            <w:rPr>
              <w:lang w:val="en-US"/>
            </w:rPr>
            <w:t>67, pp. 147–156. DOI: 10.1016/j.compenvurbsys.2017.09.009.</w:t>
          </w:r>
        </w:p>
        <w:p w14:paraId="6FD89DBD" w14:textId="77777777" w:rsidR="000B26F0" w:rsidRDefault="000B26F0" w:rsidP="000B26F0">
          <w:pPr>
            <w:pStyle w:val="CitaviBibliographyEntry"/>
            <w:rPr>
              <w:lang w:val="en-US"/>
            </w:rPr>
          </w:pPr>
          <w:bookmarkStart w:id="278" w:name="_CTVL001ca0984bcf64b4449b1a252bcd87d7636"/>
          <w:r>
            <w:rPr>
              <w:lang w:val="en-US"/>
            </w:rPr>
            <w:t>National Bureau of Statistics of China (2019a): Announcement of the 2019 grain output. Beijing, China. Available online at http://www.gov.cn/xinwen/2019-12/07/content_5459250.htm, checked on 12/20/2020.</w:t>
          </w:r>
        </w:p>
        <w:p w14:paraId="38A6C14B" w14:textId="77777777" w:rsidR="000B26F0" w:rsidRDefault="000B26F0" w:rsidP="000B26F0">
          <w:pPr>
            <w:pStyle w:val="CitaviBibliographyEntry"/>
            <w:rPr>
              <w:lang w:val="en-US"/>
            </w:rPr>
          </w:pPr>
          <w:bookmarkStart w:id="279" w:name="_CTVL001c35bf2e7c2534658b4761d0a31513e14"/>
          <w:bookmarkEnd w:id="278"/>
          <w:r>
            <w:rPr>
              <w:lang w:val="en-US"/>
            </w:rPr>
            <w:t>National Bureau of Statistics of China (2019b): China Statistical Yearbook. Beijing, China: China Statistics Press, checked on 11/6/2020.</w:t>
          </w:r>
        </w:p>
        <w:p w14:paraId="6439DEE9" w14:textId="77777777" w:rsidR="000B26F0" w:rsidRDefault="000B26F0" w:rsidP="000B26F0">
          <w:pPr>
            <w:pStyle w:val="CitaviBibliographyEntry"/>
            <w:rPr>
              <w:ins w:id="280" w:author="JINZHU WANG" w:date="2021-09-13T16:45:00Z"/>
              <w:lang w:val="en-US"/>
            </w:rPr>
          </w:pPr>
          <w:bookmarkStart w:id="281" w:name="_CTVL0012ee35f0a07014e2a81f037dca85be3a3"/>
          <w:bookmarkEnd w:id="279"/>
          <w:ins w:id="282" w:author="JINZHU WANG" w:date="2021-09-13T16:45:00Z">
            <w:r>
              <w:rPr>
                <w:lang w:val="en-US"/>
              </w:rPr>
              <w:t>Nezla, N. A.; Mithun Haridas, T. P.; Supriya, M. H.: Semantic Segmentation of Underwater Images using UNet architecture based Deep Convolutional Encoder Decoder Model, pp. 28–33. DOI: 10.1109/ICACCS51430.2021.9441804.</w:t>
            </w:r>
          </w:ins>
        </w:p>
        <w:p w14:paraId="7768A08D" w14:textId="77777777" w:rsidR="000B26F0" w:rsidRDefault="000B26F0" w:rsidP="000B26F0">
          <w:pPr>
            <w:pStyle w:val="CitaviBibliographyEntry"/>
            <w:rPr>
              <w:lang w:val="en-US"/>
            </w:rPr>
          </w:pPr>
          <w:bookmarkStart w:id="283" w:name="_CTVL001fd60c8239e0a414c8aca35d696548b2f"/>
          <w:bookmarkEnd w:id="281"/>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283"/>
          <w:r>
            <w:rPr>
              <w:lang w:val="en-US"/>
            </w:rPr>
            <w:t xml:space="preserve"> </w:t>
          </w:r>
          <w:r w:rsidRPr="000B26F0">
            <w:rPr>
              <w:i/>
              <w:lang w:val="en-US"/>
            </w:rPr>
            <w:t xml:space="preserve">Ecological Indicators </w:t>
          </w:r>
          <w:r w:rsidRPr="000B26F0">
            <w:rPr>
              <w:lang w:val="en-US"/>
            </w:rPr>
            <w:t>117, p. 106671. DOI: 10.1016/j.ecolind.2020.106671.</w:t>
          </w:r>
        </w:p>
        <w:p w14:paraId="09D55590" w14:textId="77777777" w:rsidR="000B26F0" w:rsidRDefault="000B26F0" w:rsidP="000B26F0">
          <w:pPr>
            <w:pStyle w:val="CitaviBibliographyEntry"/>
            <w:rPr>
              <w:lang w:val="en-US"/>
            </w:rPr>
          </w:pPr>
          <w:bookmarkStart w:id="284" w:name="_CTVL00114278c8f659447319fedeee4c64841c1"/>
          <w:r>
            <w:rPr>
              <w:lang w:val="en-US"/>
            </w:rPr>
            <w:t>Pérez-Molina, Eduardo; Sliuzas, Richard; Flacke, Johannes; Jetten, Victor (2017): Developing a cellular automata model of urban growth to inform spatial policy for flood mitigation: A case study in Kampala, Uganda. In</w:t>
          </w:r>
          <w:bookmarkEnd w:id="284"/>
          <w:r>
            <w:rPr>
              <w:lang w:val="en-US"/>
            </w:rPr>
            <w:t xml:space="preserve"> </w:t>
          </w:r>
          <w:r w:rsidRPr="000B26F0">
            <w:rPr>
              <w:i/>
              <w:lang w:val="en-US"/>
            </w:rPr>
            <w:t xml:space="preserve">Computers, Environment and Urban Systems </w:t>
          </w:r>
          <w:r w:rsidRPr="000B26F0">
            <w:rPr>
              <w:lang w:val="en-US"/>
            </w:rPr>
            <w:t>65, pp. 53–65. DOI: 10.1016/j.compenvurbsys.2017.04.013.</w:t>
          </w:r>
        </w:p>
        <w:p w14:paraId="6E2C8762" w14:textId="77777777" w:rsidR="000B26F0" w:rsidRDefault="000B26F0" w:rsidP="000B26F0">
          <w:pPr>
            <w:pStyle w:val="CitaviBibliographyEntry"/>
            <w:rPr>
              <w:lang w:val="en-US"/>
            </w:rPr>
          </w:pPr>
          <w:bookmarkStart w:id="285"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285"/>
          <w:r>
            <w:rPr>
              <w:lang w:val="en-US"/>
            </w:rPr>
            <w:t xml:space="preserve"> </w:t>
          </w:r>
          <w:r w:rsidRPr="000B26F0">
            <w:rPr>
              <w:i/>
              <w:lang w:val="en-US"/>
            </w:rPr>
            <w:t xml:space="preserve">Ann Reg Sci </w:t>
          </w:r>
          <w:r w:rsidRPr="000B26F0">
            <w:rPr>
              <w:lang w:val="en-US"/>
            </w:rPr>
            <w:t>42 (1), pp. 11–37. DOI: 10.1007/s00168-007-0138-2.</w:t>
          </w:r>
        </w:p>
        <w:p w14:paraId="046B7B02" w14:textId="77777777" w:rsidR="000B26F0" w:rsidRDefault="000B26F0" w:rsidP="000B26F0">
          <w:pPr>
            <w:pStyle w:val="CitaviBibliographyEntry"/>
            <w:rPr>
              <w:lang w:val="en-US"/>
            </w:rPr>
          </w:pPr>
          <w:bookmarkStart w:id="286" w:name="_CTVL00101bdb58274764bc8866451ab53b31ae1"/>
          <w:r>
            <w:rPr>
              <w:lang w:val="en-US"/>
            </w:rPr>
            <w:t>Pramanik, Suvamoy; Butsch, Carsten; Punia, Milap (2021): Post-liberal urban dynamics in India – The case of Gurugram, the ‘Millennium City’. In</w:t>
          </w:r>
          <w:bookmarkEnd w:id="286"/>
          <w:r>
            <w:rPr>
              <w:lang w:val="en-US"/>
            </w:rPr>
            <w:t xml:space="preserve"> </w:t>
          </w:r>
          <w:r w:rsidRPr="000B26F0">
            <w:rPr>
              <w:i/>
              <w:lang w:val="en-US"/>
            </w:rPr>
            <w:t xml:space="preserve">Remote Sensing Applications: Society and Environment </w:t>
          </w:r>
          <w:r w:rsidRPr="000B26F0">
            <w:rPr>
              <w:lang w:val="en-US"/>
            </w:rPr>
            <w:t>22, p. 100504. DOI: 10.1016/j.rsase.2021.100504.</w:t>
          </w:r>
        </w:p>
        <w:p w14:paraId="46B4953A" w14:textId="77777777" w:rsidR="000B26F0" w:rsidRDefault="000B26F0" w:rsidP="000B26F0">
          <w:pPr>
            <w:pStyle w:val="CitaviBibliographyEntry"/>
            <w:rPr>
              <w:lang w:val="en-US"/>
            </w:rPr>
          </w:pPr>
          <w:bookmarkStart w:id="287" w:name="_CTVL001ca3c0fc420ad44beb1fc28d39f985e3f"/>
          <w:r>
            <w:rPr>
              <w:lang w:val="en-US"/>
            </w:rPr>
            <w:t>Prayitno, Gunawan (2020): Land-use prediction in Pandaan District pasuruan regency. In</w:t>
          </w:r>
          <w:bookmarkEnd w:id="287"/>
          <w:r>
            <w:rPr>
              <w:lang w:val="en-US"/>
            </w:rPr>
            <w:t xml:space="preserve"> </w:t>
          </w:r>
          <w:r w:rsidRPr="000B26F0">
            <w:rPr>
              <w:i/>
              <w:lang w:val="en-US"/>
            </w:rPr>
            <w:t xml:space="preserve">GEOMATE </w:t>
          </w:r>
          <w:r w:rsidRPr="000B26F0">
            <w:rPr>
              <w:lang w:val="en-US"/>
            </w:rPr>
            <w:t>18 (65). DOI: 10.21660/2020.65.41738.</w:t>
          </w:r>
        </w:p>
        <w:p w14:paraId="232F29DA" w14:textId="77777777" w:rsidR="000B26F0" w:rsidRDefault="000B26F0" w:rsidP="000B26F0">
          <w:pPr>
            <w:pStyle w:val="CitaviBibliographyEntry"/>
            <w:rPr>
              <w:lang w:val="en-US"/>
            </w:rPr>
          </w:pPr>
          <w:bookmarkStart w:id="288"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288"/>
          <w:r>
            <w:rPr>
              <w:lang w:val="en-US"/>
            </w:rPr>
            <w:t xml:space="preserve"> </w:t>
          </w:r>
          <w:r w:rsidRPr="000B26F0">
            <w:rPr>
              <w:i/>
              <w:lang w:val="en-US"/>
            </w:rPr>
            <w:t xml:space="preserve">The Science of the total environment </w:t>
          </w:r>
          <w:r w:rsidRPr="000B26F0">
            <w:rPr>
              <w:lang w:val="en-US"/>
            </w:rPr>
            <w:t>722, p. 137738. DOI: 10.1016/j.scitotenv.2020.137738.</w:t>
          </w:r>
        </w:p>
        <w:p w14:paraId="679EA72E" w14:textId="77777777" w:rsidR="000B26F0" w:rsidRDefault="000B26F0" w:rsidP="000B26F0">
          <w:pPr>
            <w:pStyle w:val="CitaviBibliographyEntry"/>
            <w:rPr>
              <w:lang w:val="en-US"/>
            </w:rPr>
          </w:pPr>
          <w:bookmarkStart w:id="289" w:name="_CTVL0011c44bb79eed8497bb3885d6ea8d58e4e"/>
          <w:r>
            <w:rPr>
              <w:lang w:val="en-US"/>
            </w:rPr>
            <w:t>Qiu, Tong; Song, Conghe; Zhang, Yulong; Liu, Hongsheng; Vose, James M. (2020): Urbanization and climate change jointly shift land surface phenology in the northern mid-latitude large cities. In</w:t>
          </w:r>
          <w:bookmarkEnd w:id="289"/>
          <w:r>
            <w:rPr>
              <w:lang w:val="en-US"/>
            </w:rPr>
            <w:t xml:space="preserve"> </w:t>
          </w:r>
          <w:r w:rsidRPr="000B26F0">
            <w:rPr>
              <w:i/>
              <w:lang w:val="en-US"/>
            </w:rPr>
            <w:t xml:space="preserve">Remote Sensing of Environment </w:t>
          </w:r>
          <w:r w:rsidRPr="000B26F0">
            <w:rPr>
              <w:lang w:val="en-US"/>
            </w:rPr>
            <w:t>236, p. 111477. DOI: 10.1016/j.rse.2019.111477.</w:t>
          </w:r>
        </w:p>
        <w:p w14:paraId="13633497" w14:textId="77777777" w:rsidR="00893D17" w:rsidRDefault="00893D17" w:rsidP="00893D17">
          <w:pPr>
            <w:pStyle w:val="CitaviBibliographyEntry"/>
            <w:rPr>
              <w:del w:id="290" w:author="JINZHU WANG" w:date="2021-09-13T16:45:00Z"/>
              <w:lang w:val="en-US"/>
            </w:rPr>
          </w:pPr>
          <w:bookmarkStart w:id="291" w:name="_CTVL001853f172ed5d24724b70849cecd312490"/>
          <w:del w:id="292" w:author="JINZHU WANG" w:date="2021-09-13T16:45:00Z">
            <w:r>
              <w:rPr>
                <w:lang w:val="en-US"/>
              </w:rPr>
              <w:delText>Qiu, Xin (2020): China 40 years infrastructure construction. Singapore: Springer (Research series on the Chinese dream and China's development path, 2363-6866).</w:delText>
            </w:r>
          </w:del>
        </w:p>
        <w:p w14:paraId="05B3DDEA" w14:textId="77777777" w:rsidR="000B26F0" w:rsidRDefault="000B26F0" w:rsidP="000B26F0">
          <w:pPr>
            <w:pStyle w:val="CitaviBibliographyEntry"/>
            <w:rPr>
              <w:lang w:val="en-US"/>
            </w:rPr>
          </w:pPr>
          <w:bookmarkStart w:id="293" w:name="_CTVL00182ddfddeb0da4c408dbdf9e51c213a17"/>
          <w:bookmarkEnd w:id="291"/>
          <w:r>
            <w:rPr>
              <w:lang w:val="en-US"/>
            </w:rPr>
            <w:t>Ronneberger, Olaf; Fischer, Philipp; Brox, Thomas (2015): U-Net: Convolutional Networks for Biomedical Image Segmentation 9351, pp. 234–241. DOI: 10.1007/978-3-319-24574-4_28.</w:t>
          </w:r>
        </w:p>
        <w:p w14:paraId="79DEB2D0" w14:textId="77777777" w:rsidR="000B26F0" w:rsidRDefault="000B26F0" w:rsidP="000B26F0">
          <w:pPr>
            <w:pStyle w:val="CitaviBibliographyEntry"/>
            <w:rPr>
              <w:lang w:val="en-US"/>
            </w:rPr>
          </w:pPr>
          <w:bookmarkStart w:id="294" w:name="_CTVL001cb8c8558228a425e88a0ff5b82d0ccde"/>
          <w:bookmarkEnd w:id="293"/>
          <w:r>
            <w:rPr>
              <w:lang w:val="en-US"/>
            </w:rPr>
            <w:lastRenderedPageBreak/>
            <w:t>Roodposhti, Majid Shadman; Hewitt, Richard J.; Bryan, Brett A. (2020): Towards automatic calibration of neighbourhood influence in cellular automata land-use models. In</w:t>
          </w:r>
          <w:bookmarkEnd w:id="294"/>
          <w:r>
            <w:rPr>
              <w:lang w:val="en-US"/>
            </w:rPr>
            <w:t xml:space="preserve"> </w:t>
          </w:r>
          <w:r w:rsidRPr="000B26F0">
            <w:rPr>
              <w:i/>
              <w:lang w:val="en-US"/>
            </w:rPr>
            <w:t xml:space="preserve">Computers, Environment and Urban Systems </w:t>
          </w:r>
          <w:r w:rsidRPr="000B26F0">
            <w:rPr>
              <w:lang w:val="en-US"/>
            </w:rPr>
            <w:t>79, p. 101416. DOI: 10.1016/j.compenvurbsys.2019.101416.</w:t>
          </w:r>
        </w:p>
        <w:p w14:paraId="5E614186" w14:textId="77777777" w:rsidR="000B26F0" w:rsidRDefault="000B26F0" w:rsidP="000B26F0">
          <w:pPr>
            <w:pStyle w:val="CitaviBibliographyEntry"/>
            <w:rPr>
              <w:lang w:val="en-US"/>
            </w:rPr>
          </w:pPr>
          <w:bookmarkStart w:id="295" w:name="_CTVL00191229b48dff64de6acc761328b2ced8f"/>
          <w:r>
            <w:rPr>
              <w:lang w:val="en-US"/>
            </w:rPr>
            <w:t>Ruiz Hernandez, Ivan Elias; Shi, Wenzhong (2018): A Random Forests classification method for urban land-use mapping integrating spatial metrics and texture analysis. In</w:t>
          </w:r>
          <w:bookmarkEnd w:id="295"/>
          <w:r>
            <w:rPr>
              <w:lang w:val="en-US"/>
            </w:rPr>
            <w:t xml:space="preserve"> </w:t>
          </w:r>
          <w:r w:rsidRPr="000B26F0">
            <w:rPr>
              <w:i/>
              <w:lang w:val="en-US"/>
            </w:rPr>
            <w:t xml:space="preserve">International Journal of Remote Sensing </w:t>
          </w:r>
          <w:r w:rsidRPr="000B26F0">
            <w:rPr>
              <w:lang w:val="en-US"/>
            </w:rPr>
            <w:t>39 (4), pp. 1175–1198. DOI: 10.1080/01431161.2017.1395968.</w:t>
          </w:r>
        </w:p>
        <w:p w14:paraId="45FDA9D1" w14:textId="77777777" w:rsidR="000B26F0" w:rsidRDefault="000B26F0" w:rsidP="000B26F0">
          <w:pPr>
            <w:pStyle w:val="CitaviBibliographyEntry"/>
            <w:rPr>
              <w:lang w:val="en-US"/>
            </w:rPr>
          </w:pPr>
          <w:bookmarkStart w:id="296"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296"/>
          <w:r>
            <w:rPr>
              <w:lang w:val="en-US"/>
            </w:rPr>
            <w:t xml:space="preserve"> </w:t>
          </w:r>
          <w:r w:rsidRPr="000B26F0">
            <w:rPr>
              <w:i/>
              <w:lang w:val="en-US"/>
            </w:rPr>
            <w:t xml:space="preserve">Computers, Environment and Urban Systems </w:t>
          </w:r>
          <w:r w:rsidRPr="000B26F0">
            <w:rPr>
              <w:lang w:val="en-US"/>
            </w:rPr>
            <w:t>64, pp. 297–308. DOI: 10.1016/j.compenvurbsys.2017.04.002.</w:t>
          </w:r>
        </w:p>
        <w:p w14:paraId="0A1F1CC9" w14:textId="77777777" w:rsidR="000B26F0" w:rsidRDefault="000B26F0" w:rsidP="000B26F0">
          <w:pPr>
            <w:pStyle w:val="CitaviBibliographyEntry"/>
            <w:rPr>
              <w:ins w:id="297" w:author="JINZHU WANG" w:date="2021-09-13T16:45:00Z"/>
              <w:lang w:val="en-US"/>
            </w:rPr>
          </w:pPr>
          <w:bookmarkStart w:id="298" w:name="_CTVL0012fe5968f0dba4b398e1e284bdfa22ddb"/>
          <w:ins w:id="299" w:author="JINZHU WANG" w:date="2021-09-13T16:45:00Z">
            <w:r>
              <w:rPr>
                <w:lang w:val="en-US"/>
              </w:rPr>
              <w:t>Singh, Manmeet; Kumar, Bipin; Rao, Suryachandra; Gill, Sukhpal Singh; Chattopadhyay, Rajib; Nanjundiah, Ravi S.; Niyogi, Dev: Deep learning for improved global precipitation in numerical weather prediction systems.</w:t>
            </w:r>
          </w:ins>
        </w:p>
        <w:p w14:paraId="2FA8D8DF" w14:textId="77777777" w:rsidR="000B26F0" w:rsidRDefault="000B26F0" w:rsidP="000B26F0">
          <w:pPr>
            <w:pStyle w:val="CitaviBibliographyEntry"/>
            <w:rPr>
              <w:lang w:val="en-US"/>
            </w:rPr>
          </w:pPr>
          <w:bookmarkStart w:id="300" w:name="_CTVL00135fceb15d3d546dda082e42e1e30f594"/>
          <w:bookmarkEnd w:id="298"/>
          <w:r>
            <w:rPr>
              <w:lang w:val="en-US"/>
            </w:rPr>
            <w:t>Tobler, W. R. (1970): A Computer Movie Simulating Urban Growth in the Detroit Region. In</w:t>
          </w:r>
          <w:bookmarkEnd w:id="300"/>
          <w:r>
            <w:rPr>
              <w:lang w:val="en-US"/>
            </w:rPr>
            <w:t xml:space="preserve"> </w:t>
          </w:r>
          <w:r w:rsidRPr="000B26F0">
            <w:rPr>
              <w:i/>
              <w:lang w:val="en-US"/>
            </w:rPr>
            <w:t xml:space="preserve">Economic Geography </w:t>
          </w:r>
          <w:r w:rsidRPr="000B26F0">
            <w:rPr>
              <w:lang w:val="en-US"/>
            </w:rPr>
            <w:t>46, p. 234. DOI: 10.2307/143141.</w:t>
          </w:r>
        </w:p>
        <w:p w14:paraId="37A2266A" w14:textId="77777777" w:rsidR="000B26F0" w:rsidRDefault="000B26F0" w:rsidP="000B26F0">
          <w:pPr>
            <w:pStyle w:val="CitaviBibliographyEntry"/>
            <w:rPr>
              <w:lang w:val="en-US"/>
            </w:rPr>
          </w:pPr>
          <w:bookmarkStart w:id="301" w:name="_CTVL0011d1dec32c2fc49e0904b17978060ca38"/>
          <w:r>
            <w:rPr>
              <w:lang w:val="en-US"/>
            </w:rPr>
            <w:t>Tong, Xiaohua; Feng, Yongjiu (2020): A review of assessment methods for cellular automata models of land-use change and urban growth. In</w:t>
          </w:r>
          <w:bookmarkEnd w:id="301"/>
          <w:r>
            <w:rPr>
              <w:lang w:val="en-US"/>
            </w:rPr>
            <w:t xml:space="preserve"> </w:t>
          </w:r>
          <w:r w:rsidRPr="000B26F0">
            <w:rPr>
              <w:i/>
              <w:lang w:val="en-US"/>
            </w:rPr>
            <w:t xml:space="preserve">International Journal of Geographical Information Science </w:t>
          </w:r>
          <w:r w:rsidRPr="000B26F0">
            <w:rPr>
              <w:lang w:val="en-US"/>
            </w:rPr>
            <w:t>34 (5), pp. 866–898. DOI: 10.1080/13658816.2019.1684499.</w:t>
          </w:r>
        </w:p>
        <w:p w14:paraId="5AFF4E3A" w14:textId="77777777" w:rsidR="000B26F0" w:rsidRDefault="000B26F0" w:rsidP="000B26F0">
          <w:pPr>
            <w:pStyle w:val="CitaviBibliographyEntry"/>
            <w:rPr>
              <w:lang w:val="en-US"/>
            </w:rPr>
          </w:pPr>
          <w:bookmarkStart w:id="302" w:name="_CTVL001bac0905f8eb74a3c911374d735fa7ece"/>
          <w:r>
            <w:rPr>
              <w:lang w:val="en-US"/>
            </w:rPr>
            <w:t>Tripathy, Pratyush; Kumar, Amit (2019): Monitoring and modelling spatio-temporal urban growth of Delhi using Cellular Automata and geoinformatics. In</w:t>
          </w:r>
          <w:bookmarkEnd w:id="302"/>
          <w:r>
            <w:rPr>
              <w:lang w:val="en-US"/>
            </w:rPr>
            <w:t xml:space="preserve"> </w:t>
          </w:r>
          <w:r w:rsidRPr="000B26F0">
            <w:rPr>
              <w:i/>
              <w:lang w:val="en-US"/>
            </w:rPr>
            <w:t xml:space="preserve">Cities </w:t>
          </w:r>
          <w:r w:rsidRPr="000B26F0">
            <w:rPr>
              <w:lang w:val="en-US"/>
            </w:rPr>
            <w:t>90, pp. 52–63. DOI: 10.1016/j.cities.2019.01.021.</w:t>
          </w:r>
        </w:p>
        <w:p w14:paraId="267EFA16" w14:textId="77777777" w:rsidR="000B26F0" w:rsidRDefault="000B26F0" w:rsidP="000B26F0">
          <w:pPr>
            <w:pStyle w:val="CitaviBibliographyEntry"/>
            <w:rPr>
              <w:lang w:val="en-US"/>
            </w:rPr>
          </w:pPr>
          <w:bookmarkStart w:id="303" w:name="_CTVL001716235ed94ef475094339459c88ab095"/>
          <w:r>
            <w:rPr>
              <w:lang w:val="en-US"/>
            </w:rPr>
            <w:t>Tzaninis, Yannis; Mandler, Tait; Kaika, Maria; Keil, Roger (2021): Moving urban political ecology beyond the 'urbanization of nature'. In</w:t>
          </w:r>
          <w:bookmarkEnd w:id="303"/>
          <w:r>
            <w:rPr>
              <w:lang w:val="en-US"/>
            </w:rPr>
            <w:t xml:space="preserve"> </w:t>
          </w:r>
          <w:r w:rsidRPr="000B26F0">
            <w:rPr>
              <w:i/>
              <w:lang w:val="en-US"/>
            </w:rPr>
            <w:t xml:space="preserve">Progress in human geography </w:t>
          </w:r>
          <w:r w:rsidRPr="000B26F0">
            <w:rPr>
              <w:lang w:val="en-US"/>
            </w:rPr>
            <w:t>45 (2), pp. 229–252. DOI: 10.1177/0309132520903350.</w:t>
          </w:r>
        </w:p>
        <w:p w14:paraId="0D92F816" w14:textId="77777777" w:rsidR="000B26F0" w:rsidRDefault="000B26F0" w:rsidP="000B26F0">
          <w:pPr>
            <w:pStyle w:val="CitaviBibliographyEntry"/>
            <w:rPr>
              <w:lang w:val="en-US"/>
            </w:rPr>
          </w:pPr>
          <w:bookmarkStart w:id="304" w:name="_CTVL001524b6a1c81514324abdb2b947dac11ef"/>
          <w:r>
            <w:rPr>
              <w:lang w:val="en-US"/>
            </w:rPr>
            <w:t>Valencia, Victor H.; Levin, Gregor; Hansen, Henning Sten (2020): Modelling the spatial extent of urban growth using a cellular automata-based model: a case study for Quito, Ecuador. In</w:t>
          </w:r>
          <w:bookmarkEnd w:id="304"/>
          <w:r>
            <w:rPr>
              <w:lang w:val="en-US"/>
            </w:rPr>
            <w:t xml:space="preserve"> </w:t>
          </w:r>
          <w:r w:rsidRPr="000B26F0">
            <w:rPr>
              <w:i/>
              <w:lang w:val="en-US"/>
            </w:rPr>
            <w:t xml:space="preserve">Geografisk Tidsskrift-Danish Journal of Geography </w:t>
          </w:r>
          <w:r w:rsidRPr="000B26F0">
            <w:rPr>
              <w:lang w:val="en-US"/>
            </w:rPr>
            <w:t>120 (2), pp. 156–173. DOI: 10.1080/00167223.2020.1823867.</w:t>
          </w:r>
        </w:p>
        <w:p w14:paraId="5F56CB32" w14:textId="77777777" w:rsidR="000B26F0" w:rsidRDefault="000B26F0" w:rsidP="000B26F0">
          <w:pPr>
            <w:pStyle w:val="CitaviBibliographyEntry"/>
            <w:rPr>
              <w:lang w:val="en-US"/>
            </w:rPr>
          </w:pPr>
          <w:bookmarkStart w:id="305" w:name="_CTVL0014a8a36f12df6438d9e586bc4273e1f5a"/>
          <w:r>
            <w:rPr>
              <w:lang w:val="en-US"/>
            </w:rPr>
            <w:t>Wang, Haijun; Guo, Jiaqi; Zhang, Bin; Zeng, Haoran (2021a): Simulating urban land growth by incorporating historical information into a cellular automata model. In</w:t>
          </w:r>
          <w:bookmarkEnd w:id="305"/>
          <w:r>
            <w:rPr>
              <w:lang w:val="en-US"/>
            </w:rPr>
            <w:t xml:space="preserve"> </w:t>
          </w:r>
          <w:r w:rsidRPr="000B26F0">
            <w:rPr>
              <w:i/>
              <w:lang w:val="en-US"/>
            </w:rPr>
            <w:t xml:space="preserve">Landscape and Urban Planning </w:t>
          </w:r>
          <w:r w:rsidRPr="000B26F0">
            <w:rPr>
              <w:lang w:val="en-US"/>
            </w:rPr>
            <w:t>214, p. 104168. DOI: 10.1016/j.landurbplan.2021.104168.</w:t>
          </w:r>
        </w:p>
        <w:p w14:paraId="7836718B" w14:textId="77777777" w:rsidR="000B26F0" w:rsidRDefault="000B26F0" w:rsidP="000B26F0">
          <w:pPr>
            <w:pStyle w:val="CitaviBibliographyEntry"/>
            <w:rPr>
              <w:lang w:val="en-US"/>
            </w:rPr>
          </w:pPr>
          <w:bookmarkStart w:id="306" w:name="_CTVL001260e6eb4777d4861a6ac630e36e7160d"/>
          <w:r>
            <w:rPr>
              <w:lang w:val="en-US"/>
            </w:rPr>
            <w:t>Wang, Jinzhu; Hadjikakou, Michalis; Bryan, Brett A. (2021b): Consistent, accurate, high resolution, long time-series mapping of built-up land in the North China Plain. In</w:t>
          </w:r>
          <w:bookmarkEnd w:id="306"/>
          <w:r>
            <w:rPr>
              <w:lang w:val="en-US"/>
            </w:rPr>
            <w:t xml:space="preserve"> </w:t>
          </w:r>
          <w:r w:rsidRPr="000B26F0">
            <w:rPr>
              <w:i/>
              <w:lang w:val="en-US"/>
            </w:rPr>
            <w:t>GIScience &amp; Remote Sensing</w:t>
          </w:r>
          <w:r w:rsidRPr="000B26F0">
            <w:rPr>
              <w:lang w:val="en-US"/>
            </w:rPr>
            <w:t>, pp. 1–17. DOI: 10.1080/15481603.2021.1948275.</w:t>
          </w:r>
        </w:p>
        <w:p w14:paraId="019FFF8B" w14:textId="77777777" w:rsidR="000B26F0" w:rsidRDefault="000B26F0" w:rsidP="000B26F0">
          <w:pPr>
            <w:pStyle w:val="CitaviBibliographyEntry"/>
            <w:rPr>
              <w:lang w:val="en-US"/>
            </w:rPr>
          </w:pPr>
          <w:bookmarkStart w:id="307" w:name="_CTVL001cd24708f3dea4a0b9cd81874668bf6c6"/>
          <w:r>
            <w:rPr>
              <w:lang w:val="en-US"/>
            </w:rPr>
            <w:t>Wang, Rong; Feng, Yongjiu; Wei, Yongliang; Tong, Xiaohua; Zhai, Shuting; Zhou, Yilun; Wu, Peiqi (2021c): A comparison of proximity and accessibility drivers in simulating dynamic urban growth. In</w:t>
          </w:r>
          <w:bookmarkEnd w:id="307"/>
          <w:r>
            <w:rPr>
              <w:lang w:val="en-US"/>
            </w:rPr>
            <w:t xml:space="preserve"> </w:t>
          </w:r>
          <w:r w:rsidRPr="000B26F0">
            <w:rPr>
              <w:i/>
              <w:lang w:val="en-US"/>
            </w:rPr>
            <w:t xml:space="preserve">Transactions in GIS </w:t>
          </w:r>
          <w:r w:rsidRPr="000B26F0">
            <w:rPr>
              <w:lang w:val="en-US"/>
            </w:rPr>
            <w:t>25 (2), pp. 923–947. DOI: 10.1111/tgis.12707.</w:t>
          </w:r>
        </w:p>
        <w:p w14:paraId="7028AC8A" w14:textId="77777777" w:rsidR="000B26F0" w:rsidRDefault="000B26F0" w:rsidP="000B26F0">
          <w:pPr>
            <w:pStyle w:val="CitaviBibliographyEntry"/>
            <w:rPr>
              <w:lang w:val="en-US"/>
            </w:rPr>
          </w:pPr>
          <w:bookmarkStart w:id="308"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308"/>
          <w:r>
            <w:rPr>
              <w:lang w:val="en-US"/>
            </w:rPr>
            <w:t xml:space="preserve"> </w:t>
          </w:r>
          <w:r w:rsidRPr="000B26F0">
            <w:rPr>
              <w:i/>
              <w:lang w:val="en-US"/>
            </w:rPr>
            <w:t>GIScience &amp; Remote Sensing</w:t>
          </w:r>
          <w:r w:rsidRPr="000B26F0">
            <w:rPr>
              <w:lang w:val="en-US"/>
            </w:rPr>
            <w:t>, pp. 1–24. DOI: 10.1080/15481603.2021.1933714.</w:t>
          </w:r>
        </w:p>
        <w:p w14:paraId="53EE4CAE" w14:textId="77777777" w:rsidR="000B26F0" w:rsidRDefault="000B26F0" w:rsidP="000B26F0">
          <w:pPr>
            <w:pStyle w:val="CitaviBibliographyEntry"/>
            <w:rPr>
              <w:lang w:val="en-US"/>
            </w:rPr>
          </w:pPr>
          <w:bookmarkStart w:id="309" w:name="_CTVL001c5af400da2fd45718639781b57c8b886"/>
          <w:r>
            <w:rPr>
              <w:lang w:val="en-US"/>
            </w:rPr>
            <w:lastRenderedPageBreak/>
            <w:t>Xing, Weiran; Qian, Yuehui; Guan, Xuefeng; Yang, Tingting; Wu, Huayi (2020): A novel cellular automata model integrated with deep learning for dynamic spatio-temporal land use change simulation. In</w:t>
          </w:r>
          <w:bookmarkEnd w:id="309"/>
          <w:r>
            <w:rPr>
              <w:lang w:val="en-US"/>
            </w:rPr>
            <w:t xml:space="preserve"> </w:t>
          </w:r>
          <w:r w:rsidRPr="000B26F0">
            <w:rPr>
              <w:i/>
              <w:lang w:val="en-US"/>
            </w:rPr>
            <w:t xml:space="preserve">Computers &amp; Geosciences </w:t>
          </w:r>
          <w:r w:rsidRPr="000B26F0">
            <w:rPr>
              <w:lang w:val="en-US"/>
            </w:rPr>
            <w:t>137, p. 104430. DOI: 10.1016/j.cageo.2020.104430.</w:t>
          </w:r>
        </w:p>
        <w:p w14:paraId="5B3DC2B7" w14:textId="77777777" w:rsidR="000B26F0" w:rsidRDefault="000B26F0" w:rsidP="000B26F0">
          <w:pPr>
            <w:pStyle w:val="CitaviBibliographyEntry"/>
            <w:rPr>
              <w:ins w:id="310" w:author="JINZHU WANG" w:date="2021-09-13T16:45:00Z"/>
              <w:lang w:val="en-US"/>
            </w:rPr>
          </w:pPr>
          <w:bookmarkStart w:id="311" w:name="_CTVL00126df7297c23649f9b8bca253f409f12b"/>
          <w:ins w:id="312" w:author="JINZHU WANG" w:date="2021-09-13T16:45:00Z">
            <w:r>
              <w:rPr>
                <w:lang w:val="en-US"/>
              </w:rPr>
              <w:t>Yao, Wei; Zeng, Zhigang; Lian, Cheng; Tang, Huiming (2018): Pixel-wise regression using U-Net and its application on pansharpening. In</w:t>
            </w:r>
            <w:bookmarkEnd w:id="311"/>
            <w:r>
              <w:rPr>
                <w:lang w:val="en-US"/>
              </w:rPr>
              <w:t xml:space="preserve"> </w:t>
            </w:r>
            <w:r w:rsidRPr="000B26F0">
              <w:rPr>
                <w:i/>
                <w:lang w:val="en-US"/>
              </w:rPr>
              <w:t xml:space="preserve">Neurocomputing </w:t>
            </w:r>
            <w:r w:rsidRPr="000B26F0">
              <w:rPr>
                <w:lang w:val="en-US"/>
              </w:rPr>
              <w:t>312, pp. 364–371. DOI: 10.1016/j.neucom.2018.05.103.</w:t>
            </w:r>
          </w:ins>
        </w:p>
        <w:p w14:paraId="1D2D8A31" w14:textId="77777777" w:rsidR="000B26F0" w:rsidRDefault="000B26F0" w:rsidP="000B26F0">
          <w:pPr>
            <w:pStyle w:val="CitaviBibliographyEntry"/>
            <w:rPr>
              <w:lang w:val="en-US"/>
            </w:rPr>
          </w:pPr>
          <w:bookmarkStart w:id="313"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313"/>
          <w:r>
            <w:rPr>
              <w:lang w:val="en-US"/>
            </w:rPr>
            <w:t xml:space="preserve"> </w:t>
          </w:r>
          <w:r w:rsidRPr="000B26F0">
            <w:rPr>
              <w:i/>
              <w:lang w:val="en-US"/>
            </w:rPr>
            <w:t xml:space="preserve">Computers, Environment and Urban Systems </w:t>
          </w:r>
          <w:r w:rsidRPr="000B26F0">
            <w:rPr>
              <w:lang w:val="en-US"/>
            </w:rPr>
            <w:t>90, p. 101689. DOI: 10.1016/j.compenvurbsys.2021.101689.</w:t>
          </w:r>
        </w:p>
        <w:p w14:paraId="7FB503C6" w14:textId="77777777" w:rsidR="000B26F0" w:rsidRDefault="000B26F0" w:rsidP="000B26F0">
          <w:pPr>
            <w:pStyle w:val="CitaviBibliographyEntry"/>
            <w:rPr>
              <w:lang w:val="en-US"/>
            </w:rPr>
          </w:pPr>
          <w:bookmarkStart w:id="314" w:name="_CTVL00187d124666e7348b5873c8c3570f858ca"/>
          <w:r>
            <w:rPr>
              <w:lang w:val="en-US"/>
            </w:rPr>
            <w:t>Yue, Huanbi; He, Chunyang; Huang, Qingxu; Yin, Dan; Bryan, Brett A. (2020): Stronger policy required to substantially reduce deaths from PM2.5 pollution in China. In</w:t>
          </w:r>
          <w:bookmarkEnd w:id="314"/>
          <w:r>
            <w:rPr>
              <w:lang w:val="en-US"/>
            </w:rPr>
            <w:t xml:space="preserve"> </w:t>
          </w:r>
          <w:r w:rsidRPr="000B26F0">
            <w:rPr>
              <w:i/>
              <w:lang w:val="en-US"/>
            </w:rPr>
            <w:t xml:space="preserve">Nature communications </w:t>
          </w:r>
          <w:r w:rsidRPr="000B26F0">
            <w:rPr>
              <w:lang w:val="en-US"/>
            </w:rPr>
            <w:t>11 (1), p. 1462. DOI: 10.1038/s41467-020-15319-4.</w:t>
          </w:r>
        </w:p>
        <w:p w14:paraId="0B971408" w14:textId="19216715" w:rsidR="00733CB8" w:rsidRDefault="000B26F0" w:rsidP="000B26F0">
          <w:pPr>
            <w:pStyle w:val="CitaviBibliographyEntry"/>
            <w:rPr>
              <w:lang w:val="en-US"/>
            </w:rPr>
          </w:pPr>
          <w:bookmarkStart w:id="315"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315"/>
          <w:r>
            <w:rPr>
              <w:lang w:val="en-US"/>
            </w:rPr>
            <w:t xml:space="preserve"> </w:t>
          </w:r>
          <w:r w:rsidRPr="000B26F0">
            <w:rPr>
              <w:i/>
              <w:lang w:val="en-US"/>
            </w:rPr>
            <w:t xml:space="preserve">International Journal of Geographical Information Science </w:t>
          </w:r>
          <w:r w:rsidRPr="000B26F0">
            <w:rPr>
              <w:lang w:val="en-US"/>
            </w:rPr>
            <w:t>34 (7), pp. 1475–1499. DOI: 10.1080/13658816.2020.1711915.</w:t>
          </w:r>
          <w:r w:rsidR="00733CB8">
            <w:rPr>
              <w:lang w:val="en-US"/>
            </w:rPr>
            <w:fldChar w:fldCharType="end"/>
          </w:r>
        </w:p>
      </w:sdtContent>
    </w:sdt>
    <w:p w14:paraId="1725FB93" w14:textId="4B7D2B4C" w:rsidR="00733CB8" w:rsidRPr="009E67B1" w:rsidRDefault="00733CB8" w:rsidP="00D71802">
      <w:pPr>
        <w:spacing w:line="276" w:lineRule="auto"/>
        <w:rPr>
          <w:lang w:val="en-US"/>
        </w:rPr>
      </w:pPr>
    </w:p>
    <w:sectPr w:rsidR="00733CB8" w:rsidRPr="009E67B1">
      <w:headerReference w:type="default" r:id="rId118"/>
      <w:footerReference w:type="default" r:id="rId1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04T10:06:00Z" w:initials="BB">
    <w:p w14:paraId="0FC252E8" w14:textId="77777777"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w:t>
      </w:r>
      <w:proofErr w:type="gramStart"/>
      <w:r w:rsidR="00646759">
        <w:t>Firstly</w:t>
      </w:r>
      <w:proofErr w:type="gramEnd"/>
      <w:r w:rsidR="00646759">
        <w:t xml:space="preserve">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 xml:space="preserve">We have talked about this many </w:t>
      </w:r>
      <w:proofErr w:type="spellStart"/>
      <w:r w:rsidR="00813A1D">
        <w:t>many</w:t>
      </w:r>
      <w:proofErr w:type="spellEnd"/>
      <w:r w:rsidR="00813A1D">
        <w:t xml:space="preserve"> times.</w:t>
      </w:r>
      <w:r w:rsidR="00BD3493">
        <w:t xml:space="preserve"> Go back and watch our recordings.</w:t>
      </w:r>
    </w:p>
  </w:comment>
  <w:comment w:id="33" w:author="Brett Bryan" w:date="2021-09-04T10:12:00Z" w:initials="BB">
    <w:p w14:paraId="3E26E23B" w14:textId="77777777"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 xml:space="preserve">n. </w:t>
      </w:r>
      <w:proofErr w:type="spellStart"/>
      <w:r w:rsidR="00DF1DFD">
        <w:t>T</w:t>
      </w:r>
      <w:r w:rsidR="003F1269">
        <w:t>is</w:t>
      </w:r>
      <w:proofErr w:type="spellEnd"/>
      <w:r w:rsidR="003F1269">
        <w:t xml:space="preserve">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65" w:author="Brett Bryan" w:date="2021-09-04T10:16:00Z" w:initials="BB">
    <w:p w14:paraId="2B791027" w14:textId="77777777"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81" w:author="Brett Bryan" w:date="2021-09-04T10:17:00Z" w:initials="BB">
    <w:p w14:paraId="1BBC0318" w14:textId="77777777"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126" w:author="Brett Bryan" w:date="2021-09-04T10:18:00Z" w:initials="BB">
    <w:p w14:paraId="18683311" w14:textId="77777777" w:rsidR="00196A29" w:rsidRDefault="00196A29">
      <w:pPr>
        <w:pStyle w:val="CommentText"/>
      </w:pPr>
      <w:r>
        <w:rPr>
          <w:rStyle w:val="CommentReference"/>
        </w:rPr>
        <w:annotationRef/>
      </w:r>
      <w:r>
        <w:t xml:space="preserve">This paragraph needs to </w:t>
      </w:r>
      <w:proofErr w:type="gramStart"/>
      <w:r>
        <w:t>more comprehensively state the aims and the objectives of the study</w:t>
      </w:r>
      <w:proofErr w:type="gramEnd"/>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143" w:author="Brett Bryan" w:date="2021-09-04T10:21:00Z" w:initials="BB">
    <w:p w14:paraId="34B9CB22" w14:textId="2A880797" w:rsidR="008503DB" w:rsidRDefault="008503DB">
      <w:pPr>
        <w:pStyle w:val="CommentText"/>
      </w:pPr>
      <w:r>
        <w:rPr>
          <w:rStyle w:val="CommentReference"/>
        </w:rPr>
        <w:annotationRef/>
      </w:r>
      <w:r w:rsidR="00705A7C">
        <w:t xml:space="preserve">I've heard you say this a few </w:t>
      </w:r>
      <w:proofErr w:type="gramStart"/>
      <w:r w:rsidR="00705A7C">
        <w:t>times</w:t>
      </w:r>
      <w:proofErr w:type="gramEnd"/>
      <w:r w:rsidR="00705A7C">
        <w:t xml:space="preserve">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145" w:author="Brett Bryan" w:date="2021-09-04T10:22:00Z" w:initials="BB">
    <w:p w14:paraId="51403870" w14:textId="6D8F091E" w:rsidR="002B3EFB" w:rsidRDefault="002B3EFB">
      <w:pPr>
        <w:pStyle w:val="CommentText"/>
      </w:pPr>
      <w:r>
        <w:rPr>
          <w:rStyle w:val="CommentReference"/>
        </w:rPr>
        <w:annotationRef/>
      </w:r>
      <w:r w:rsidR="00FB6964">
        <w:t xml:space="preserve">Do you </w:t>
      </w:r>
      <w:r w:rsidR="009D2A23">
        <w:t>need to</w:t>
      </w:r>
      <w:r w:rsidR="008434FB">
        <w:t xml:space="preserve"> cite a reference for this map</w:t>
      </w:r>
      <w:r w:rsidR="00963D01">
        <w:t>?</w:t>
      </w:r>
    </w:p>
  </w:comment>
  <w:comment w:id="149" w:author="Brett Bryan" w:date="2021-09-04T10:23:00Z" w:initials="BB">
    <w:p w14:paraId="6E029B66" w14:textId="0F5D1BD6" w:rsidR="00A5079C" w:rsidRDefault="00A5079C">
      <w:pPr>
        <w:pStyle w:val="CommentText"/>
      </w:pPr>
      <w:r>
        <w:rPr>
          <w:rStyle w:val="CommentReference"/>
        </w:rPr>
        <w:annotationRef/>
      </w:r>
      <w:r w:rsidR="008F39B8">
        <w:t xml:space="preserve">I thought that you were going to redesign this </w:t>
      </w:r>
      <w:proofErr w:type="gramStart"/>
      <w:r w:rsidR="008F39B8">
        <w:t>figure</w:t>
      </w:r>
      <w:r w:rsidR="006E7970">
        <w:t>?</w:t>
      </w:r>
      <w:proofErr w:type="gramEnd"/>
    </w:p>
  </w:comment>
  <w:comment w:id="150" w:author="Brett Bryan" w:date="2021-09-04T10:24:00Z" w:initials="BB">
    <w:p w14:paraId="6B10CAA0" w14:textId="2FC5A329" w:rsidR="00C878BB" w:rsidRDefault="00C878BB">
      <w:pPr>
        <w:pStyle w:val="CommentText"/>
      </w:pPr>
      <w:r>
        <w:rPr>
          <w:rStyle w:val="CommentReference"/>
        </w:rPr>
        <w:annotationRef/>
      </w:r>
      <w:r>
        <w:t xml:space="preserve">More information </w:t>
      </w:r>
      <w:proofErr w:type="gramStart"/>
      <w:r>
        <w:t>required?</w:t>
      </w:r>
      <w:proofErr w:type="gramEnd"/>
    </w:p>
  </w:comment>
  <w:comment w:id="173" w:author="Brett Bryan" w:date="2021-09-04T10:34:00Z" w:initials="BB">
    <w:p w14:paraId="7E32626B" w14:textId="17D458E4" w:rsidR="00D81E95" w:rsidRDefault="00D81E95">
      <w:pPr>
        <w:pStyle w:val="CommentText"/>
      </w:pPr>
      <w:r>
        <w:rPr>
          <w:rStyle w:val="CommentReference"/>
        </w:rPr>
        <w:annotationRef/>
      </w:r>
      <w:r>
        <w:t>I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177"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178" w:author="Brett Bryan" w:date="2021-09-04T10:40:00Z" w:initials="BB">
    <w:p w14:paraId="26D91BFA" w14:textId="06B6E232" w:rsidR="002437A8" w:rsidRDefault="002437A8">
      <w:pPr>
        <w:pStyle w:val="CommentText"/>
      </w:pPr>
      <w:r>
        <w:rPr>
          <w:rStyle w:val="CommentReference"/>
        </w:rPr>
        <w:annotationRef/>
      </w:r>
      <w:r>
        <w:t xml:space="preserve">The patterns here are </w:t>
      </w:r>
      <w:proofErr w:type="gramStart"/>
      <w:r>
        <w:t>really amazing</w:t>
      </w:r>
      <w:proofErr w:type="gramEnd"/>
      <w:r>
        <w:t>.</w:t>
      </w:r>
    </w:p>
  </w:comment>
  <w:comment w:id="179"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7777777" w:rsidR="00822D0F" w:rsidRDefault="00822D0F">
      <w:pPr>
        <w:pStyle w:val="CommentText"/>
      </w:pPr>
      <w:r>
        <w:t xml:space="preserve">What do the results mean for </w:t>
      </w:r>
      <w:proofErr w:type="spellStart"/>
      <w:r>
        <w:t>loand</w:t>
      </w:r>
      <w:proofErr w:type="spellEnd"/>
      <w:r>
        <w:t xml:space="preserve"> use modelling?</w:t>
      </w:r>
    </w:p>
    <w:p w14:paraId="6B25F908" w14:textId="3659F6C8" w:rsidR="00822D0F" w:rsidRDefault="00822D0F">
      <w:pPr>
        <w:pStyle w:val="CommentText"/>
      </w:pPr>
      <w:r>
        <w:t xml:space="preserve">Focus on the </w:t>
      </w:r>
      <w:r w:rsidR="005C5E90">
        <w:t>ability of UNET to mimic urban spatial patterns.</w:t>
      </w:r>
    </w:p>
  </w:comment>
  <w:comment w:id="180"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229"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246" w:author="Brett Bryan" w:date="2021-09-04T10:41:00Z" w:initials="BB">
    <w:p w14:paraId="311054C8" w14:textId="757A085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 xml:space="preserve">very crude </w:t>
      </w:r>
      <w:proofErr w:type="gramStart"/>
      <w:r w:rsidR="00254744">
        <w:t>e.g.</w:t>
      </w:r>
      <w:proofErr w:type="gramEnd"/>
      <w:r w:rsidR="00254744">
        <w:t xml:space="preserve">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C252E8" w15:done="0"/>
  <w15:commentEx w15:paraId="3E26E23B" w15:done="0"/>
  <w15:commentEx w15:paraId="2B791027" w15:done="0"/>
  <w15:commentEx w15:paraId="1BBC0318" w15:done="0"/>
  <w15:commentEx w15:paraId="18683311" w15:done="0"/>
  <w15:commentEx w15:paraId="34B9CB22" w15:done="0"/>
  <w15:commentEx w15:paraId="51403870" w15:done="0"/>
  <w15:commentEx w15:paraId="6E029B66" w15:done="0"/>
  <w15:commentEx w15:paraId="6B10CAA0" w15:done="0"/>
  <w15:commentEx w15:paraId="7E32626B" w15:done="0"/>
  <w15:commentEx w15:paraId="3E541538" w15:done="0"/>
  <w15:commentEx w15:paraId="26D91BFA" w15:done="0"/>
  <w15:commentEx w15:paraId="6B25F908" w15:done="0"/>
  <w15:commentEx w15:paraId="094C30D7" w15:done="0"/>
  <w15:commentEx w15:paraId="34E3C1B0" w15:done="0"/>
  <w15:commentEx w15:paraId="311054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DC3A0" w16cex:dateUtc="2021-09-04T00:06:00Z"/>
  <w16cex:commentExtensible w16cex:durableId="24DDC52B" w16cex:dateUtc="2021-09-04T00:12:00Z"/>
  <w16cex:commentExtensible w16cex:durableId="24DDC604" w16cex:dateUtc="2021-09-04T00:16:00Z"/>
  <w16cex:commentExtensible w16cex:durableId="24DDC64C" w16cex:dateUtc="2021-09-04T00:17:00Z"/>
  <w16cex:commentExtensible w16cex:durableId="24DDC68E" w16cex:dateUtc="2021-09-04T00:18:00Z"/>
  <w16cex:commentExtensible w16cex:durableId="24DDC70D" w16cex:dateUtc="2021-09-04T00:21:00Z"/>
  <w16cex:commentExtensible w16cex:durableId="24DDC758" w16cex:dateUtc="2021-09-04T00:22:00Z"/>
  <w16cex:commentExtensible w16cex:durableId="24DDC79D" w16cex:dateUtc="2021-09-04T00:23:00Z"/>
  <w16cex:commentExtensible w16cex:durableId="24DDC7E5" w16cex:dateUtc="2021-09-04T00:24:00Z"/>
  <w16cex:commentExtensible w16cex:durableId="24DDCA3E" w16cex:dateUtc="2021-09-04T00:34:00Z"/>
  <w16cex:commentExtensible w16cex:durableId="24DDCB45" w16cex:dateUtc="2021-09-04T00:39:00Z"/>
  <w16cex:commentExtensible w16cex:durableId="24DDCBB5" w16cex:dateUtc="2021-09-04T00:40:00Z"/>
  <w16cex:commentExtensible w16cex:durableId="24DDCB2B" w16cex:dateUtc="2021-09-04T00:38:00Z"/>
  <w16cex:commentExtensible w16cex:durableId="24DDCA89" w16cex:dateUtc="2021-09-04T00:35:00Z"/>
  <w16cex:commentExtensible w16cex:durableId="24DDCAC4" w16cex:dateUtc="2021-09-04T00:36:00Z"/>
  <w16cex:commentExtensible w16cex:durableId="24DDCBE1" w16cex:dateUtc="2021-09-0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C252E8" w16cid:durableId="24DDC3A0"/>
  <w16cid:commentId w16cid:paraId="3E26E23B" w16cid:durableId="24DDC52B"/>
  <w16cid:commentId w16cid:paraId="2B791027" w16cid:durableId="24DDC604"/>
  <w16cid:commentId w16cid:paraId="1BBC0318" w16cid:durableId="24DDC64C"/>
  <w16cid:commentId w16cid:paraId="18683311" w16cid:durableId="24DDC68E"/>
  <w16cid:commentId w16cid:paraId="34B9CB22" w16cid:durableId="24DDC70D"/>
  <w16cid:commentId w16cid:paraId="51403870" w16cid:durableId="24DDC758"/>
  <w16cid:commentId w16cid:paraId="6E029B66" w16cid:durableId="24DDC79D"/>
  <w16cid:commentId w16cid:paraId="6B10CAA0" w16cid:durableId="24DDC7E5"/>
  <w16cid:commentId w16cid:paraId="7E32626B" w16cid:durableId="24DDCA3E"/>
  <w16cid:commentId w16cid:paraId="3E541538" w16cid:durableId="24DDCB45"/>
  <w16cid:commentId w16cid:paraId="26D91BFA" w16cid:durableId="24DDCBB5"/>
  <w16cid:commentId w16cid:paraId="6B25F908" w16cid:durableId="24DDCB2B"/>
  <w16cid:commentId w16cid:paraId="094C30D7" w16cid:durableId="24DDCA89"/>
  <w16cid:commentId w16cid:paraId="34E3C1B0" w16cid:durableId="24DDCAC4"/>
  <w16cid:commentId w16cid:paraId="311054C8" w16cid:durableId="24DDC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28397" w14:textId="77777777" w:rsidR="00491C79" w:rsidRDefault="00491C79" w:rsidP="00357C66">
      <w:pPr>
        <w:spacing w:after="0" w:line="240" w:lineRule="auto"/>
      </w:pPr>
      <w:r>
        <w:separator/>
      </w:r>
    </w:p>
  </w:endnote>
  <w:endnote w:type="continuationSeparator" w:id="0">
    <w:p w14:paraId="11F8207A" w14:textId="77777777" w:rsidR="00491C79" w:rsidRDefault="00491C79" w:rsidP="00357C66">
      <w:pPr>
        <w:spacing w:after="0" w:line="240" w:lineRule="auto"/>
      </w:pPr>
      <w:r>
        <w:continuationSeparator/>
      </w:r>
    </w:p>
  </w:endnote>
  <w:endnote w:type="continuationNotice" w:id="1">
    <w:p w14:paraId="39EBF51C" w14:textId="77777777" w:rsidR="00491C79" w:rsidRDefault="00491C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FD187" w14:textId="77777777" w:rsidR="00491C79" w:rsidRDefault="00491C79" w:rsidP="00357C66">
      <w:pPr>
        <w:spacing w:after="0" w:line="240" w:lineRule="auto"/>
      </w:pPr>
      <w:r>
        <w:separator/>
      </w:r>
    </w:p>
  </w:footnote>
  <w:footnote w:type="continuationSeparator" w:id="0">
    <w:p w14:paraId="587881CC" w14:textId="77777777" w:rsidR="00491C79" w:rsidRDefault="00491C79" w:rsidP="00357C66">
      <w:pPr>
        <w:spacing w:after="0" w:line="240" w:lineRule="auto"/>
      </w:pPr>
      <w:r>
        <w:continuationSeparator/>
      </w:r>
    </w:p>
  </w:footnote>
  <w:footnote w:type="continuationNotice" w:id="1">
    <w:p w14:paraId="18E161E2" w14:textId="77777777" w:rsidR="00491C79" w:rsidRDefault="00491C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Ma8FANAI6EwtAAAA"/>
    <w:docVar w:name="dgnword-docGUID" w:val="{0442D4BB-2E8F-4C6D-8519-E4F9C5E9ED38}"/>
    <w:docVar w:name="dgnword-eventsink" w:val="1272885037904"/>
  </w:docVars>
  <w:rsids>
    <w:rsidRoot w:val="00375AEC"/>
    <w:rsid w:val="00000277"/>
    <w:rsid w:val="000010E9"/>
    <w:rsid w:val="000015AA"/>
    <w:rsid w:val="00001B82"/>
    <w:rsid w:val="00001E24"/>
    <w:rsid w:val="00002B26"/>
    <w:rsid w:val="00002D70"/>
    <w:rsid w:val="000038A3"/>
    <w:rsid w:val="00005136"/>
    <w:rsid w:val="00006B83"/>
    <w:rsid w:val="00006FDF"/>
    <w:rsid w:val="000074FD"/>
    <w:rsid w:val="00007605"/>
    <w:rsid w:val="0001072E"/>
    <w:rsid w:val="000108B7"/>
    <w:rsid w:val="00010B56"/>
    <w:rsid w:val="00011074"/>
    <w:rsid w:val="00011404"/>
    <w:rsid w:val="00012EB9"/>
    <w:rsid w:val="00013702"/>
    <w:rsid w:val="00015B8B"/>
    <w:rsid w:val="0001695E"/>
    <w:rsid w:val="00016D35"/>
    <w:rsid w:val="00021B7D"/>
    <w:rsid w:val="00022208"/>
    <w:rsid w:val="00022489"/>
    <w:rsid w:val="00023C12"/>
    <w:rsid w:val="00023F3A"/>
    <w:rsid w:val="0002582E"/>
    <w:rsid w:val="00025871"/>
    <w:rsid w:val="000314CE"/>
    <w:rsid w:val="0003265C"/>
    <w:rsid w:val="0003736B"/>
    <w:rsid w:val="00037664"/>
    <w:rsid w:val="000407A0"/>
    <w:rsid w:val="000409C0"/>
    <w:rsid w:val="000409F8"/>
    <w:rsid w:val="00040BF9"/>
    <w:rsid w:val="00041A66"/>
    <w:rsid w:val="00041D91"/>
    <w:rsid w:val="000421BE"/>
    <w:rsid w:val="0004752D"/>
    <w:rsid w:val="00047CDE"/>
    <w:rsid w:val="00051547"/>
    <w:rsid w:val="00051A1F"/>
    <w:rsid w:val="0005246D"/>
    <w:rsid w:val="000536BC"/>
    <w:rsid w:val="0005377E"/>
    <w:rsid w:val="00055E0F"/>
    <w:rsid w:val="00057673"/>
    <w:rsid w:val="000578C3"/>
    <w:rsid w:val="000578F9"/>
    <w:rsid w:val="00060A2E"/>
    <w:rsid w:val="00061250"/>
    <w:rsid w:val="00061289"/>
    <w:rsid w:val="0006265B"/>
    <w:rsid w:val="000630DC"/>
    <w:rsid w:val="00063368"/>
    <w:rsid w:val="0007005E"/>
    <w:rsid w:val="00071631"/>
    <w:rsid w:val="00071C32"/>
    <w:rsid w:val="000727FE"/>
    <w:rsid w:val="00074D39"/>
    <w:rsid w:val="000755CC"/>
    <w:rsid w:val="00076FCF"/>
    <w:rsid w:val="00077630"/>
    <w:rsid w:val="00077718"/>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2A7"/>
    <w:rsid w:val="000A05D7"/>
    <w:rsid w:val="000A0742"/>
    <w:rsid w:val="000A1B5E"/>
    <w:rsid w:val="000A1D97"/>
    <w:rsid w:val="000A3A99"/>
    <w:rsid w:val="000A3F1D"/>
    <w:rsid w:val="000A4285"/>
    <w:rsid w:val="000A4B47"/>
    <w:rsid w:val="000A554C"/>
    <w:rsid w:val="000A6040"/>
    <w:rsid w:val="000A6F5A"/>
    <w:rsid w:val="000A7B26"/>
    <w:rsid w:val="000B1943"/>
    <w:rsid w:val="000B26F0"/>
    <w:rsid w:val="000B37C5"/>
    <w:rsid w:val="000B3ADC"/>
    <w:rsid w:val="000B4BAD"/>
    <w:rsid w:val="000B4D75"/>
    <w:rsid w:val="000B5D37"/>
    <w:rsid w:val="000B5F65"/>
    <w:rsid w:val="000B5FDC"/>
    <w:rsid w:val="000B6963"/>
    <w:rsid w:val="000B7A2E"/>
    <w:rsid w:val="000B7A65"/>
    <w:rsid w:val="000C07E2"/>
    <w:rsid w:val="000C1D41"/>
    <w:rsid w:val="000C4360"/>
    <w:rsid w:val="000C590E"/>
    <w:rsid w:val="000D440D"/>
    <w:rsid w:val="000D53A4"/>
    <w:rsid w:val="000D545B"/>
    <w:rsid w:val="000D6395"/>
    <w:rsid w:val="000D6D40"/>
    <w:rsid w:val="000D7460"/>
    <w:rsid w:val="000D7506"/>
    <w:rsid w:val="000D7614"/>
    <w:rsid w:val="000E1B46"/>
    <w:rsid w:val="000E2B5D"/>
    <w:rsid w:val="000E45C4"/>
    <w:rsid w:val="000E4992"/>
    <w:rsid w:val="000E4C75"/>
    <w:rsid w:val="000E545F"/>
    <w:rsid w:val="000E546E"/>
    <w:rsid w:val="000E5A8C"/>
    <w:rsid w:val="000E76B9"/>
    <w:rsid w:val="000E791E"/>
    <w:rsid w:val="000E7A65"/>
    <w:rsid w:val="000E7B8F"/>
    <w:rsid w:val="000F0101"/>
    <w:rsid w:val="000F10D5"/>
    <w:rsid w:val="000F2AD1"/>
    <w:rsid w:val="000F31E8"/>
    <w:rsid w:val="000F3791"/>
    <w:rsid w:val="000F3CD1"/>
    <w:rsid w:val="000F52F1"/>
    <w:rsid w:val="000F53F4"/>
    <w:rsid w:val="000F6450"/>
    <w:rsid w:val="000F6783"/>
    <w:rsid w:val="001017A4"/>
    <w:rsid w:val="00105515"/>
    <w:rsid w:val="00106EAD"/>
    <w:rsid w:val="00110884"/>
    <w:rsid w:val="001110D2"/>
    <w:rsid w:val="00111370"/>
    <w:rsid w:val="00112B78"/>
    <w:rsid w:val="0011389C"/>
    <w:rsid w:val="00113A68"/>
    <w:rsid w:val="00113E49"/>
    <w:rsid w:val="00114624"/>
    <w:rsid w:val="001165CE"/>
    <w:rsid w:val="00117C0A"/>
    <w:rsid w:val="0012033C"/>
    <w:rsid w:val="00121792"/>
    <w:rsid w:val="00121B64"/>
    <w:rsid w:val="0012221C"/>
    <w:rsid w:val="0012266A"/>
    <w:rsid w:val="001244D2"/>
    <w:rsid w:val="00125C19"/>
    <w:rsid w:val="00126AF5"/>
    <w:rsid w:val="00126D2F"/>
    <w:rsid w:val="00126E54"/>
    <w:rsid w:val="00126EB9"/>
    <w:rsid w:val="00127ABA"/>
    <w:rsid w:val="001311AE"/>
    <w:rsid w:val="00131BB5"/>
    <w:rsid w:val="00134507"/>
    <w:rsid w:val="00134FE6"/>
    <w:rsid w:val="001364B8"/>
    <w:rsid w:val="00137EDC"/>
    <w:rsid w:val="00141BE6"/>
    <w:rsid w:val="00143D73"/>
    <w:rsid w:val="0014430C"/>
    <w:rsid w:val="0014607C"/>
    <w:rsid w:val="001466A6"/>
    <w:rsid w:val="00147273"/>
    <w:rsid w:val="001473B8"/>
    <w:rsid w:val="001478CD"/>
    <w:rsid w:val="00150A90"/>
    <w:rsid w:val="001512AE"/>
    <w:rsid w:val="00151F28"/>
    <w:rsid w:val="00152A7C"/>
    <w:rsid w:val="00153630"/>
    <w:rsid w:val="001536D0"/>
    <w:rsid w:val="00153AD3"/>
    <w:rsid w:val="001543DC"/>
    <w:rsid w:val="00154F56"/>
    <w:rsid w:val="00155526"/>
    <w:rsid w:val="001557EA"/>
    <w:rsid w:val="001614C8"/>
    <w:rsid w:val="00161A95"/>
    <w:rsid w:val="00162E73"/>
    <w:rsid w:val="001631A3"/>
    <w:rsid w:val="00163685"/>
    <w:rsid w:val="001642A6"/>
    <w:rsid w:val="001656A5"/>
    <w:rsid w:val="00165C97"/>
    <w:rsid w:val="00165F50"/>
    <w:rsid w:val="00166E9C"/>
    <w:rsid w:val="001675B4"/>
    <w:rsid w:val="001678C4"/>
    <w:rsid w:val="00170E7E"/>
    <w:rsid w:val="001734AA"/>
    <w:rsid w:val="00173575"/>
    <w:rsid w:val="00174778"/>
    <w:rsid w:val="0017496D"/>
    <w:rsid w:val="0017504C"/>
    <w:rsid w:val="00175B1E"/>
    <w:rsid w:val="00176309"/>
    <w:rsid w:val="00176634"/>
    <w:rsid w:val="0017681F"/>
    <w:rsid w:val="0017685D"/>
    <w:rsid w:val="00177B0A"/>
    <w:rsid w:val="001802D0"/>
    <w:rsid w:val="001827DF"/>
    <w:rsid w:val="00183136"/>
    <w:rsid w:val="001841FC"/>
    <w:rsid w:val="00190623"/>
    <w:rsid w:val="0019190F"/>
    <w:rsid w:val="00191D81"/>
    <w:rsid w:val="0019264E"/>
    <w:rsid w:val="00193404"/>
    <w:rsid w:val="00193466"/>
    <w:rsid w:val="0019456F"/>
    <w:rsid w:val="001957CF"/>
    <w:rsid w:val="00196940"/>
    <w:rsid w:val="00196A29"/>
    <w:rsid w:val="0019756A"/>
    <w:rsid w:val="00197872"/>
    <w:rsid w:val="001A073A"/>
    <w:rsid w:val="001A099A"/>
    <w:rsid w:val="001A1FD7"/>
    <w:rsid w:val="001A2576"/>
    <w:rsid w:val="001A2C4C"/>
    <w:rsid w:val="001A4289"/>
    <w:rsid w:val="001A4309"/>
    <w:rsid w:val="001A48BB"/>
    <w:rsid w:val="001A5F3A"/>
    <w:rsid w:val="001A6C8C"/>
    <w:rsid w:val="001A7494"/>
    <w:rsid w:val="001B0403"/>
    <w:rsid w:val="001B07F5"/>
    <w:rsid w:val="001B15B9"/>
    <w:rsid w:val="001B1F0A"/>
    <w:rsid w:val="001B2050"/>
    <w:rsid w:val="001B3F42"/>
    <w:rsid w:val="001B52EC"/>
    <w:rsid w:val="001B544F"/>
    <w:rsid w:val="001B7630"/>
    <w:rsid w:val="001C1197"/>
    <w:rsid w:val="001C2CFF"/>
    <w:rsid w:val="001C460F"/>
    <w:rsid w:val="001C574F"/>
    <w:rsid w:val="001C5EE1"/>
    <w:rsid w:val="001C67E6"/>
    <w:rsid w:val="001D021C"/>
    <w:rsid w:val="001D16A7"/>
    <w:rsid w:val="001D1C68"/>
    <w:rsid w:val="001D1DDF"/>
    <w:rsid w:val="001D23D0"/>
    <w:rsid w:val="001D44D8"/>
    <w:rsid w:val="001D53CE"/>
    <w:rsid w:val="001D56C7"/>
    <w:rsid w:val="001D70A2"/>
    <w:rsid w:val="001E0638"/>
    <w:rsid w:val="001E0F01"/>
    <w:rsid w:val="001E106F"/>
    <w:rsid w:val="001E2A47"/>
    <w:rsid w:val="001E2E33"/>
    <w:rsid w:val="001E3977"/>
    <w:rsid w:val="001E3F00"/>
    <w:rsid w:val="001E5873"/>
    <w:rsid w:val="001E6776"/>
    <w:rsid w:val="001F02C4"/>
    <w:rsid w:val="001F0CC3"/>
    <w:rsid w:val="001F0E18"/>
    <w:rsid w:val="001F0ED3"/>
    <w:rsid w:val="001F2162"/>
    <w:rsid w:val="001F38AC"/>
    <w:rsid w:val="001F6453"/>
    <w:rsid w:val="001F7584"/>
    <w:rsid w:val="00200050"/>
    <w:rsid w:val="00200194"/>
    <w:rsid w:val="00200E6C"/>
    <w:rsid w:val="002012F8"/>
    <w:rsid w:val="002018C6"/>
    <w:rsid w:val="00201EA7"/>
    <w:rsid w:val="002022C0"/>
    <w:rsid w:val="00203FE8"/>
    <w:rsid w:val="002058E5"/>
    <w:rsid w:val="00205D3A"/>
    <w:rsid w:val="00206A1A"/>
    <w:rsid w:val="00206E7C"/>
    <w:rsid w:val="00207D8B"/>
    <w:rsid w:val="0021104E"/>
    <w:rsid w:val="00213A43"/>
    <w:rsid w:val="0021467E"/>
    <w:rsid w:val="00217BEE"/>
    <w:rsid w:val="00220910"/>
    <w:rsid w:val="00220E40"/>
    <w:rsid w:val="00222023"/>
    <w:rsid w:val="00222CBF"/>
    <w:rsid w:val="00222E6F"/>
    <w:rsid w:val="0022366A"/>
    <w:rsid w:val="002247D8"/>
    <w:rsid w:val="002261CC"/>
    <w:rsid w:val="00226E1C"/>
    <w:rsid w:val="00227FC8"/>
    <w:rsid w:val="00230F5A"/>
    <w:rsid w:val="00231D13"/>
    <w:rsid w:val="00232021"/>
    <w:rsid w:val="00235AB8"/>
    <w:rsid w:val="00235C73"/>
    <w:rsid w:val="00237D15"/>
    <w:rsid w:val="00240249"/>
    <w:rsid w:val="002418D3"/>
    <w:rsid w:val="00241DB8"/>
    <w:rsid w:val="002420B5"/>
    <w:rsid w:val="00242E89"/>
    <w:rsid w:val="002436F4"/>
    <w:rsid w:val="00243701"/>
    <w:rsid w:val="002437A8"/>
    <w:rsid w:val="00243848"/>
    <w:rsid w:val="00243C38"/>
    <w:rsid w:val="00244755"/>
    <w:rsid w:val="00245AC6"/>
    <w:rsid w:val="002475B1"/>
    <w:rsid w:val="00251856"/>
    <w:rsid w:val="00251E05"/>
    <w:rsid w:val="00254744"/>
    <w:rsid w:val="00254765"/>
    <w:rsid w:val="00256BE8"/>
    <w:rsid w:val="00257C53"/>
    <w:rsid w:val="00261695"/>
    <w:rsid w:val="00262F95"/>
    <w:rsid w:val="00263109"/>
    <w:rsid w:val="002640D8"/>
    <w:rsid w:val="0026429F"/>
    <w:rsid w:val="00264F7E"/>
    <w:rsid w:val="00265B54"/>
    <w:rsid w:val="00265C57"/>
    <w:rsid w:val="00265CE4"/>
    <w:rsid w:val="00270024"/>
    <w:rsid w:val="002718D4"/>
    <w:rsid w:val="0027245C"/>
    <w:rsid w:val="002730EE"/>
    <w:rsid w:val="002733B7"/>
    <w:rsid w:val="002734C5"/>
    <w:rsid w:val="00273B4D"/>
    <w:rsid w:val="00274686"/>
    <w:rsid w:val="00275AC6"/>
    <w:rsid w:val="00275DF0"/>
    <w:rsid w:val="002760B4"/>
    <w:rsid w:val="00277ED1"/>
    <w:rsid w:val="0028131F"/>
    <w:rsid w:val="002814C2"/>
    <w:rsid w:val="00281E59"/>
    <w:rsid w:val="0028356F"/>
    <w:rsid w:val="00283B80"/>
    <w:rsid w:val="002843B9"/>
    <w:rsid w:val="002844BC"/>
    <w:rsid w:val="002847BD"/>
    <w:rsid w:val="002858C8"/>
    <w:rsid w:val="00285F3C"/>
    <w:rsid w:val="00290B19"/>
    <w:rsid w:val="002936DC"/>
    <w:rsid w:val="002963FD"/>
    <w:rsid w:val="002976D6"/>
    <w:rsid w:val="002A22E4"/>
    <w:rsid w:val="002A2915"/>
    <w:rsid w:val="002A2A70"/>
    <w:rsid w:val="002A32B7"/>
    <w:rsid w:val="002A467F"/>
    <w:rsid w:val="002A48A7"/>
    <w:rsid w:val="002A4A02"/>
    <w:rsid w:val="002A4AF0"/>
    <w:rsid w:val="002A52ED"/>
    <w:rsid w:val="002A5A65"/>
    <w:rsid w:val="002A62B9"/>
    <w:rsid w:val="002A645D"/>
    <w:rsid w:val="002A667E"/>
    <w:rsid w:val="002A6D8E"/>
    <w:rsid w:val="002B051C"/>
    <w:rsid w:val="002B2051"/>
    <w:rsid w:val="002B2D01"/>
    <w:rsid w:val="002B3EFB"/>
    <w:rsid w:val="002B48CC"/>
    <w:rsid w:val="002B6785"/>
    <w:rsid w:val="002B68A8"/>
    <w:rsid w:val="002C2039"/>
    <w:rsid w:val="002C4FFA"/>
    <w:rsid w:val="002C7F06"/>
    <w:rsid w:val="002D0475"/>
    <w:rsid w:val="002D1AE3"/>
    <w:rsid w:val="002D2FEF"/>
    <w:rsid w:val="002D409E"/>
    <w:rsid w:val="002D5203"/>
    <w:rsid w:val="002D5C0E"/>
    <w:rsid w:val="002D66A5"/>
    <w:rsid w:val="002D711E"/>
    <w:rsid w:val="002D7ED5"/>
    <w:rsid w:val="002E00D0"/>
    <w:rsid w:val="002E12C9"/>
    <w:rsid w:val="002E3CD5"/>
    <w:rsid w:val="002E5708"/>
    <w:rsid w:val="002E6DCF"/>
    <w:rsid w:val="002F0807"/>
    <w:rsid w:val="002F1602"/>
    <w:rsid w:val="002F26D8"/>
    <w:rsid w:val="002F303D"/>
    <w:rsid w:val="002F3261"/>
    <w:rsid w:val="002F452E"/>
    <w:rsid w:val="002F4B00"/>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7902"/>
    <w:rsid w:val="00317CDC"/>
    <w:rsid w:val="00317D49"/>
    <w:rsid w:val="0032013A"/>
    <w:rsid w:val="00322F81"/>
    <w:rsid w:val="0032463A"/>
    <w:rsid w:val="00325962"/>
    <w:rsid w:val="00325B4D"/>
    <w:rsid w:val="00325FED"/>
    <w:rsid w:val="003267B9"/>
    <w:rsid w:val="00327234"/>
    <w:rsid w:val="0033110A"/>
    <w:rsid w:val="00331918"/>
    <w:rsid w:val="0033192A"/>
    <w:rsid w:val="00331B6E"/>
    <w:rsid w:val="00331FB9"/>
    <w:rsid w:val="003326D7"/>
    <w:rsid w:val="0033376E"/>
    <w:rsid w:val="00333A57"/>
    <w:rsid w:val="00333C67"/>
    <w:rsid w:val="00334EE0"/>
    <w:rsid w:val="0033537C"/>
    <w:rsid w:val="003358B9"/>
    <w:rsid w:val="00335D94"/>
    <w:rsid w:val="00337289"/>
    <w:rsid w:val="00337F87"/>
    <w:rsid w:val="00342815"/>
    <w:rsid w:val="0034340A"/>
    <w:rsid w:val="00344098"/>
    <w:rsid w:val="003451DE"/>
    <w:rsid w:val="00346485"/>
    <w:rsid w:val="00347C0A"/>
    <w:rsid w:val="00347E32"/>
    <w:rsid w:val="0035029A"/>
    <w:rsid w:val="00351D6F"/>
    <w:rsid w:val="00351F0F"/>
    <w:rsid w:val="00352949"/>
    <w:rsid w:val="003534FB"/>
    <w:rsid w:val="0035374A"/>
    <w:rsid w:val="00353F8C"/>
    <w:rsid w:val="003552F2"/>
    <w:rsid w:val="00356551"/>
    <w:rsid w:val="003575B2"/>
    <w:rsid w:val="00357713"/>
    <w:rsid w:val="00357C66"/>
    <w:rsid w:val="003619D8"/>
    <w:rsid w:val="00363929"/>
    <w:rsid w:val="00364311"/>
    <w:rsid w:val="003675B8"/>
    <w:rsid w:val="0037035C"/>
    <w:rsid w:val="00372009"/>
    <w:rsid w:val="00372E8D"/>
    <w:rsid w:val="003740AE"/>
    <w:rsid w:val="00374589"/>
    <w:rsid w:val="003751EE"/>
    <w:rsid w:val="00375AEC"/>
    <w:rsid w:val="00375F88"/>
    <w:rsid w:val="00376A48"/>
    <w:rsid w:val="00377899"/>
    <w:rsid w:val="00377C2D"/>
    <w:rsid w:val="003811F2"/>
    <w:rsid w:val="003839CA"/>
    <w:rsid w:val="00383BD4"/>
    <w:rsid w:val="003840FC"/>
    <w:rsid w:val="003862DA"/>
    <w:rsid w:val="00386545"/>
    <w:rsid w:val="00386DA3"/>
    <w:rsid w:val="0039096C"/>
    <w:rsid w:val="00390A3F"/>
    <w:rsid w:val="0039120E"/>
    <w:rsid w:val="00391CE5"/>
    <w:rsid w:val="00393FA2"/>
    <w:rsid w:val="00394A6D"/>
    <w:rsid w:val="0039673B"/>
    <w:rsid w:val="003970AA"/>
    <w:rsid w:val="003A07BD"/>
    <w:rsid w:val="003A0977"/>
    <w:rsid w:val="003A3E0F"/>
    <w:rsid w:val="003A5070"/>
    <w:rsid w:val="003A53D8"/>
    <w:rsid w:val="003B02B0"/>
    <w:rsid w:val="003B0B2C"/>
    <w:rsid w:val="003B19B9"/>
    <w:rsid w:val="003B25FA"/>
    <w:rsid w:val="003B2720"/>
    <w:rsid w:val="003B3401"/>
    <w:rsid w:val="003B38B1"/>
    <w:rsid w:val="003B66AA"/>
    <w:rsid w:val="003B7FA3"/>
    <w:rsid w:val="003C035E"/>
    <w:rsid w:val="003C0400"/>
    <w:rsid w:val="003C229E"/>
    <w:rsid w:val="003C2DE3"/>
    <w:rsid w:val="003C32D0"/>
    <w:rsid w:val="003C4056"/>
    <w:rsid w:val="003C4084"/>
    <w:rsid w:val="003C4228"/>
    <w:rsid w:val="003C5864"/>
    <w:rsid w:val="003C5D66"/>
    <w:rsid w:val="003C64F5"/>
    <w:rsid w:val="003C780E"/>
    <w:rsid w:val="003D1F5B"/>
    <w:rsid w:val="003D2AE2"/>
    <w:rsid w:val="003D2B79"/>
    <w:rsid w:val="003D2BE3"/>
    <w:rsid w:val="003D3493"/>
    <w:rsid w:val="003D4894"/>
    <w:rsid w:val="003D4FFB"/>
    <w:rsid w:val="003E0727"/>
    <w:rsid w:val="003E0C18"/>
    <w:rsid w:val="003E0E60"/>
    <w:rsid w:val="003E14EE"/>
    <w:rsid w:val="003E1FCE"/>
    <w:rsid w:val="003E2256"/>
    <w:rsid w:val="003E2C0B"/>
    <w:rsid w:val="003E52CE"/>
    <w:rsid w:val="003E5918"/>
    <w:rsid w:val="003E6A91"/>
    <w:rsid w:val="003E6EE4"/>
    <w:rsid w:val="003E7D36"/>
    <w:rsid w:val="003F09B4"/>
    <w:rsid w:val="003F0B1D"/>
    <w:rsid w:val="003F0C43"/>
    <w:rsid w:val="003F1269"/>
    <w:rsid w:val="003F142F"/>
    <w:rsid w:val="003F1D92"/>
    <w:rsid w:val="003F201B"/>
    <w:rsid w:val="003F2D61"/>
    <w:rsid w:val="003F4778"/>
    <w:rsid w:val="003F48AA"/>
    <w:rsid w:val="003F493C"/>
    <w:rsid w:val="003F5EDB"/>
    <w:rsid w:val="003F5F5F"/>
    <w:rsid w:val="003F5F75"/>
    <w:rsid w:val="003F6BB6"/>
    <w:rsid w:val="003F7DB0"/>
    <w:rsid w:val="003F7EE4"/>
    <w:rsid w:val="00400349"/>
    <w:rsid w:val="004014F7"/>
    <w:rsid w:val="004024C2"/>
    <w:rsid w:val="00405107"/>
    <w:rsid w:val="0040581A"/>
    <w:rsid w:val="00406A66"/>
    <w:rsid w:val="00406B83"/>
    <w:rsid w:val="00407DF4"/>
    <w:rsid w:val="004100E6"/>
    <w:rsid w:val="00411809"/>
    <w:rsid w:val="00414BD0"/>
    <w:rsid w:val="00414CD8"/>
    <w:rsid w:val="004168BD"/>
    <w:rsid w:val="00417B81"/>
    <w:rsid w:val="0042047E"/>
    <w:rsid w:val="0042128C"/>
    <w:rsid w:val="0042202C"/>
    <w:rsid w:val="00422236"/>
    <w:rsid w:val="00422F1E"/>
    <w:rsid w:val="00423B90"/>
    <w:rsid w:val="00425DA2"/>
    <w:rsid w:val="00426D32"/>
    <w:rsid w:val="00427117"/>
    <w:rsid w:val="00430B50"/>
    <w:rsid w:val="0043146D"/>
    <w:rsid w:val="00431580"/>
    <w:rsid w:val="00432432"/>
    <w:rsid w:val="00432AED"/>
    <w:rsid w:val="0043327C"/>
    <w:rsid w:val="00433F3B"/>
    <w:rsid w:val="0043568E"/>
    <w:rsid w:val="00435747"/>
    <w:rsid w:val="00435B6F"/>
    <w:rsid w:val="00436805"/>
    <w:rsid w:val="004404C0"/>
    <w:rsid w:val="00442639"/>
    <w:rsid w:val="00442F47"/>
    <w:rsid w:val="00443223"/>
    <w:rsid w:val="004432B8"/>
    <w:rsid w:val="00443B39"/>
    <w:rsid w:val="004457CA"/>
    <w:rsid w:val="00446F9A"/>
    <w:rsid w:val="00447134"/>
    <w:rsid w:val="004472B0"/>
    <w:rsid w:val="00450D56"/>
    <w:rsid w:val="004510F8"/>
    <w:rsid w:val="00451916"/>
    <w:rsid w:val="00451E1D"/>
    <w:rsid w:val="0045357A"/>
    <w:rsid w:val="00454260"/>
    <w:rsid w:val="00454758"/>
    <w:rsid w:val="0045520F"/>
    <w:rsid w:val="0045532F"/>
    <w:rsid w:val="00455648"/>
    <w:rsid w:val="00457231"/>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2320"/>
    <w:rsid w:val="00473045"/>
    <w:rsid w:val="00473934"/>
    <w:rsid w:val="00475485"/>
    <w:rsid w:val="00475C11"/>
    <w:rsid w:val="004770BA"/>
    <w:rsid w:val="00477EF4"/>
    <w:rsid w:val="00480B1E"/>
    <w:rsid w:val="00481A18"/>
    <w:rsid w:val="00481A1C"/>
    <w:rsid w:val="004824C1"/>
    <w:rsid w:val="004835AE"/>
    <w:rsid w:val="00483666"/>
    <w:rsid w:val="0048535D"/>
    <w:rsid w:val="00485B2D"/>
    <w:rsid w:val="00485C40"/>
    <w:rsid w:val="0049011F"/>
    <w:rsid w:val="0049101E"/>
    <w:rsid w:val="00491497"/>
    <w:rsid w:val="00491C79"/>
    <w:rsid w:val="00492582"/>
    <w:rsid w:val="004939E9"/>
    <w:rsid w:val="0049617F"/>
    <w:rsid w:val="004A1281"/>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B7BD6"/>
    <w:rsid w:val="004C0128"/>
    <w:rsid w:val="004C03AE"/>
    <w:rsid w:val="004C159C"/>
    <w:rsid w:val="004C16E7"/>
    <w:rsid w:val="004C20BA"/>
    <w:rsid w:val="004C31BB"/>
    <w:rsid w:val="004C4F7B"/>
    <w:rsid w:val="004C5506"/>
    <w:rsid w:val="004C6AA1"/>
    <w:rsid w:val="004C7AF7"/>
    <w:rsid w:val="004D00DF"/>
    <w:rsid w:val="004D0628"/>
    <w:rsid w:val="004D0FB1"/>
    <w:rsid w:val="004D18C7"/>
    <w:rsid w:val="004D4B97"/>
    <w:rsid w:val="004D7294"/>
    <w:rsid w:val="004D7FD4"/>
    <w:rsid w:val="004E1682"/>
    <w:rsid w:val="004E252D"/>
    <w:rsid w:val="004E45F9"/>
    <w:rsid w:val="004E4969"/>
    <w:rsid w:val="004E6411"/>
    <w:rsid w:val="004E6FC3"/>
    <w:rsid w:val="004E7045"/>
    <w:rsid w:val="004E7FDD"/>
    <w:rsid w:val="004F0BA3"/>
    <w:rsid w:val="004F1B26"/>
    <w:rsid w:val="004F36E3"/>
    <w:rsid w:val="004F3A3A"/>
    <w:rsid w:val="004F6B3B"/>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1FA4"/>
    <w:rsid w:val="00511FE2"/>
    <w:rsid w:val="0051208E"/>
    <w:rsid w:val="00512206"/>
    <w:rsid w:val="00512B8B"/>
    <w:rsid w:val="00513936"/>
    <w:rsid w:val="005144BF"/>
    <w:rsid w:val="00514997"/>
    <w:rsid w:val="0051519D"/>
    <w:rsid w:val="00515278"/>
    <w:rsid w:val="00515403"/>
    <w:rsid w:val="00515D3A"/>
    <w:rsid w:val="00516910"/>
    <w:rsid w:val="00516A8E"/>
    <w:rsid w:val="00520028"/>
    <w:rsid w:val="00520464"/>
    <w:rsid w:val="0052136B"/>
    <w:rsid w:val="005220A2"/>
    <w:rsid w:val="005221CD"/>
    <w:rsid w:val="00522C54"/>
    <w:rsid w:val="00522F78"/>
    <w:rsid w:val="00523D6B"/>
    <w:rsid w:val="00525E89"/>
    <w:rsid w:val="00525F6C"/>
    <w:rsid w:val="00526776"/>
    <w:rsid w:val="00527A2D"/>
    <w:rsid w:val="00530B6E"/>
    <w:rsid w:val="00531735"/>
    <w:rsid w:val="00533D63"/>
    <w:rsid w:val="00536EAD"/>
    <w:rsid w:val="00537C06"/>
    <w:rsid w:val="00540CBB"/>
    <w:rsid w:val="0054276E"/>
    <w:rsid w:val="00544CB0"/>
    <w:rsid w:val="00547D73"/>
    <w:rsid w:val="00551BDA"/>
    <w:rsid w:val="00552A2A"/>
    <w:rsid w:val="00554620"/>
    <w:rsid w:val="005560D0"/>
    <w:rsid w:val="0055615F"/>
    <w:rsid w:val="005571CA"/>
    <w:rsid w:val="00557831"/>
    <w:rsid w:val="005618B0"/>
    <w:rsid w:val="00562D56"/>
    <w:rsid w:val="00563A2B"/>
    <w:rsid w:val="00563C6C"/>
    <w:rsid w:val="005649DC"/>
    <w:rsid w:val="00564AF5"/>
    <w:rsid w:val="00571AC7"/>
    <w:rsid w:val="00572119"/>
    <w:rsid w:val="00572760"/>
    <w:rsid w:val="00575ADD"/>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7043"/>
    <w:rsid w:val="005A0DD9"/>
    <w:rsid w:val="005A177E"/>
    <w:rsid w:val="005A23C4"/>
    <w:rsid w:val="005A2568"/>
    <w:rsid w:val="005A2F45"/>
    <w:rsid w:val="005A383B"/>
    <w:rsid w:val="005A590E"/>
    <w:rsid w:val="005A79D7"/>
    <w:rsid w:val="005A7A5D"/>
    <w:rsid w:val="005B16BB"/>
    <w:rsid w:val="005B25F5"/>
    <w:rsid w:val="005B296F"/>
    <w:rsid w:val="005B581A"/>
    <w:rsid w:val="005B618D"/>
    <w:rsid w:val="005C07C3"/>
    <w:rsid w:val="005C215E"/>
    <w:rsid w:val="005C3702"/>
    <w:rsid w:val="005C385B"/>
    <w:rsid w:val="005C3D36"/>
    <w:rsid w:val="005C44D7"/>
    <w:rsid w:val="005C4691"/>
    <w:rsid w:val="005C5E90"/>
    <w:rsid w:val="005C6BCE"/>
    <w:rsid w:val="005C7505"/>
    <w:rsid w:val="005D09BB"/>
    <w:rsid w:val="005D24E7"/>
    <w:rsid w:val="005D3B74"/>
    <w:rsid w:val="005D3DAC"/>
    <w:rsid w:val="005D5755"/>
    <w:rsid w:val="005D70DF"/>
    <w:rsid w:val="005D79B7"/>
    <w:rsid w:val="005D7F2F"/>
    <w:rsid w:val="005E2984"/>
    <w:rsid w:val="005E4AA6"/>
    <w:rsid w:val="005E509B"/>
    <w:rsid w:val="005E537A"/>
    <w:rsid w:val="005E6379"/>
    <w:rsid w:val="005E6C41"/>
    <w:rsid w:val="005E6CD5"/>
    <w:rsid w:val="005E7508"/>
    <w:rsid w:val="005E7975"/>
    <w:rsid w:val="005F09C0"/>
    <w:rsid w:val="005F0E70"/>
    <w:rsid w:val="005F172A"/>
    <w:rsid w:val="005F18B0"/>
    <w:rsid w:val="005F18E3"/>
    <w:rsid w:val="005F2524"/>
    <w:rsid w:val="005F2693"/>
    <w:rsid w:val="005F3806"/>
    <w:rsid w:val="005F3B54"/>
    <w:rsid w:val="005F3FBB"/>
    <w:rsid w:val="005F583C"/>
    <w:rsid w:val="005F675B"/>
    <w:rsid w:val="005F69EE"/>
    <w:rsid w:val="005F6A28"/>
    <w:rsid w:val="005F6B31"/>
    <w:rsid w:val="005F7298"/>
    <w:rsid w:val="005F72EC"/>
    <w:rsid w:val="0060102D"/>
    <w:rsid w:val="006015A1"/>
    <w:rsid w:val="0060413D"/>
    <w:rsid w:val="006049AA"/>
    <w:rsid w:val="0060588A"/>
    <w:rsid w:val="00607818"/>
    <w:rsid w:val="006104F0"/>
    <w:rsid w:val="00611727"/>
    <w:rsid w:val="00611B24"/>
    <w:rsid w:val="00613155"/>
    <w:rsid w:val="0061337D"/>
    <w:rsid w:val="00614813"/>
    <w:rsid w:val="00615B33"/>
    <w:rsid w:val="0061673F"/>
    <w:rsid w:val="00616CBD"/>
    <w:rsid w:val="00616FA7"/>
    <w:rsid w:val="006173C1"/>
    <w:rsid w:val="0062379F"/>
    <w:rsid w:val="00623A73"/>
    <w:rsid w:val="00624995"/>
    <w:rsid w:val="00625C38"/>
    <w:rsid w:val="00627751"/>
    <w:rsid w:val="006277C5"/>
    <w:rsid w:val="006300BA"/>
    <w:rsid w:val="006326CC"/>
    <w:rsid w:val="00635042"/>
    <w:rsid w:val="006351D0"/>
    <w:rsid w:val="006352F8"/>
    <w:rsid w:val="00635E63"/>
    <w:rsid w:val="00637176"/>
    <w:rsid w:val="00637F93"/>
    <w:rsid w:val="00640EB0"/>
    <w:rsid w:val="00640F0F"/>
    <w:rsid w:val="00641F77"/>
    <w:rsid w:val="00642A3A"/>
    <w:rsid w:val="00642AC0"/>
    <w:rsid w:val="00643005"/>
    <w:rsid w:val="00643B33"/>
    <w:rsid w:val="00643F91"/>
    <w:rsid w:val="00643FB2"/>
    <w:rsid w:val="00645FBA"/>
    <w:rsid w:val="00646759"/>
    <w:rsid w:val="00646992"/>
    <w:rsid w:val="0064755D"/>
    <w:rsid w:val="00647ABD"/>
    <w:rsid w:val="00647C93"/>
    <w:rsid w:val="00647F63"/>
    <w:rsid w:val="00650CFA"/>
    <w:rsid w:val="0065251D"/>
    <w:rsid w:val="006525BE"/>
    <w:rsid w:val="00652B90"/>
    <w:rsid w:val="00652D08"/>
    <w:rsid w:val="00652DCB"/>
    <w:rsid w:val="00652E5A"/>
    <w:rsid w:val="006541F3"/>
    <w:rsid w:val="00655D2B"/>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80F82"/>
    <w:rsid w:val="0068143E"/>
    <w:rsid w:val="00681B0D"/>
    <w:rsid w:val="006833AB"/>
    <w:rsid w:val="006835D0"/>
    <w:rsid w:val="0068402E"/>
    <w:rsid w:val="0068523A"/>
    <w:rsid w:val="00691AA1"/>
    <w:rsid w:val="00692C04"/>
    <w:rsid w:val="00692F39"/>
    <w:rsid w:val="00693550"/>
    <w:rsid w:val="00694EFF"/>
    <w:rsid w:val="006973DE"/>
    <w:rsid w:val="006978AE"/>
    <w:rsid w:val="006A16A7"/>
    <w:rsid w:val="006A24BA"/>
    <w:rsid w:val="006A410B"/>
    <w:rsid w:val="006A69B6"/>
    <w:rsid w:val="006A7CA8"/>
    <w:rsid w:val="006A7FCB"/>
    <w:rsid w:val="006B011A"/>
    <w:rsid w:val="006B0581"/>
    <w:rsid w:val="006B293B"/>
    <w:rsid w:val="006B2D28"/>
    <w:rsid w:val="006B56A7"/>
    <w:rsid w:val="006B6C46"/>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3453"/>
    <w:rsid w:val="006D5126"/>
    <w:rsid w:val="006D70FB"/>
    <w:rsid w:val="006E25FD"/>
    <w:rsid w:val="006E2F97"/>
    <w:rsid w:val="006E31FD"/>
    <w:rsid w:val="006E55AC"/>
    <w:rsid w:val="006E7918"/>
    <w:rsid w:val="006E7970"/>
    <w:rsid w:val="006F087C"/>
    <w:rsid w:val="006F0CF0"/>
    <w:rsid w:val="006F110E"/>
    <w:rsid w:val="006F146A"/>
    <w:rsid w:val="006F1B10"/>
    <w:rsid w:val="006F285D"/>
    <w:rsid w:val="006F428C"/>
    <w:rsid w:val="006F4B42"/>
    <w:rsid w:val="006F5731"/>
    <w:rsid w:val="006F5982"/>
    <w:rsid w:val="0070322D"/>
    <w:rsid w:val="007059E6"/>
    <w:rsid w:val="00705A7C"/>
    <w:rsid w:val="00706F42"/>
    <w:rsid w:val="00710303"/>
    <w:rsid w:val="00711656"/>
    <w:rsid w:val="00712374"/>
    <w:rsid w:val="007130AD"/>
    <w:rsid w:val="007139CC"/>
    <w:rsid w:val="007143CF"/>
    <w:rsid w:val="00714728"/>
    <w:rsid w:val="00717499"/>
    <w:rsid w:val="00717E12"/>
    <w:rsid w:val="007200F8"/>
    <w:rsid w:val="00720172"/>
    <w:rsid w:val="0072064A"/>
    <w:rsid w:val="007210DF"/>
    <w:rsid w:val="007215C7"/>
    <w:rsid w:val="007216D2"/>
    <w:rsid w:val="007216F2"/>
    <w:rsid w:val="00722240"/>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78"/>
    <w:rsid w:val="007426FC"/>
    <w:rsid w:val="00742C20"/>
    <w:rsid w:val="007445FA"/>
    <w:rsid w:val="00744652"/>
    <w:rsid w:val="0074465A"/>
    <w:rsid w:val="007449D5"/>
    <w:rsid w:val="007461BF"/>
    <w:rsid w:val="00746B7A"/>
    <w:rsid w:val="007504EA"/>
    <w:rsid w:val="00750FDE"/>
    <w:rsid w:val="007533EF"/>
    <w:rsid w:val="00753D76"/>
    <w:rsid w:val="00755A01"/>
    <w:rsid w:val="00756F1C"/>
    <w:rsid w:val="007608C7"/>
    <w:rsid w:val="00760CCE"/>
    <w:rsid w:val="00761F96"/>
    <w:rsid w:val="007625E7"/>
    <w:rsid w:val="00763613"/>
    <w:rsid w:val="00763914"/>
    <w:rsid w:val="00763B87"/>
    <w:rsid w:val="00764484"/>
    <w:rsid w:val="00764511"/>
    <w:rsid w:val="007646C5"/>
    <w:rsid w:val="00764DD5"/>
    <w:rsid w:val="00766E55"/>
    <w:rsid w:val="0077027F"/>
    <w:rsid w:val="00770C4D"/>
    <w:rsid w:val="00770FFF"/>
    <w:rsid w:val="00771268"/>
    <w:rsid w:val="00771D0A"/>
    <w:rsid w:val="007741C5"/>
    <w:rsid w:val="00775B14"/>
    <w:rsid w:val="00775E73"/>
    <w:rsid w:val="00777C4E"/>
    <w:rsid w:val="00780F6E"/>
    <w:rsid w:val="00782425"/>
    <w:rsid w:val="00783C62"/>
    <w:rsid w:val="00784D09"/>
    <w:rsid w:val="00786512"/>
    <w:rsid w:val="007869CA"/>
    <w:rsid w:val="00786A61"/>
    <w:rsid w:val="00787A32"/>
    <w:rsid w:val="00791990"/>
    <w:rsid w:val="007925B9"/>
    <w:rsid w:val="00792923"/>
    <w:rsid w:val="00792F02"/>
    <w:rsid w:val="00794933"/>
    <w:rsid w:val="007949C1"/>
    <w:rsid w:val="00794E92"/>
    <w:rsid w:val="0079519F"/>
    <w:rsid w:val="007966D4"/>
    <w:rsid w:val="007979C7"/>
    <w:rsid w:val="007A12C6"/>
    <w:rsid w:val="007A194F"/>
    <w:rsid w:val="007A1AAA"/>
    <w:rsid w:val="007A23BF"/>
    <w:rsid w:val="007A2F63"/>
    <w:rsid w:val="007A4034"/>
    <w:rsid w:val="007A7765"/>
    <w:rsid w:val="007B1591"/>
    <w:rsid w:val="007B1AA0"/>
    <w:rsid w:val="007B2A59"/>
    <w:rsid w:val="007B2AAC"/>
    <w:rsid w:val="007B41D4"/>
    <w:rsid w:val="007B467A"/>
    <w:rsid w:val="007B49EF"/>
    <w:rsid w:val="007B4F33"/>
    <w:rsid w:val="007B797B"/>
    <w:rsid w:val="007B7FDB"/>
    <w:rsid w:val="007C0039"/>
    <w:rsid w:val="007C080C"/>
    <w:rsid w:val="007C09EA"/>
    <w:rsid w:val="007C1B06"/>
    <w:rsid w:val="007C1DD5"/>
    <w:rsid w:val="007C21E9"/>
    <w:rsid w:val="007C23B4"/>
    <w:rsid w:val="007C348F"/>
    <w:rsid w:val="007C41F3"/>
    <w:rsid w:val="007C47A0"/>
    <w:rsid w:val="007C4CBE"/>
    <w:rsid w:val="007C4E2F"/>
    <w:rsid w:val="007C506A"/>
    <w:rsid w:val="007C6E97"/>
    <w:rsid w:val="007D0596"/>
    <w:rsid w:val="007D0E6C"/>
    <w:rsid w:val="007D160E"/>
    <w:rsid w:val="007D174C"/>
    <w:rsid w:val="007D20E6"/>
    <w:rsid w:val="007D31AD"/>
    <w:rsid w:val="007D4323"/>
    <w:rsid w:val="007D695E"/>
    <w:rsid w:val="007D6B4F"/>
    <w:rsid w:val="007D7629"/>
    <w:rsid w:val="007E048B"/>
    <w:rsid w:val="007E19F1"/>
    <w:rsid w:val="007E2730"/>
    <w:rsid w:val="007E56E3"/>
    <w:rsid w:val="007E5B9F"/>
    <w:rsid w:val="007E7874"/>
    <w:rsid w:val="007F20C3"/>
    <w:rsid w:val="007F2212"/>
    <w:rsid w:val="007F2F52"/>
    <w:rsid w:val="007F313F"/>
    <w:rsid w:val="007F3EF5"/>
    <w:rsid w:val="007F3FEA"/>
    <w:rsid w:val="007F4641"/>
    <w:rsid w:val="007F5A19"/>
    <w:rsid w:val="007F62A8"/>
    <w:rsid w:val="007F698C"/>
    <w:rsid w:val="007F69E5"/>
    <w:rsid w:val="007F7406"/>
    <w:rsid w:val="007F7C6A"/>
    <w:rsid w:val="008014A3"/>
    <w:rsid w:val="00801CE2"/>
    <w:rsid w:val="00802587"/>
    <w:rsid w:val="00802815"/>
    <w:rsid w:val="0080329F"/>
    <w:rsid w:val="00803837"/>
    <w:rsid w:val="008079E5"/>
    <w:rsid w:val="00807B9A"/>
    <w:rsid w:val="008108C6"/>
    <w:rsid w:val="00810A29"/>
    <w:rsid w:val="00812FC6"/>
    <w:rsid w:val="00813A1D"/>
    <w:rsid w:val="00814A7F"/>
    <w:rsid w:val="00814E63"/>
    <w:rsid w:val="00815593"/>
    <w:rsid w:val="00816013"/>
    <w:rsid w:val="00817B4C"/>
    <w:rsid w:val="008211D2"/>
    <w:rsid w:val="0082250C"/>
    <w:rsid w:val="00822D0F"/>
    <w:rsid w:val="00823275"/>
    <w:rsid w:val="00825319"/>
    <w:rsid w:val="00825D73"/>
    <w:rsid w:val="00825EEB"/>
    <w:rsid w:val="00826695"/>
    <w:rsid w:val="0082718A"/>
    <w:rsid w:val="00827EF0"/>
    <w:rsid w:val="0083009C"/>
    <w:rsid w:val="00832472"/>
    <w:rsid w:val="0083255C"/>
    <w:rsid w:val="00833203"/>
    <w:rsid w:val="00834CB0"/>
    <w:rsid w:val="00836FFE"/>
    <w:rsid w:val="00837EDC"/>
    <w:rsid w:val="008423FC"/>
    <w:rsid w:val="008434FB"/>
    <w:rsid w:val="00843D05"/>
    <w:rsid w:val="00844190"/>
    <w:rsid w:val="0084566B"/>
    <w:rsid w:val="008461B0"/>
    <w:rsid w:val="00846A16"/>
    <w:rsid w:val="00850187"/>
    <w:rsid w:val="00850291"/>
    <w:rsid w:val="00850309"/>
    <w:rsid w:val="008503DB"/>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0D2"/>
    <w:rsid w:val="008757F8"/>
    <w:rsid w:val="0087633E"/>
    <w:rsid w:val="00876D20"/>
    <w:rsid w:val="00880B35"/>
    <w:rsid w:val="0088126E"/>
    <w:rsid w:val="0088224D"/>
    <w:rsid w:val="00882691"/>
    <w:rsid w:val="00882D87"/>
    <w:rsid w:val="00883275"/>
    <w:rsid w:val="008839AC"/>
    <w:rsid w:val="00884417"/>
    <w:rsid w:val="008874FE"/>
    <w:rsid w:val="00887AAA"/>
    <w:rsid w:val="00890467"/>
    <w:rsid w:val="008907AA"/>
    <w:rsid w:val="00891261"/>
    <w:rsid w:val="00893D17"/>
    <w:rsid w:val="0089453C"/>
    <w:rsid w:val="008946F0"/>
    <w:rsid w:val="00896FEC"/>
    <w:rsid w:val="008A0A0B"/>
    <w:rsid w:val="008A16DE"/>
    <w:rsid w:val="008A2EE7"/>
    <w:rsid w:val="008A3195"/>
    <w:rsid w:val="008A3A0B"/>
    <w:rsid w:val="008A3C21"/>
    <w:rsid w:val="008A5BB9"/>
    <w:rsid w:val="008A6D44"/>
    <w:rsid w:val="008A6D4D"/>
    <w:rsid w:val="008A721F"/>
    <w:rsid w:val="008A7D79"/>
    <w:rsid w:val="008B0A46"/>
    <w:rsid w:val="008B0B92"/>
    <w:rsid w:val="008B1BF9"/>
    <w:rsid w:val="008B4181"/>
    <w:rsid w:val="008B4210"/>
    <w:rsid w:val="008B4BCB"/>
    <w:rsid w:val="008B4EB6"/>
    <w:rsid w:val="008B5E8A"/>
    <w:rsid w:val="008B66AD"/>
    <w:rsid w:val="008B6D41"/>
    <w:rsid w:val="008B77F0"/>
    <w:rsid w:val="008C0AAE"/>
    <w:rsid w:val="008C105A"/>
    <w:rsid w:val="008C1D65"/>
    <w:rsid w:val="008C219A"/>
    <w:rsid w:val="008C26C5"/>
    <w:rsid w:val="008C5869"/>
    <w:rsid w:val="008C780B"/>
    <w:rsid w:val="008D00C0"/>
    <w:rsid w:val="008D11E5"/>
    <w:rsid w:val="008D132D"/>
    <w:rsid w:val="008D2FBB"/>
    <w:rsid w:val="008D4D1A"/>
    <w:rsid w:val="008D653A"/>
    <w:rsid w:val="008D7B19"/>
    <w:rsid w:val="008D7D20"/>
    <w:rsid w:val="008E0238"/>
    <w:rsid w:val="008E08A6"/>
    <w:rsid w:val="008E14BA"/>
    <w:rsid w:val="008E183E"/>
    <w:rsid w:val="008E2CB4"/>
    <w:rsid w:val="008E3864"/>
    <w:rsid w:val="008E5983"/>
    <w:rsid w:val="008E5A24"/>
    <w:rsid w:val="008F00DF"/>
    <w:rsid w:val="008F11D9"/>
    <w:rsid w:val="008F11FE"/>
    <w:rsid w:val="008F2069"/>
    <w:rsid w:val="008F2632"/>
    <w:rsid w:val="008F3135"/>
    <w:rsid w:val="008F390F"/>
    <w:rsid w:val="008F39B8"/>
    <w:rsid w:val="008F5524"/>
    <w:rsid w:val="008F58DD"/>
    <w:rsid w:val="008F6B4F"/>
    <w:rsid w:val="008F72C9"/>
    <w:rsid w:val="008F763A"/>
    <w:rsid w:val="008F7729"/>
    <w:rsid w:val="008F78E4"/>
    <w:rsid w:val="00901329"/>
    <w:rsid w:val="009018DC"/>
    <w:rsid w:val="00902F22"/>
    <w:rsid w:val="00903312"/>
    <w:rsid w:val="00903903"/>
    <w:rsid w:val="00904559"/>
    <w:rsid w:val="0090459F"/>
    <w:rsid w:val="00904F29"/>
    <w:rsid w:val="009054CF"/>
    <w:rsid w:val="0091103D"/>
    <w:rsid w:val="009112E8"/>
    <w:rsid w:val="00911623"/>
    <w:rsid w:val="00912120"/>
    <w:rsid w:val="0091313D"/>
    <w:rsid w:val="00914AD4"/>
    <w:rsid w:val="009153E7"/>
    <w:rsid w:val="00915AC6"/>
    <w:rsid w:val="00915D14"/>
    <w:rsid w:val="00916E1C"/>
    <w:rsid w:val="009177F9"/>
    <w:rsid w:val="0091798F"/>
    <w:rsid w:val="00920205"/>
    <w:rsid w:val="0092042E"/>
    <w:rsid w:val="00920438"/>
    <w:rsid w:val="009214E0"/>
    <w:rsid w:val="009216A4"/>
    <w:rsid w:val="00923295"/>
    <w:rsid w:val="0092357C"/>
    <w:rsid w:val="009255F5"/>
    <w:rsid w:val="00925C3E"/>
    <w:rsid w:val="00926603"/>
    <w:rsid w:val="00927FAC"/>
    <w:rsid w:val="009308AA"/>
    <w:rsid w:val="0093133F"/>
    <w:rsid w:val="00933EFB"/>
    <w:rsid w:val="00935408"/>
    <w:rsid w:val="00935436"/>
    <w:rsid w:val="00936B5B"/>
    <w:rsid w:val="00936BA5"/>
    <w:rsid w:val="00940586"/>
    <w:rsid w:val="00940632"/>
    <w:rsid w:val="00941437"/>
    <w:rsid w:val="009415AD"/>
    <w:rsid w:val="00943396"/>
    <w:rsid w:val="009433E7"/>
    <w:rsid w:val="00946564"/>
    <w:rsid w:val="00946764"/>
    <w:rsid w:val="00946C3E"/>
    <w:rsid w:val="0094798B"/>
    <w:rsid w:val="00947A30"/>
    <w:rsid w:val="00947CE9"/>
    <w:rsid w:val="00950158"/>
    <w:rsid w:val="00950737"/>
    <w:rsid w:val="00951923"/>
    <w:rsid w:val="00960212"/>
    <w:rsid w:val="00960DCE"/>
    <w:rsid w:val="00960E4A"/>
    <w:rsid w:val="00960EF3"/>
    <w:rsid w:val="00961343"/>
    <w:rsid w:val="0096232D"/>
    <w:rsid w:val="009630D6"/>
    <w:rsid w:val="0096333F"/>
    <w:rsid w:val="00963D01"/>
    <w:rsid w:val="00966998"/>
    <w:rsid w:val="00967B3A"/>
    <w:rsid w:val="00970D78"/>
    <w:rsid w:val="00970D9F"/>
    <w:rsid w:val="009712F6"/>
    <w:rsid w:val="00971910"/>
    <w:rsid w:val="00971C8F"/>
    <w:rsid w:val="00971E2A"/>
    <w:rsid w:val="009739EB"/>
    <w:rsid w:val="0097464C"/>
    <w:rsid w:val="00974CF7"/>
    <w:rsid w:val="00975FDF"/>
    <w:rsid w:val="00976F5E"/>
    <w:rsid w:val="00977050"/>
    <w:rsid w:val="00977724"/>
    <w:rsid w:val="00977D08"/>
    <w:rsid w:val="009807C0"/>
    <w:rsid w:val="00981D27"/>
    <w:rsid w:val="00982E18"/>
    <w:rsid w:val="009850DD"/>
    <w:rsid w:val="00985864"/>
    <w:rsid w:val="00986327"/>
    <w:rsid w:val="0098723A"/>
    <w:rsid w:val="00990B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A7732"/>
    <w:rsid w:val="009A7ECC"/>
    <w:rsid w:val="009B08F1"/>
    <w:rsid w:val="009B0BBF"/>
    <w:rsid w:val="009B0C88"/>
    <w:rsid w:val="009B21FB"/>
    <w:rsid w:val="009B374E"/>
    <w:rsid w:val="009B4E7C"/>
    <w:rsid w:val="009B6A5A"/>
    <w:rsid w:val="009C021C"/>
    <w:rsid w:val="009C028C"/>
    <w:rsid w:val="009C0359"/>
    <w:rsid w:val="009C21EE"/>
    <w:rsid w:val="009C43E8"/>
    <w:rsid w:val="009C4F2F"/>
    <w:rsid w:val="009C5934"/>
    <w:rsid w:val="009C6053"/>
    <w:rsid w:val="009C7037"/>
    <w:rsid w:val="009C73B6"/>
    <w:rsid w:val="009C7D21"/>
    <w:rsid w:val="009D0C96"/>
    <w:rsid w:val="009D0F2E"/>
    <w:rsid w:val="009D10BB"/>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369"/>
    <w:rsid w:val="009F5E1B"/>
    <w:rsid w:val="009F5F85"/>
    <w:rsid w:val="009F6637"/>
    <w:rsid w:val="009F6756"/>
    <w:rsid w:val="00A001A5"/>
    <w:rsid w:val="00A00A73"/>
    <w:rsid w:val="00A00BBF"/>
    <w:rsid w:val="00A01948"/>
    <w:rsid w:val="00A02223"/>
    <w:rsid w:val="00A026D9"/>
    <w:rsid w:val="00A041D5"/>
    <w:rsid w:val="00A049B9"/>
    <w:rsid w:val="00A04E0D"/>
    <w:rsid w:val="00A06389"/>
    <w:rsid w:val="00A07BEA"/>
    <w:rsid w:val="00A12AB0"/>
    <w:rsid w:val="00A13554"/>
    <w:rsid w:val="00A14867"/>
    <w:rsid w:val="00A15FEB"/>
    <w:rsid w:val="00A16749"/>
    <w:rsid w:val="00A16D11"/>
    <w:rsid w:val="00A2503A"/>
    <w:rsid w:val="00A26BD0"/>
    <w:rsid w:val="00A3052E"/>
    <w:rsid w:val="00A30AF1"/>
    <w:rsid w:val="00A334D2"/>
    <w:rsid w:val="00A356AD"/>
    <w:rsid w:val="00A35717"/>
    <w:rsid w:val="00A35DAF"/>
    <w:rsid w:val="00A36040"/>
    <w:rsid w:val="00A3608F"/>
    <w:rsid w:val="00A363C9"/>
    <w:rsid w:val="00A36BB3"/>
    <w:rsid w:val="00A36E77"/>
    <w:rsid w:val="00A37926"/>
    <w:rsid w:val="00A403A9"/>
    <w:rsid w:val="00A406F5"/>
    <w:rsid w:val="00A40E4D"/>
    <w:rsid w:val="00A40F58"/>
    <w:rsid w:val="00A4160E"/>
    <w:rsid w:val="00A42294"/>
    <w:rsid w:val="00A42E04"/>
    <w:rsid w:val="00A451DC"/>
    <w:rsid w:val="00A45F29"/>
    <w:rsid w:val="00A46A52"/>
    <w:rsid w:val="00A470D1"/>
    <w:rsid w:val="00A47C3A"/>
    <w:rsid w:val="00A50329"/>
    <w:rsid w:val="00A50534"/>
    <w:rsid w:val="00A5058A"/>
    <w:rsid w:val="00A5079C"/>
    <w:rsid w:val="00A50CD1"/>
    <w:rsid w:val="00A516C7"/>
    <w:rsid w:val="00A53052"/>
    <w:rsid w:val="00A533FA"/>
    <w:rsid w:val="00A54222"/>
    <w:rsid w:val="00A55DCF"/>
    <w:rsid w:val="00A5610E"/>
    <w:rsid w:val="00A60B0A"/>
    <w:rsid w:val="00A61260"/>
    <w:rsid w:val="00A614A0"/>
    <w:rsid w:val="00A623BA"/>
    <w:rsid w:val="00A65740"/>
    <w:rsid w:val="00A65814"/>
    <w:rsid w:val="00A6699C"/>
    <w:rsid w:val="00A67092"/>
    <w:rsid w:val="00A67345"/>
    <w:rsid w:val="00A70D19"/>
    <w:rsid w:val="00A72594"/>
    <w:rsid w:val="00A727DD"/>
    <w:rsid w:val="00A73ADA"/>
    <w:rsid w:val="00A7541C"/>
    <w:rsid w:val="00A7613C"/>
    <w:rsid w:val="00A767C5"/>
    <w:rsid w:val="00A76CE2"/>
    <w:rsid w:val="00A771D8"/>
    <w:rsid w:val="00A77EB1"/>
    <w:rsid w:val="00A80062"/>
    <w:rsid w:val="00A81667"/>
    <w:rsid w:val="00A816D9"/>
    <w:rsid w:val="00A82831"/>
    <w:rsid w:val="00A840E6"/>
    <w:rsid w:val="00A84C1D"/>
    <w:rsid w:val="00A85F9F"/>
    <w:rsid w:val="00A86DAF"/>
    <w:rsid w:val="00A86DFF"/>
    <w:rsid w:val="00A87A2D"/>
    <w:rsid w:val="00A87F01"/>
    <w:rsid w:val="00A90AF0"/>
    <w:rsid w:val="00A921E7"/>
    <w:rsid w:val="00A92B91"/>
    <w:rsid w:val="00A92E82"/>
    <w:rsid w:val="00A93CAD"/>
    <w:rsid w:val="00A9634F"/>
    <w:rsid w:val="00AA15F0"/>
    <w:rsid w:val="00AA1EB8"/>
    <w:rsid w:val="00AA2752"/>
    <w:rsid w:val="00AA2EFD"/>
    <w:rsid w:val="00AA3BAC"/>
    <w:rsid w:val="00AA4F5F"/>
    <w:rsid w:val="00AA512E"/>
    <w:rsid w:val="00AA51B8"/>
    <w:rsid w:val="00AA657A"/>
    <w:rsid w:val="00AA68E5"/>
    <w:rsid w:val="00AA6CB7"/>
    <w:rsid w:val="00AB0555"/>
    <w:rsid w:val="00AB0992"/>
    <w:rsid w:val="00AB1052"/>
    <w:rsid w:val="00AB344C"/>
    <w:rsid w:val="00AB3800"/>
    <w:rsid w:val="00AB3D2C"/>
    <w:rsid w:val="00AB4BCC"/>
    <w:rsid w:val="00AB4CCA"/>
    <w:rsid w:val="00AB6395"/>
    <w:rsid w:val="00AB7CA8"/>
    <w:rsid w:val="00AB7FAC"/>
    <w:rsid w:val="00AC0633"/>
    <w:rsid w:val="00AC0D23"/>
    <w:rsid w:val="00AC18F5"/>
    <w:rsid w:val="00AC1A24"/>
    <w:rsid w:val="00AC1BE4"/>
    <w:rsid w:val="00AC1CAD"/>
    <w:rsid w:val="00AC388E"/>
    <w:rsid w:val="00AC3B0C"/>
    <w:rsid w:val="00AC598B"/>
    <w:rsid w:val="00AC628C"/>
    <w:rsid w:val="00AC65D5"/>
    <w:rsid w:val="00AC68E1"/>
    <w:rsid w:val="00AC7170"/>
    <w:rsid w:val="00AC7B8B"/>
    <w:rsid w:val="00AC7FBE"/>
    <w:rsid w:val="00AD1655"/>
    <w:rsid w:val="00AD1EF9"/>
    <w:rsid w:val="00AD4EE4"/>
    <w:rsid w:val="00AD5235"/>
    <w:rsid w:val="00AE0AD1"/>
    <w:rsid w:val="00AE1B05"/>
    <w:rsid w:val="00AE2EE9"/>
    <w:rsid w:val="00AE343E"/>
    <w:rsid w:val="00AE536D"/>
    <w:rsid w:val="00AE6056"/>
    <w:rsid w:val="00AE61DA"/>
    <w:rsid w:val="00AE71FB"/>
    <w:rsid w:val="00AF048C"/>
    <w:rsid w:val="00AF050A"/>
    <w:rsid w:val="00AF1C3E"/>
    <w:rsid w:val="00AF3677"/>
    <w:rsid w:val="00AF3B38"/>
    <w:rsid w:val="00AF417E"/>
    <w:rsid w:val="00AF4C1B"/>
    <w:rsid w:val="00AF56B1"/>
    <w:rsid w:val="00AF5AE5"/>
    <w:rsid w:val="00AF5AF6"/>
    <w:rsid w:val="00AF619B"/>
    <w:rsid w:val="00AF6236"/>
    <w:rsid w:val="00AF63B3"/>
    <w:rsid w:val="00AF7367"/>
    <w:rsid w:val="00AF74DA"/>
    <w:rsid w:val="00AF77C3"/>
    <w:rsid w:val="00AF7C75"/>
    <w:rsid w:val="00AF7FF2"/>
    <w:rsid w:val="00B00232"/>
    <w:rsid w:val="00B01009"/>
    <w:rsid w:val="00B016BD"/>
    <w:rsid w:val="00B03CDD"/>
    <w:rsid w:val="00B0414E"/>
    <w:rsid w:val="00B043C9"/>
    <w:rsid w:val="00B04560"/>
    <w:rsid w:val="00B04A1A"/>
    <w:rsid w:val="00B05AF5"/>
    <w:rsid w:val="00B05F95"/>
    <w:rsid w:val="00B06409"/>
    <w:rsid w:val="00B067A8"/>
    <w:rsid w:val="00B06D89"/>
    <w:rsid w:val="00B07103"/>
    <w:rsid w:val="00B07C4C"/>
    <w:rsid w:val="00B1205C"/>
    <w:rsid w:val="00B127D3"/>
    <w:rsid w:val="00B1396C"/>
    <w:rsid w:val="00B13BD7"/>
    <w:rsid w:val="00B13D9B"/>
    <w:rsid w:val="00B140A4"/>
    <w:rsid w:val="00B1473F"/>
    <w:rsid w:val="00B171E4"/>
    <w:rsid w:val="00B17B46"/>
    <w:rsid w:val="00B2086C"/>
    <w:rsid w:val="00B20E81"/>
    <w:rsid w:val="00B21F11"/>
    <w:rsid w:val="00B22FC2"/>
    <w:rsid w:val="00B24127"/>
    <w:rsid w:val="00B24B72"/>
    <w:rsid w:val="00B24D2C"/>
    <w:rsid w:val="00B25D55"/>
    <w:rsid w:val="00B25FC9"/>
    <w:rsid w:val="00B25FF9"/>
    <w:rsid w:val="00B26D02"/>
    <w:rsid w:val="00B30DAD"/>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FD8"/>
    <w:rsid w:val="00B451F8"/>
    <w:rsid w:val="00B4579D"/>
    <w:rsid w:val="00B45A09"/>
    <w:rsid w:val="00B45EF5"/>
    <w:rsid w:val="00B463CF"/>
    <w:rsid w:val="00B50740"/>
    <w:rsid w:val="00B51F2D"/>
    <w:rsid w:val="00B532D9"/>
    <w:rsid w:val="00B53BB3"/>
    <w:rsid w:val="00B53D86"/>
    <w:rsid w:val="00B565CD"/>
    <w:rsid w:val="00B56B1F"/>
    <w:rsid w:val="00B601D5"/>
    <w:rsid w:val="00B612CF"/>
    <w:rsid w:val="00B612D2"/>
    <w:rsid w:val="00B6187F"/>
    <w:rsid w:val="00B6198B"/>
    <w:rsid w:val="00B624C2"/>
    <w:rsid w:val="00B62E9C"/>
    <w:rsid w:val="00B6372F"/>
    <w:rsid w:val="00B63CEB"/>
    <w:rsid w:val="00B64AB0"/>
    <w:rsid w:val="00B65782"/>
    <w:rsid w:val="00B6704A"/>
    <w:rsid w:val="00B67BBD"/>
    <w:rsid w:val="00B71EF8"/>
    <w:rsid w:val="00B73C89"/>
    <w:rsid w:val="00B746B7"/>
    <w:rsid w:val="00B7638E"/>
    <w:rsid w:val="00B764B8"/>
    <w:rsid w:val="00B76DEC"/>
    <w:rsid w:val="00B8082A"/>
    <w:rsid w:val="00B8166D"/>
    <w:rsid w:val="00B82C63"/>
    <w:rsid w:val="00B830F3"/>
    <w:rsid w:val="00B831EF"/>
    <w:rsid w:val="00B835A4"/>
    <w:rsid w:val="00B86B36"/>
    <w:rsid w:val="00B875E0"/>
    <w:rsid w:val="00B87F04"/>
    <w:rsid w:val="00B90763"/>
    <w:rsid w:val="00B908E3"/>
    <w:rsid w:val="00B90E13"/>
    <w:rsid w:val="00B91000"/>
    <w:rsid w:val="00B91EE0"/>
    <w:rsid w:val="00B925B7"/>
    <w:rsid w:val="00B92B7E"/>
    <w:rsid w:val="00B93304"/>
    <w:rsid w:val="00B93ADA"/>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4793"/>
    <w:rsid w:val="00BB49F4"/>
    <w:rsid w:val="00BB6839"/>
    <w:rsid w:val="00BB6B01"/>
    <w:rsid w:val="00BB7351"/>
    <w:rsid w:val="00BB7759"/>
    <w:rsid w:val="00BC0336"/>
    <w:rsid w:val="00BC0D24"/>
    <w:rsid w:val="00BC100E"/>
    <w:rsid w:val="00BC3232"/>
    <w:rsid w:val="00BC3734"/>
    <w:rsid w:val="00BC5ACC"/>
    <w:rsid w:val="00BC61FC"/>
    <w:rsid w:val="00BC731F"/>
    <w:rsid w:val="00BC76ED"/>
    <w:rsid w:val="00BC77F3"/>
    <w:rsid w:val="00BC7F05"/>
    <w:rsid w:val="00BC7FDD"/>
    <w:rsid w:val="00BD1D6D"/>
    <w:rsid w:val="00BD3493"/>
    <w:rsid w:val="00BD3E1B"/>
    <w:rsid w:val="00BD6912"/>
    <w:rsid w:val="00BD6B53"/>
    <w:rsid w:val="00BD7C8A"/>
    <w:rsid w:val="00BE11E0"/>
    <w:rsid w:val="00BE1226"/>
    <w:rsid w:val="00BE310D"/>
    <w:rsid w:val="00BE41EE"/>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4B9"/>
    <w:rsid w:val="00C11911"/>
    <w:rsid w:val="00C119DC"/>
    <w:rsid w:val="00C11A18"/>
    <w:rsid w:val="00C13E18"/>
    <w:rsid w:val="00C14220"/>
    <w:rsid w:val="00C150FB"/>
    <w:rsid w:val="00C15E71"/>
    <w:rsid w:val="00C177E2"/>
    <w:rsid w:val="00C179DA"/>
    <w:rsid w:val="00C20968"/>
    <w:rsid w:val="00C20BB9"/>
    <w:rsid w:val="00C2211E"/>
    <w:rsid w:val="00C22817"/>
    <w:rsid w:val="00C249F9"/>
    <w:rsid w:val="00C24AF9"/>
    <w:rsid w:val="00C25C44"/>
    <w:rsid w:val="00C26AB5"/>
    <w:rsid w:val="00C27DC3"/>
    <w:rsid w:val="00C30741"/>
    <w:rsid w:val="00C31307"/>
    <w:rsid w:val="00C34C1F"/>
    <w:rsid w:val="00C35A6F"/>
    <w:rsid w:val="00C3672F"/>
    <w:rsid w:val="00C4081B"/>
    <w:rsid w:val="00C422CF"/>
    <w:rsid w:val="00C428C6"/>
    <w:rsid w:val="00C446D7"/>
    <w:rsid w:val="00C44984"/>
    <w:rsid w:val="00C45041"/>
    <w:rsid w:val="00C45E92"/>
    <w:rsid w:val="00C46E87"/>
    <w:rsid w:val="00C509BF"/>
    <w:rsid w:val="00C52424"/>
    <w:rsid w:val="00C53C3F"/>
    <w:rsid w:val="00C53F02"/>
    <w:rsid w:val="00C5507E"/>
    <w:rsid w:val="00C55C81"/>
    <w:rsid w:val="00C564DA"/>
    <w:rsid w:val="00C56552"/>
    <w:rsid w:val="00C570A3"/>
    <w:rsid w:val="00C573E7"/>
    <w:rsid w:val="00C5791C"/>
    <w:rsid w:val="00C57EA6"/>
    <w:rsid w:val="00C60564"/>
    <w:rsid w:val="00C60D6B"/>
    <w:rsid w:val="00C61442"/>
    <w:rsid w:val="00C61A17"/>
    <w:rsid w:val="00C61C9B"/>
    <w:rsid w:val="00C61FAB"/>
    <w:rsid w:val="00C6368B"/>
    <w:rsid w:val="00C6368E"/>
    <w:rsid w:val="00C657C9"/>
    <w:rsid w:val="00C7043D"/>
    <w:rsid w:val="00C71C24"/>
    <w:rsid w:val="00C72067"/>
    <w:rsid w:val="00C73A20"/>
    <w:rsid w:val="00C750B0"/>
    <w:rsid w:val="00C75DF6"/>
    <w:rsid w:val="00C76C65"/>
    <w:rsid w:val="00C7737F"/>
    <w:rsid w:val="00C809E0"/>
    <w:rsid w:val="00C80AA3"/>
    <w:rsid w:val="00C82CA2"/>
    <w:rsid w:val="00C83BF1"/>
    <w:rsid w:val="00C84E32"/>
    <w:rsid w:val="00C85A10"/>
    <w:rsid w:val="00C85E6B"/>
    <w:rsid w:val="00C85F26"/>
    <w:rsid w:val="00C87877"/>
    <w:rsid w:val="00C878BB"/>
    <w:rsid w:val="00C87BC1"/>
    <w:rsid w:val="00C9078A"/>
    <w:rsid w:val="00C90928"/>
    <w:rsid w:val="00C9171F"/>
    <w:rsid w:val="00C91A41"/>
    <w:rsid w:val="00C94D84"/>
    <w:rsid w:val="00C94F84"/>
    <w:rsid w:val="00C95452"/>
    <w:rsid w:val="00C966C2"/>
    <w:rsid w:val="00C967AD"/>
    <w:rsid w:val="00CA0880"/>
    <w:rsid w:val="00CA0E84"/>
    <w:rsid w:val="00CA13FC"/>
    <w:rsid w:val="00CA1A0E"/>
    <w:rsid w:val="00CA3844"/>
    <w:rsid w:val="00CA4AE6"/>
    <w:rsid w:val="00CA5C07"/>
    <w:rsid w:val="00CA7857"/>
    <w:rsid w:val="00CB247E"/>
    <w:rsid w:val="00CB2A71"/>
    <w:rsid w:val="00CB4B6E"/>
    <w:rsid w:val="00CB5C21"/>
    <w:rsid w:val="00CB6F7C"/>
    <w:rsid w:val="00CB7D11"/>
    <w:rsid w:val="00CC0B26"/>
    <w:rsid w:val="00CC0CA9"/>
    <w:rsid w:val="00CC0F87"/>
    <w:rsid w:val="00CC1DBE"/>
    <w:rsid w:val="00CC21A7"/>
    <w:rsid w:val="00CC2823"/>
    <w:rsid w:val="00CC2C34"/>
    <w:rsid w:val="00CC38D4"/>
    <w:rsid w:val="00CC4AAE"/>
    <w:rsid w:val="00CC581D"/>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5250"/>
    <w:rsid w:val="00CE7A4D"/>
    <w:rsid w:val="00CE7C85"/>
    <w:rsid w:val="00CE7E38"/>
    <w:rsid w:val="00CF0193"/>
    <w:rsid w:val="00CF0B40"/>
    <w:rsid w:val="00CF29ED"/>
    <w:rsid w:val="00CF3F64"/>
    <w:rsid w:val="00CF419C"/>
    <w:rsid w:val="00CF45C5"/>
    <w:rsid w:val="00CF63F7"/>
    <w:rsid w:val="00CF730A"/>
    <w:rsid w:val="00CF7CD5"/>
    <w:rsid w:val="00D00C08"/>
    <w:rsid w:val="00D00FBC"/>
    <w:rsid w:val="00D01BB4"/>
    <w:rsid w:val="00D01BB7"/>
    <w:rsid w:val="00D02256"/>
    <w:rsid w:val="00D030C2"/>
    <w:rsid w:val="00D03952"/>
    <w:rsid w:val="00D046F2"/>
    <w:rsid w:val="00D046FE"/>
    <w:rsid w:val="00D051DA"/>
    <w:rsid w:val="00D0547A"/>
    <w:rsid w:val="00D05532"/>
    <w:rsid w:val="00D06148"/>
    <w:rsid w:val="00D066F3"/>
    <w:rsid w:val="00D07478"/>
    <w:rsid w:val="00D102E7"/>
    <w:rsid w:val="00D10F92"/>
    <w:rsid w:val="00D11AE2"/>
    <w:rsid w:val="00D12E73"/>
    <w:rsid w:val="00D13241"/>
    <w:rsid w:val="00D137E5"/>
    <w:rsid w:val="00D1391C"/>
    <w:rsid w:val="00D139F2"/>
    <w:rsid w:val="00D14CCF"/>
    <w:rsid w:val="00D1579F"/>
    <w:rsid w:val="00D157D1"/>
    <w:rsid w:val="00D1788D"/>
    <w:rsid w:val="00D203C5"/>
    <w:rsid w:val="00D20A92"/>
    <w:rsid w:val="00D22AF6"/>
    <w:rsid w:val="00D25541"/>
    <w:rsid w:val="00D262DA"/>
    <w:rsid w:val="00D26A96"/>
    <w:rsid w:val="00D26D38"/>
    <w:rsid w:val="00D2733D"/>
    <w:rsid w:val="00D30525"/>
    <w:rsid w:val="00D31ADB"/>
    <w:rsid w:val="00D3222E"/>
    <w:rsid w:val="00D334A5"/>
    <w:rsid w:val="00D34411"/>
    <w:rsid w:val="00D35BB0"/>
    <w:rsid w:val="00D376F5"/>
    <w:rsid w:val="00D405FE"/>
    <w:rsid w:val="00D42361"/>
    <w:rsid w:val="00D4256A"/>
    <w:rsid w:val="00D42B83"/>
    <w:rsid w:val="00D42EFE"/>
    <w:rsid w:val="00D43192"/>
    <w:rsid w:val="00D43807"/>
    <w:rsid w:val="00D448CD"/>
    <w:rsid w:val="00D4673E"/>
    <w:rsid w:val="00D47FDE"/>
    <w:rsid w:val="00D50560"/>
    <w:rsid w:val="00D50865"/>
    <w:rsid w:val="00D52CA0"/>
    <w:rsid w:val="00D53421"/>
    <w:rsid w:val="00D538A0"/>
    <w:rsid w:val="00D553BF"/>
    <w:rsid w:val="00D55956"/>
    <w:rsid w:val="00D57032"/>
    <w:rsid w:val="00D57CBE"/>
    <w:rsid w:val="00D57FF4"/>
    <w:rsid w:val="00D60C95"/>
    <w:rsid w:val="00D62C45"/>
    <w:rsid w:val="00D63A69"/>
    <w:rsid w:val="00D645BF"/>
    <w:rsid w:val="00D65DA8"/>
    <w:rsid w:val="00D668E7"/>
    <w:rsid w:val="00D6695B"/>
    <w:rsid w:val="00D66E73"/>
    <w:rsid w:val="00D67B92"/>
    <w:rsid w:val="00D70AB4"/>
    <w:rsid w:val="00D70CF5"/>
    <w:rsid w:val="00D71228"/>
    <w:rsid w:val="00D71802"/>
    <w:rsid w:val="00D719D4"/>
    <w:rsid w:val="00D72193"/>
    <w:rsid w:val="00D72914"/>
    <w:rsid w:val="00D72972"/>
    <w:rsid w:val="00D731E5"/>
    <w:rsid w:val="00D73386"/>
    <w:rsid w:val="00D75075"/>
    <w:rsid w:val="00D752E9"/>
    <w:rsid w:val="00D762C7"/>
    <w:rsid w:val="00D764C3"/>
    <w:rsid w:val="00D77430"/>
    <w:rsid w:val="00D8132A"/>
    <w:rsid w:val="00D81E95"/>
    <w:rsid w:val="00D82B67"/>
    <w:rsid w:val="00D84888"/>
    <w:rsid w:val="00D84A01"/>
    <w:rsid w:val="00D84C96"/>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4BA0"/>
    <w:rsid w:val="00DA5E99"/>
    <w:rsid w:val="00DA6845"/>
    <w:rsid w:val="00DB01FE"/>
    <w:rsid w:val="00DB05F4"/>
    <w:rsid w:val="00DB0C74"/>
    <w:rsid w:val="00DB125D"/>
    <w:rsid w:val="00DB176F"/>
    <w:rsid w:val="00DB3C9A"/>
    <w:rsid w:val="00DB4FFE"/>
    <w:rsid w:val="00DB5C50"/>
    <w:rsid w:val="00DB75A0"/>
    <w:rsid w:val="00DB7736"/>
    <w:rsid w:val="00DB7978"/>
    <w:rsid w:val="00DC0E29"/>
    <w:rsid w:val="00DC0EC9"/>
    <w:rsid w:val="00DC18BC"/>
    <w:rsid w:val="00DC20B0"/>
    <w:rsid w:val="00DC5048"/>
    <w:rsid w:val="00DC6B44"/>
    <w:rsid w:val="00DD16AD"/>
    <w:rsid w:val="00DD2DBD"/>
    <w:rsid w:val="00DD438B"/>
    <w:rsid w:val="00DD4401"/>
    <w:rsid w:val="00DD459C"/>
    <w:rsid w:val="00DD4664"/>
    <w:rsid w:val="00DD57D2"/>
    <w:rsid w:val="00DD7A50"/>
    <w:rsid w:val="00DD7C1C"/>
    <w:rsid w:val="00DE001F"/>
    <w:rsid w:val="00DE0603"/>
    <w:rsid w:val="00DE0E39"/>
    <w:rsid w:val="00DE2235"/>
    <w:rsid w:val="00DE6FDA"/>
    <w:rsid w:val="00DF11A9"/>
    <w:rsid w:val="00DF1DFD"/>
    <w:rsid w:val="00DF2939"/>
    <w:rsid w:val="00DF42D8"/>
    <w:rsid w:val="00DF4DBA"/>
    <w:rsid w:val="00DF6051"/>
    <w:rsid w:val="00DF6139"/>
    <w:rsid w:val="00DF6DC1"/>
    <w:rsid w:val="00DF7677"/>
    <w:rsid w:val="00DF7AD4"/>
    <w:rsid w:val="00E005B0"/>
    <w:rsid w:val="00E00866"/>
    <w:rsid w:val="00E0253F"/>
    <w:rsid w:val="00E02CD6"/>
    <w:rsid w:val="00E02E69"/>
    <w:rsid w:val="00E0404F"/>
    <w:rsid w:val="00E04C5D"/>
    <w:rsid w:val="00E05C70"/>
    <w:rsid w:val="00E05C72"/>
    <w:rsid w:val="00E061A3"/>
    <w:rsid w:val="00E06424"/>
    <w:rsid w:val="00E06AE7"/>
    <w:rsid w:val="00E07251"/>
    <w:rsid w:val="00E07E62"/>
    <w:rsid w:val="00E106CB"/>
    <w:rsid w:val="00E10CC0"/>
    <w:rsid w:val="00E110DA"/>
    <w:rsid w:val="00E11FB6"/>
    <w:rsid w:val="00E120D9"/>
    <w:rsid w:val="00E13261"/>
    <w:rsid w:val="00E143B8"/>
    <w:rsid w:val="00E14BD3"/>
    <w:rsid w:val="00E165D3"/>
    <w:rsid w:val="00E16C8E"/>
    <w:rsid w:val="00E23F58"/>
    <w:rsid w:val="00E23F98"/>
    <w:rsid w:val="00E260F5"/>
    <w:rsid w:val="00E263D1"/>
    <w:rsid w:val="00E264F5"/>
    <w:rsid w:val="00E27210"/>
    <w:rsid w:val="00E272B4"/>
    <w:rsid w:val="00E27421"/>
    <w:rsid w:val="00E2752A"/>
    <w:rsid w:val="00E27A45"/>
    <w:rsid w:val="00E3091C"/>
    <w:rsid w:val="00E316BA"/>
    <w:rsid w:val="00E31B04"/>
    <w:rsid w:val="00E338E2"/>
    <w:rsid w:val="00E33F0A"/>
    <w:rsid w:val="00E3507F"/>
    <w:rsid w:val="00E35176"/>
    <w:rsid w:val="00E40872"/>
    <w:rsid w:val="00E41B81"/>
    <w:rsid w:val="00E41B8F"/>
    <w:rsid w:val="00E431A0"/>
    <w:rsid w:val="00E43C0E"/>
    <w:rsid w:val="00E43FB9"/>
    <w:rsid w:val="00E45FCC"/>
    <w:rsid w:val="00E46914"/>
    <w:rsid w:val="00E46F70"/>
    <w:rsid w:val="00E47094"/>
    <w:rsid w:val="00E473BE"/>
    <w:rsid w:val="00E47B7B"/>
    <w:rsid w:val="00E47EC9"/>
    <w:rsid w:val="00E5089E"/>
    <w:rsid w:val="00E50B6A"/>
    <w:rsid w:val="00E5172A"/>
    <w:rsid w:val="00E53541"/>
    <w:rsid w:val="00E53692"/>
    <w:rsid w:val="00E55746"/>
    <w:rsid w:val="00E5713C"/>
    <w:rsid w:val="00E57785"/>
    <w:rsid w:val="00E60DD0"/>
    <w:rsid w:val="00E6353B"/>
    <w:rsid w:val="00E63595"/>
    <w:rsid w:val="00E63921"/>
    <w:rsid w:val="00E650EB"/>
    <w:rsid w:val="00E70FD5"/>
    <w:rsid w:val="00E723CC"/>
    <w:rsid w:val="00E729CD"/>
    <w:rsid w:val="00E72A2A"/>
    <w:rsid w:val="00E731A4"/>
    <w:rsid w:val="00E733D5"/>
    <w:rsid w:val="00E73A04"/>
    <w:rsid w:val="00E749E0"/>
    <w:rsid w:val="00E75D3A"/>
    <w:rsid w:val="00E8112C"/>
    <w:rsid w:val="00E821E6"/>
    <w:rsid w:val="00E822ED"/>
    <w:rsid w:val="00E844C6"/>
    <w:rsid w:val="00E845D2"/>
    <w:rsid w:val="00E84CE5"/>
    <w:rsid w:val="00E8629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C81"/>
    <w:rsid w:val="00E970F7"/>
    <w:rsid w:val="00EA1491"/>
    <w:rsid w:val="00EA21C2"/>
    <w:rsid w:val="00EA2C5F"/>
    <w:rsid w:val="00EA392F"/>
    <w:rsid w:val="00EA4DF2"/>
    <w:rsid w:val="00EA5CB9"/>
    <w:rsid w:val="00EA6A97"/>
    <w:rsid w:val="00EA6E0A"/>
    <w:rsid w:val="00EA73A0"/>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6D05"/>
    <w:rsid w:val="00ED746E"/>
    <w:rsid w:val="00ED791A"/>
    <w:rsid w:val="00ED7B13"/>
    <w:rsid w:val="00EE1929"/>
    <w:rsid w:val="00EE1C7C"/>
    <w:rsid w:val="00EE21D2"/>
    <w:rsid w:val="00EE2801"/>
    <w:rsid w:val="00EE2A41"/>
    <w:rsid w:val="00EE445E"/>
    <w:rsid w:val="00EE4875"/>
    <w:rsid w:val="00EE69FC"/>
    <w:rsid w:val="00EE6F47"/>
    <w:rsid w:val="00EF0E91"/>
    <w:rsid w:val="00EF16B4"/>
    <w:rsid w:val="00EF1B1A"/>
    <w:rsid w:val="00EF2DD2"/>
    <w:rsid w:val="00EF3346"/>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27416"/>
    <w:rsid w:val="00F31809"/>
    <w:rsid w:val="00F31FE1"/>
    <w:rsid w:val="00F324E0"/>
    <w:rsid w:val="00F3266A"/>
    <w:rsid w:val="00F32798"/>
    <w:rsid w:val="00F3411C"/>
    <w:rsid w:val="00F35470"/>
    <w:rsid w:val="00F354B3"/>
    <w:rsid w:val="00F36962"/>
    <w:rsid w:val="00F376CE"/>
    <w:rsid w:val="00F37B31"/>
    <w:rsid w:val="00F41160"/>
    <w:rsid w:val="00F4201A"/>
    <w:rsid w:val="00F43A28"/>
    <w:rsid w:val="00F44269"/>
    <w:rsid w:val="00F448D7"/>
    <w:rsid w:val="00F4539E"/>
    <w:rsid w:val="00F46352"/>
    <w:rsid w:val="00F50376"/>
    <w:rsid w:val="00F5289A"/>
    <w:rsid w:val="00F52A81"/>
    <w:rsid w:val="00F533AA"/>
    <w:rsid w:val="00F53875"/>
    <w:rsid w:val="00F53A51"/>
    <w:rsid w:val="00F54DF7"/>
    <w:rsid w:val="00F55174"/>
    <w:rsid w:val="00F55673"/>
    <w:rsid w:val="00F568C6"/>
    <w:rsid w:val="00F56914"/>
    <w:rsid w:val="00F56930"/>
    <w:rsid w:val="00F61065"/>
    <w:rsid w:val="00F62133"/>
    <w:rsid w:val="00F647AD"/>
    <w:rsid w:val="00F647BA"/>
    <w:rsid w:val="00F650BE"/>
    <w:rsid w:val="00F6575D"/>
    <w:rsid w:val="00F66616"/>
    <w:rsid w:val="00F66725"/>
    <w:rsid w:val="00F66A8C"/>
    <w:rsid w:val="00F67D90"/>
    <w:rsid w:val="00F704A1"/>
    <w:rsid w:val="00F720CB"/>
    <w:rsid w:val="00F72B8D"/>
    <w:rsid w:val="00F72D45"/>
    <w:rsid w:val="00F73501"/>
    <w:rsid w:val="00F73D28"/>
    <w:rsid w:val="00F74FEA"/>
    <w:rsid w:val="00F7509B"/>
    <w:rsid w:val="00F758F8"/>
    <w:rsid w:val="00F7626A"/>
    <w:rsid w:val="00F77538"/>
    <w:rsid w:val="00F77608"/>
    <w:rsid w:val="00F77970"/>
    <w:rsid w:val="00F77D3F"/>
    <w:rsid w:val="00F80D23"/>
    <w:rsid w:val="00F81AE1"/>
    <w:rsid w:val="00F82024"/>
    <w:rsid w:val="00F82B4B"/>
    <w:rsid w:val="00F82BE1"/>
    <w:rsid w:val="00F83580"/>
    <w:rsid w:val="00F83B0A"/>
    <w:rsid w:val="00F842F8"/>
    <w:rsid w:val="00F84BE2"/>
    <w:rsid w:val="00F85976"/>
    <w:rsid w:val="00F87194"/>
    <w:rsid w:val="00F8746B"/>
    <w:rsid w:val="00F9114C"/>
    <w:rsid w:val="00F920A5"/>
    <w:rsid w:val="00F9448E"/>
    <w:rsid w:val="00F9625D"/>
    <w:rsid w:val="00F96AD6"/>
    <w:rsid w:val="00FA0833"/>
    <w:rsid w:val="00FA1D16"/>
    <w:rsid w:val="00FA3B12"/>
    <w:rsid w:val="00FA5040"/>
    <w:rsid w:val="00FA569D"/>
    <w:rsid w:val="00FA6268"/>
    <w:rsid w:val="00FB0055"/>
    <w:rsid w:val="00FB0F47"/>
    <w:rsid w:val="00FB1058"/>
    <w:rsid w:val="00FB1EC7"/>
    <w:rsid w:val="00FB56D3"/>
    <w:rsid w:val="00FB59D6"/>
    <w:rsid w:val="00FB5E82"/>
    <w:rsid w:val="00FB6019"/>
    <w:rsid w:val="00FB6964"/>
    <w:rsid w:val="00FC0295"/>
    <w:rsid w:val="00FC0552"/>
    <w:rsid w:val="00FC14A1"/>
    <w:rsid w:val="00FC3473"/>
    <w:rsid w:val="00FC375F"/>
    <w:rsid w:val="00FC43D7"/>
    <w:rsid w:val="00FC45FF"/>
    <w:rsid w:val="00FC4ECD"/>
    <w:rsid w:val="00FC5F5C"/>
    <w:rsid w:val="00FC783D"/>
    <w:rsid w:val="00FD1E0B"/>
    <w:rsid w:val="00FD2593"/>
    <w:rsid w:val="00FD51CC"/>
    <w:rsid w:val="00FD58F1"/>
    <w:rsid w:val="00FD5B4C"/>
    <w:rsid w:val="00FD5B92"/>
    <w:rsid w:val="00FD5EC0"/>
    <w:rsid w:val="00FD5FBA"/>
    <w:rsid w:val="00FD62B9"/>
    <w:rsid w:val="00FD7506"/>
    <w:rsid w:val="00FD7E80"/>
    <w:rsid w:val="00FD7F68"/>
    <w:rsid w:val="00FE3D35"/>
    <w:rsid w:val="00FE45A9"/>
    <w:rsid w:val="00FE46E0"/>
    <w:rsid w:val="00FE55E3"/>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EDFA"/>
  <w15:chartTrackingRefBased/>
  <w15:docId w15:val="{10DE3A19-2DF9-4667-9642-39916CCD9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semiHidden/>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svg"/><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37" Type="http://schemas.microsoft.com/office/2007/relationships/hdphoto" Target="media/hdphoto5.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header" Target="header1.xml"/><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90.svg"/><Relationship Id="rId119" Type="http://schemas.openxmlformats.org/officeDocument/2006/relationships/footer" Target="footer1.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
      <w:docPartPr>
        <w:name w:val="85E6B2F48E0D41DBA92B6E8BD9C524AD"/>
        <w:category>
          <w:name w:val="General"/>
          <w:gallery w:val="placeholder"/>
        </w:category>
        <w:types>
          <w:type w:val="bbPlcHdr"/>
        </w:types>
        <w:behaviors>
          <w:behavior w:val="content"/>
        </w:behaviors>
        <w:guid w:val="{8FFF5B64-214D-4114-B58B-D3F051B122B0}"/>
      </w:docPartPr>
      <w:docPartBody>
        <w:p w:rsidR="004E53BC" w:rsidRDefault="004C172A" w:rsidP="004C172A">
          <w:pPr>
            <w:pStyle w:val="85E6B2F48E0D41DBA92B6E8BD9C524AD"/>
          </w:pPr>
          <w:r>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F6FBE9BF87B64A1B9BCC3BF710539B19"/>
        <w:category>
          <w:name w:val="General"/>
          <w:gallery w:val="placeholder"/>
        </w:category>
        <w:types>
          <w:type w:val="bbPlcHdr"/>
        </w:types>
        <w:behaviors>
          <w:behavior w:val="content"/>
        </w:behaviors>
        <w:guid w:val="{3EC09C86-CE5E-47F2-90F2-B867D4354ECF}"/>
      </w:docPartPr>
      <w:docPartBody>
        <w:p w:rsidR="004E53BC" w:rsidRDefault="004C172A" w:rsidP="004C172A">
          <w:pPr>
            <w:pStyle w:val="F6FBE9BF87B64A1B9BCC3BF710539B19"/>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2CCDD5ADFCDF4FE682366A73ABE5F746"/>
        <w:category>
          <w:name w:val="General"/>
          <w:gallery w:val="placeholder"/>
        </w:category>
        <w:types>
          <w:type w:val="bbPlcHdr"/>
        </w:types>
        <w:behaviors>
          <w:behavior w:val="content"/>
        </w:behaviors>
        <w:guid w:val="{7DB5198E-4D21-4318-BFCD-81D1BC9FEA99}"/>
      </w:docPartPr>
      <w:docPartBody>
        <w:p w:rsidR="00542B2E" w:rsidRDefault="00C967AD">
          <w:pPr>
            <w:pStyle w:val="2CCDD5ADFCDF4FE682366A73ABE5F746"/>
          </w:pPr>
          <w:r w:rsidRPr="006B0205">
            <w:rPr>
              <w:rStyle w:val="PlaceholderText"/>
            </w:rPr>
            <w:t>Click or tap here to enter text.</w:t>
          </w:r>
        </w:p>
      </w:docPartBody>
    </w:docPart>
    <w:docPart>
      <w:docPartPr>
        <w:name w:val="64D250097FBB47559FA74F3159624FB7"/>
        <w:category>
          <w:name w:val="General"/>
          <w:gallery w:val="placeholder"/>
        </w:category>
        <w:types>
          <w:type w:val="bbPlcHdr"/>
        </w:types>
        <w:behaviors>
          <w:behavior w:val="content"/>
        </w:behaviors>
        <w:guid w:val="{AE9B6148-AE35-4182-9FA4-B46AB7DA87DD}"/>
      </w:docPartPr>
      <w:docPartBody>
        <w:p w:rsidR="00542B2E" w:rsidRDefault="00C967AD">
          <w:pPr>
            <w:pStyle w:val="64D250097FBB47559FA74F3159624FB7"/>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137339"/>
    <w:rsid w:val="00175152"/>
    <w:rsid w:val="00246F08"/>
    <w:rsid w:val="00271845"/>
    <w:rsid w:val="002A2A70"/>
    <w:rsid w:val="0038485A"/>
    <w:rsid w:val="00420829"/>
    <w:rsid w:val="004C172A"/>
    <w:rsid w:val="004E53BC"/>
    <w:rsid w:val="0053766C"/>
    <w:rsid w:val="00540EA7"/>
    <w:rsid w:val="00542B2E"/>
    <w:rsid w:val="00542F82"/>
    <w:rsid w:val="006E2F97"/>
    <w:rsid w:val="00700C4F"/>
    <w:rsid w:val="00762785"/>
    <w:rsid w:val="00790AD1"/>
    <w:rsid w:val="007B17FA"/>
    <w:rsid w:val="007F62A8"/>
    <w:rsid w:val="00886699"/>
    <w:rsid w:val="009032AA"/>
    <w:rsid w:val="00BA3D08"/>
    <w:rsid w:val="00BE0111"/>
    <w:rsid w:val="00C1167A"/>
    <w:rsid w:val="00C52D0F"/>
    <w:rsid w:val="00C905E7"/>
    <w:rsid w:val="00C967AD"/>
    <w:rsid w:val="00CC2D28"/>
    <w:rsid w:val="00D03D22"/>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72A"/>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2CCDD5ADFCDF4FE682366A73ABE5F746">
    <w:name w:val="2CCDD5ADFCDF4FE682366A73ABE5F746"/>
  </w:style>
  <w:style w:type="paragraph" w:customStyle="1" w:styleId="64D250097FBB47559FA74F3159624FB7">
    <w:name w:val="64D250097FBB47559FA74F3159624F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customXml/itemProps3.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28C4E8-C9B5-48D9-90CA-7C62FE8170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22</Pages>
  <Words>110561</Words>
  <Characters>630201</Characters>
  <Application>Microsoft Office Word</Application>
  <DocSecurity>0</DocSecurity>
  <Lines>5251</Lines>
  <Paragraphs>1478</Paragraphs>
  <ScaleCrop>false</ScaleCrop>
  <Company/>
  <LinksUpToDate>false</LinksUpToDate>
  <CharactersWithSpaces>739284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4</cp:revision>
  <cp:lastPrinted>2021-09-02T22:12:00Z</cp:lastPrinted>
  <dcterms:created xsi:type="dcterms:W3CDTF">2021-05-24T19:54:00Z</dcterms:created>
  <dcterms:modified xsi:type="dcterms:W3CDTF">2021-09-13T08:51:00Z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8">
    <vt:lpwstr>C:\Users\Lenovo\Documents\Citavi 6\Projects\paper_2_urban_projection\paper_2_urban_projection.ctv6</vt:lpwstr>
  </property>
  <property fmtid="{D5CDD505-2E9C-101B-9397-08002B2CF9AE}" pid="6" name="CitaviDocumentProperty_6">
    <vt:lpwstr>True</vt:lpwstr>
  </property>
  <property fmtid="{D5CDD505-2E9C-101B-9397-08002B2CF9AE}" pid="7" name="CitaviDocumentProperty_1">
    <vt:lpwstr>6.8.0.0</vt:lpwstr>
  </property>
</Properties>
</file>