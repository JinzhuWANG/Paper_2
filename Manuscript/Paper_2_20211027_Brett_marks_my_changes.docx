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2C98A" w14:textId="75935F85" w:rsidR="00EA1491" w:rsidRPr="00FF6EAB" w:rsidRDefault="00EA1491" w:rsidP="00FF6EAB">
      <w:pPr>
        <w:pStyle w:val="Heading1"/>
      </w:pPr>
      <w:bookmarkStart w:id="0" w:name="_Hlk77758160"/>
      <w:r w:rsidRPr="00FF6EAB">
        <w:t>Abstract</w:t>
      </w:r>
    </w:p>
    <w:p w14:paraId="31C459EB" w14:textId="751CD5E1" w:rsidR="00EA1491" w:rsidRPr="00FF6EAB" w:rsidRDefault="00A261E1" w:rsidP="668E40B4">
      <w:pPr>
        <w:rPr>
          <w:lang w:val="en-US"/>
        </w:rPr>
      </w:pPr>
      <w:commentRangeStart w:id="1"/>
      <w:r w:rsidRPr="668E40B4">
        <w:rPr>
          <w:lang w:val="en-US"/>
        </w:rPr>
        <w:t>M</w:t>
      </w:r>
      <w:r w:rsidR="007533EF" w:rsidRPr="668E40B4">
        <w:rPr>
          <w:lang w:val="en-US"/>
        </w:rPr>
        <w:t xml:space="preserve">odels </w:t>
      </w:r>
      <w:r w:rsidR="008A3A0B" w:rsidRPr="668E40B4">
        <w:rPr>
          <w:lang w:val="en-US"/>
        </w:rPr>
        <w:t xml:space="preserve">are widely </w:t>
      </w:r>
      <w:del w:id="2" w:author="Michalis Hadjikakou" w:date="2021-10-28T21:47:00Z">
        <w:r w:rsidRPr="668E40B4" w:rsidDel="006C33F9">
          <w:rPr>
            <w:lang w:val="en-US"/>
          </w:rPr>
          <w:delText>adopted</w:delText>
        </w:r>
        <w:r w:rsidRPr="668E40B4" w:rsidDel="008A3A0B">
          <w:rPr>
            <w:lang w:val="en-US"/>
          </w:rPr>
          <w:delText xml:space="preserve"> to </w:delText>
        </w:r>
        <w:r w:rsidRPr="668E40B4" w:rsidDel="00FB6019">
          <w:rPr>
            <w:lang w:val="en-US"/>
          </w:rPr>
          <w:delText>reflect</w:delText>
        </w:r>
      </w:del>
      <w:ins w:id="3" w:author="Michalis Hadjikakou" w:date="2021-10-28T21:47:00Z">
        <w:r w:rsidR="76FCAF45" w:rsidRPr="668E40B4">
          <w:rPr>
            <w:lang w:val="en-US"/>
          </w:rPr>
          <w:t>used to simulate</w:t>
        </w:r>
      </w:ins>
      <w:r w:rsidR="00FB6019" w:rsidRPr="668E40B4">
        <w:rPr>
          <w:lang w:val="en-US"/>
        </w:rPr>
        <w:t xml:space="preserve"> </w:t>
      </w:r>
      <w:r w:rsidR="00BB4793" w:rsidRPr="668E40B4">
        <w:rPr>
          <w:lang w:val="en-US"/>
        </w:rPr>
        <w:t>real</w:t>
      </w:r>
      <w:r w:rsidR="0060588A" w:rsidRPr="668E40B4">
        <w:rPr>
          <w:lang w:val="en-US"/>
        </w:rPr>
        <w:t>-</w:t>
      </w:r>
      <w:r w:rsidR="00BB4793" w:rsidRPr="668E40B4">
        <w:rPr>
          <w:lang w:val="en-US"/>
        </w:rPr>
        <w:t>world</w:t>
      </w:r>
      <w:r w:rsidR="006C33F9" w:rsidRPr="668E40B4">
        <w:rPr>
          <w:lang w:val="en-US"/>
        </w:rPr>
        <w:t xml:space="preserve"> urban</w:t>
      </w:r>
      <w:r w:rsidR="00BB4793" w:rsidRPr="668E40B4">
        <w:rPr>
          <w:lang w:val="en-US"/>
        </w:rPr>
        <w:t xml:space="preserve"> dynamics</w:t>
      </w:r>
      <w:r w:rsidR="0060588A" w:rsidRPr="668E40B4">
        <w:rPr>
          <w:lang w:val="en-US"/>
        </w:rPr>
        <w:t>,</w:t>
      </w:r>
      <w:r w:rsidR="00575ADD" w:rsidRPr="668E40B4">
        <w:rPr>
          <w:lang w:val="en-US"/>
        </w:rPr>
        <w:t xml:space="preserve"> but </w:t>
      </w:r>
      <w:r w:rsidR="00325B4D" w:rsidRPr="668E40B4">
        <w:rPr>
          <w:lang w:val="en-US"/>
        </w:rPr>
        <w:t xml:space="preserve">many studies </w:t>
      </w:r>
      <w:r w:rsidRPr="668E40B4">
        <w:rPr>
          <w:lang w:val="en-US"/>
        </w:rPr>
        <w:t xml:space="preserve">have </w:t>
      </w:r>
      <w:r w:rsidR="00575ADD" w:rsidRPr="668E40B4">
        <w:rPr>
          <w:lang w:val="en-US"/>
        </w:rPr>
        <w:t>oversimpl</w:t>
      </w:r>
      <w:r w:rsidR="0060588A" w:rsidRPr="668E40B4">
        <w:rPr>
          <w:lang w:val="en-US"/>
        </w:rPr>
        <w:t>i</w:t>
      </w:r>
      <w:r w:rsidR="00325B4D" w:rsidRPr="668E40B4">
        <w:rPr>
          <w:lang w:val="en-US"/>
        </w:rPr>
        <w:t>fied</w:t>
      </w:r>
      <w:r w:rsidR="00575ADD" w:rsidRPr="668E40B4">
        <w:rPr>
          <w:lang w:val="en-US"/>
        </w:rPr>
        <w:t xml:space="preserve"> the </w:t>
      </w:r>
      <w:r w:rsidR="00335D94" w:rsidRPr="668E40B4">
        <w:rPr>
          <w:lang w:val="en-US"/>
        </w:rPr>
        <w:t>spatial complexity of driving factors.</w:t>
      </w:r>
      <w:r w:rsidR="00982E18" w:rsidRPr="668E40B4">
        <w:rPr>
          <w:lang w:val="en-US"/>
        </w:rPr>
        <w:t xml:space="preserve"> </w:t>
      </w:r>
      <w:commentRangeEnd w:id="1"/>
      <w:r>
        <w:rPr>
          <w:rStyle w:val="CommentReference"/>
        </w:rPr>
        <w:commentReference w:id="1"/>
      </w:r>
      <w:r w:rsidRPr="668E40B4">
        <w:rPr>
          <w:lang w:val="en-US"/>
        </w:rPr>
        <w:t xml:space="preserve">Advances in </w:t>
      </w:r>
      <w:r w:rsidR="00982E18" w:rsidRPr="668E40B4">
        <w:rPr>
          <w:lang w:val="en-US"/>
        </w:rPr>
        <w:t xml:space="preserve">deep learning </w:t>
      </w:r>
      <w:r w:rsidR="00E473BE" w:rsidRPr="668E40B4">
        <w:rPr>
          <w:lang w:val="en-US"/>
        </w:rPr>
        <w:t>technology enable</w:t>
      </w:r>
      <w:r w:rsidRPr="668E40B4">
        <w:rPr>
          <w:lang w:val="en-US"/>
        </w:rPr>
        <w:t xml:space="preserve"> </w:t>
      </w:r>
      <w:r w:rsidR="00454525" w:rsidRPr="668E40B4">
        <w:rPr>
          <w:lang w:val="en-US"/>
        </w:rPr>
        <w:t xml:space="preserve">complex urban dynamic patterns to be </w:t>
      </w:r>
      <w:ins w:id="4" w:author="Michalis Hadjikakou" w:date="2021-10-28T21:47:00Z">
        <w:r w:rsidR="36921065" w:rsidRPr="668E40B4">
          <w:rPr>
            <w:lang w:val="en-US"/>
          </w:rPr>
          <w:t xml:space="preserve">more </w:t>
        </w:r>
      </w:ins>
      <w:r w:rsidR="00454525" w:rsidRPr="668E40B4">
        <w:rPr>
          <w:lang w:val="en-US"/>
        </w:rPr>
        <w:t>precisely</w:t>
      </w:r>
      <w:r w:rsidR="00B4073C" w:rsidRPr="668E40B4">
        <w:rPr>
          <w:lang w:val="en-US"/>
        </w:rPr>
        <w:t xml:space="preserve"> capture</w:t>
      </w:r>
      <w:r w:rsidR="00454525" w:rsidRPr="668E40B4">
        <w:rPr>
          <w:lang w:val="en-US"/>
        </w:rPr>
        <w:t>d</w:t>
      </w:r>
      <w:r w:rsidR="005C3702" w:rsidRPr="668E40B4">
        <w:rPr>
          <w:lang w:val="en-US"/>
        </w:rPr>
        <w:t>.</w:t>
      </w:r>
      <w:r w:rsidR="00A80062" w:rsidRPr="668E40B4">
        <w:rPr>
          <w:lang w:val="en-US"/>
        </w:rPr>
        <w:t xml:space="preserve"> In this study, we </w:t>
      </w:r>
      <w:r w:rsidR="005008F0" w:rsidRPr="668E40B4">
        <w:rPr>
          <w:lang w:val="en-US"/>
        </w:rPr>
        <w:t>selected</w:t>
      </w:r>
      <w:r w:rsidR="008211D2" w:rsidRPr="668E40B4">
        <w:rPr>
          <w:lang w:val="en-US"/>
        </w:rPr>
        <w:t xml:space="preserve"> </w:t>
      </w:r>
      <w:ins w:id="5" w:author="Michalis Hadjikakou" w:date="2021-10-28T21:50:00Z">
        <w:r w:rsidR="3F02068D" w:rsidRPr="668E40B4">
          <w:rPr>
            <w:lang w:val="en-US"/>
          </w:rPr>
          <w:t xml:space="preserve">the </w:t>
        </w:r>
      </w:ins>
      <w:commentRangeStart w:id="6"/>
      <w:r w:rsidR="00CD71CA" w:rsidRPr="668E40B4">
        <w:rPr>
          <w:lang w:val="en-US"/>
        </w:rPr>
        <w:t>U-Net</w:t>
      </w:r>
      <w:commentRangeEnd w:id="6"/>
      <w:r>
        <w:rPr>
          <w:rStyle w:val="CommentReference"/>
        </w:rPr>
        <w:commentReference w:id="6"/>
      </w:r>
      <w:r w:rsidR="00EE21D2" w:rsidRPr="668E40B4">
        <w:rPr>
          <w:lang w:val="en-US"/>
        </w:rPr>
        <w:t xml:space="preserve"> </w:t>
      </w:r>
      <w:ins w:id="7" w:author="Michalis Hadjikakou" w:date="2021-10-28T21:50:00Z">
        <w:r w:rsidR="2B384040" w:rsidRPr="668E40B4">
          <w:rPr>
            <w:lang w:val="en-US"/>
          </w:rPr>
          <w:t xml:space="preserve">algorithm </w:t>
        </w:r>
      </w:ins>
      <w:r w:rsidR="00EE21D2" w:rsidRPr="668E40B4">
        <w:rPr>
          <w:lang w:val="en-US"/>
        </w:rPr>
        <w:t xml:space="preserve">to </w:t>
      </w:r>
      <w:r w:rsidR="004D48D5" w:rsidRPr="668E40B4">
        <w:rPr>
          <w:lang w:val="en-US"/>
        </w:rPr>
        <w:t xml:space="preserve">assimilate </w:t>
      </w:r>
      <w:del w:id="8" w:author="Michalis Hadjikakou" w:date="2021-10-28T21:49:00Z">
        <w:r w:rsidRPr="668E40B4" w:rsidDel="004D48D5">
          <w:rPr>
            <w:lang w:val="en-US"/>
          </w:rPr>
          <w:delText xml:space="preserve">the </w:delText>
        </w:r>
      </w:del>
      <w:r w:rsidR="004D48D5" w:rsidRPr="668E40B4">
        <w:rPr>
          <w:lang w:val="en-US"/>
        </w:rPr>
        <w:t>historical urban development</w:t>
      </w:r>
      <w:del w:id="9" w:author="Michalis Hadjikakou" w:date="2021-10-28T21:49:00Z">
        <w:r w:rsidRPr="668E40B4" w:rsidDel="004D48D5">
          <w:rPr>
            <w:lang w:val="en-US"/>
          </w:rPr>
          <w:delText>s</w:delText>
        </w:r>
      </w:del>
      <w:r w:rsidR="008108C6" w:rsidRPr="668E40B4">
        <w:rPr>
          <w:lang w:val="en-US"/>
        </w:rPr>
        <w:t xml:space="preserve">, </w:t>
      </w:r>
      <w:r w:rsidR="00B53BB3" w:rsidRPr="668E40B4">
        <w:rPr>
          <w:lang w:val="en-US"/>
        </w:rPr>
        <w:t>described the pattern ext</w:t>
      </w:r>
      <w:r w:rsidR="006D70FB" w:rsidRPr="668E40B4">
        <w:rPr>
          <w:lang w:val="en-US"/>
        </w:rPr>
        <w:t>raction</w:t>
      </w:r>
      <w:r w:rsidR="00C539BB" w:rsidRPr="668E40B4">
        <w:rPr>
          <w:lang w:val="en-US"/>
        </w:rPr>
        <w:t xml:space="preserve"> process</w:t>
      </w:r>
      <w:r w:rsidR="00832472" w:rsidRPr="668E40B4">
        <w:rPr>
          <w:lang w:val="en-US"/>
        </w:rPr>
        <w:t>,</w:t>
      </w:r>
      <w:r w:rsidR="006D70FB" w:rsidRPr="668E40B4">
        <w:rPr>
          <w:lang w:val="en-US"/>
        </w:rPr>
        <w:t xml:space="preserve"> </w:t>
      </w:r>
      <w:r w:rsidR="00085B74" w:rsidRPr="668E40B4">
        <w:rPr>
          <w:lang w:val="en-US"/>
        </w:rPr>
        <w:t xml:space="preserve">validated the model with </w:t>
      </w:r>
      <w:r w:rsidR="00931A09" w:rsidRPr="668E40B4">
        <w:rPr>
          <w:lang w:val="en-US"/>
        </w:rPr>
        <w:t xml:space="preserve">a </w:t>
      </w:r>
      <w:r w:rsidR="00085B74" w:rsidRPr="668E40B4">
        <w:rPr>
          <w:lang w:val="en-US"/>
        </w:rPr>
        <w:t xml:space="preserve">reference </w:t>
      </w:r>
      <w:r w:rsidR="00931A09" w:rsidRPr="668E40B4">
        <w:rPr>
          <w:lang w:val="en-US"/>
        </w:rPr>
        <w:t xml:space="preserve">map, </w:t>
      </w:r>
      <w:r w:rsidR="006D70FB" w:rsidRPr="668E40B4">
        <w:rPr>
          <w:lang w:val="en-US"/>
        </w:rPr>
        <w:t xml:space="preserve">and </w:t>
      </w:r>
      <w:r w:rsidR="005008F0" w:rsidRPr="668E40B4">
        <w:rPr>
          <w:lang w:val="en-US"/>
        </w:rPr>
        <w:t xml:space="preserve">applied the model </w:t>
      </w:r>
      <w:r w:rsidR="00111133" w:rsidRPr="668E40B4">
        <w:rPr>
          <w:lang w:val="en-US"/>
        </w:rPr>
        <w:t xml:space="preserve">to predict the urban layout </w:t>
      </w:r>
      <w:r w:rsidR="00931A09" w:rsidRPr="668E40B4">
        <w:rPr>
          <w:lang w:val="en-US"/>
        </w:rPr>
        <w:t>of</w:t>
      </w:r>
      <w:r w:rsidR="00111133" w:rsidRPr="668E40B4">
        <w:rPr>
          <w:lang w:val="en-US"/>
        </w:rPr>
        <w:t xml:space="preserve"> 2030</w:t>
      </w:r>
      <w:r w:rsidR="00931A09" w:rsidRPr="668E40B4">
        <w:rPr>
          <w:lang w:val="en-US"/>
        </w:rPr>
        <w:t xml:space="preserve"> in the North China Plain</w:t>
      </w:r>
      <w:r w:rsidR="005008F0" w:rsidRPr="668E40B4">
        <w:rPr>
          <w:lang w:val="en-US"/>
        </w:rPr>
        <w:t xml:space="preserve">. </w:t>
      </w:r>
      <w:r w:rsidR="009739EB" w:rsidRPr="668E40B4">
        <w:rPr>
          <w:lang w:val="en-US"/>
        </w:rPr>
        <w:t>The results show</w:t>
      </w:r>
      <w:r w:rsidR="00111133" w:rsidRPr="668E40B4">
        <w:rPr>
          <w:lang w:val="en-US"/>
        </w:rPr>
        <w:t>ed</w:t>
      </w:r>
      <w:r w:rsidR="009739EB" w:rsidRPr="668E40B4">
        <w:rPr>
          <w:lang w:val="en-US"/>
        </w:rPr>
        <w:t xml:space="preserve"> that </w:t>
      </w:r>
      <w:r w:rsidR="00C20968" w:rsidRPr="668E40B4">
        <w:rPr>
          <w:lang w:val="en-US"/>
        </w:rPr>
        <w:t xml:space="preserve">1) </w:t>
      </w:r>
      <w:del w:id="10" w:author="Michalis Hadjikakou" w:date="2021-10-28T21:51:00Z">
        <w:r w:rsidRPr="668E40B4" w:rsidDel="00C53C3F">
          <w:rPr>
            <w:lang w:val="en-US"/>
          </w:rPr>
          <w:delText xml:space="preserve">the </w:delText>
        </w:r>
      </w:del>
      <w:r w:rsidR="00CD71CA" w:rsidRPr="668E40B4">
        <w:rPr>
          <w:lang w:val="en-US"/>
        </w:rPr>
        <w:t>U-Net</w:t>
      </w:r>
      <w:r w:rsidR="0051208E" w:rsidRPr="668E40B4">
        <w:rPr>
          <w:lang w:val="en-US"/>
        </w:rPr>
        <w:t xml:space="preserve"> </w:t>
      </w:r>
      <w:ins w:id="11" w:author="Michalis Hadjikakou" w:date="2021-10-28T21:51:00Z">
        <w:r w:rsidR="1E547926" w:rsidRPr="668E40B4">
          <w:rPr>
            <w:lang w:val="en-US"/>
          </w:rPr>
          <w:t xml:space="preserve">can </w:t>
        </w:r>
      </w:ins>
      <w:r w:rsidR="00A90097" w:rsidRPr="668E40B4">
        <w:rPr>
          <w:lang w:val="en-US"/>
        </w:rPr>
        <w:t>gradually abstract high-level spatial feature</w:t>
      </w:r>
      <w:r w:rsidR="0043362D" w:rsidRPr="668E40B4">
        <w:rPr>
          <w:lang w:val="en-US"/>
        </w:rPr>
        <w:t>s and refined these patterns to precise urban development shapes</w:t>
      </w:r>
      <w:r w:rsidR="006F146A" w:rsidRPr="668E40B4">
        <w:rPr>
          <w:lang w:val="en-US"/>
        </w:rPr>
        <w:t>, 2)</w:t>
      </w:r>
      <w:r w:rsidR="00FF627B" w:rsidRPr="668E40B4">
        <w:rPr>
          <w:lang w:val="en-US"/>
        </w:rPr>
        <w:t xml:space="preserve"> the </w:t>
      </w:r>
      <w:proofErr w:type="spellStart"/>
      <w:r w:rsidR="00FF627B" w:rsidRPr="668E40B4">
        <w:rPr>
          <w:lang w:val="en-US"/>
        </w:rPr>
        <w:t>FoM</w:t>
      </w:r>
      <w:proofErr w:type="spellEnd"/>
      <w:r w:rsidR="00251856" w:rsidRPr="668E40B4">
        <w:rPr>
          <w:lang w:val="en-US"/>
        </w:rPr>
        <w:t xml:space="preserve"> (Figure of Merit)</w:t>
      </w:r>
      <w:r w:rsidR="00FF627B" w:rsidRPr="668E40B4">
        <w:rPr>
          <w:lang w:val="en-US"/>
        </w:rPr>
        <w:t xml:space="preserve"> of the simulation map </w:t>
      </w:r>
      <w:r w:rsidR="00747378" w:rsidRPr="668E40B4">
        <w:rPr>
          <w:lang w:val="en-US"/>
        </w:rPr>
        <w:t xml:space="preserve">was </w:t>
      </w:r>
      <w:r w:rsidR="00FF627B" w:rsidRPr="668E40B4">
        <w:rPr>
          <w:lang w:val="en-US"/>
        </w:rPr>
        <w:t xml:space="preserve">close to </w:t>
      </w:r>
      <w:r w:rsidR="00054C8A" w:rsidRPr="668E40B4">
        <w:rPr>
          <w:lang w:val="en-US"/>
        </w:rPr>
        <w:t xml:space="preserve">previous </w:t>
      </w:r>
      <w:r w:rsidR="00466215" w:rsidRPr="668E40B4">
        <w:rPr>
          <w:lang w:val="en-US"/>
        </w:rPr>
        <w:t>studies that</w:t>
      </w:r>
      <w:r w:rsidR="001C1197" w:rsidRPr="668E40B4">
        <w:rPr>
          <w:lang w:val="en-US"/>
        </w:rPr>
        <w:t xml:space="preserve"> went through a length</w:t>
      </w:r>
      <w:r w:rsidR="00A42E7F" w:rsidRPr="668E40B4">
        <w:rPr>
          <w:lang w:val="en-US"/>
        </w:rPr>
        <w:t>y</w:t>
      </w:r>
      <w:r w:rsidR="001C1197" w:rsidRPr="668E40B4">
        <w:rPr>
          <w:lang w:val="en-US"/>
        </w:rPr>
        <w:t xml:space="preserve"> calibration process, and 3) </w:t>
      </w:r>
      <w:r w:rsidR="003F5EDB" w:rsidRPr="668E40B4">
        <w:rPr>
          <w:lang w:val="en-US"/>
        </w:rPr>
        <w:t>the land</w:t>
      </w:r>
      <w:r w:rsidR="00C53C3F" w:rsidRPr="668E40B4">
        <w:rPr>
          <w:lang w:val="en-US"/>
        </w:rPr>
        <w:t>s</w:t>
      </w:r>
      <w:r w:rsidR="003F5EDB" w:rsidRPr="668E40B4">
        <w:rPr>
          <w:lang w:val="en-US"/>
        </w:rPr>
        <w:t>cape pattern</w:t>
      </w:r>
      <w:r w:rsidR="00747378" w:rsidRPr="668E40B4">
        <w:rPr>
          <w:lang w:val="en-US"/>
        </w:rPr>
        <w:t>s</w:t>
      </w:r>
      <w:r w:rsidR="003F5EDB" w:rsidRPr="668E40B4">
        <w:rPr>
          <w:lang w:val="en-US"/>
        </w:rPr>
        <w:t xml:space="preserve"> between the simulation and the reference map </w:t>
      </w:r>
      <w:r w:rsidR="00747378" w:rsidRPr="668E40B4">
        <w:rPr>
          <w:lang w:val="en-US"/>
        </w:rPr>
        <w:t xml:space="preserve">were </w:t>
      </w:r>
      <w:r w:rsidR="003F5EDB" w:rsidRPr="668E40B4">
        <w:rPr>
          <w:lang w:val="en-US"/>
        </w:rPr>
        <w:t xml:space="preserve">well aligned. </w:t>
      </w:r>
      <w:r w:rsidR="007D0E6C" w:rsidRPr="668E40B4">
        <w:rPr>
          <w:lang w:val="en-US"/>
        </w:rPr>
        <w:t>U</w:t>
      </w:r>
      <w:r w:rsidR="00656A35" w:rsidRPr="668E40B4">
        <w:rPr>
          <w:lang w:val="en-US"/>
        </w:rPr>
        <w:t xml:space="preserve">-Net was able to </w:t>
      </w:r>
      <w:r w:rsidR="003A53D8" w:rsidRPr="668E40B4">
        <w:rPr>
          <w:lang w:val="en-US"/>
        </w:rPr>
        <w:t xml:space="preserve">learn </w:t>
      </w:r>
      <w:r w:rsidR="00E932B5" w:rsidRPr="668E40B4">
        <w:rPr>
          <w:lang w:val="en-US"/>
        </w:rPr>
        <w:t xml:space="preserve">complex </w:t>
      </w:r>
      <w:r w:rsidR="00FB6019" w:rsidRPr="668E40B4">
        <w:rPr>
          <w:lang w:val="en-US"/>
        </w:rPr>
        <w:t>urban development patterns</w:t>
      </w:r>
      <w:r w:rsidR="00E932B5" w:rsidRPr="668E40B4">
        <w:rPr>
          <w:lang w:val="en-US"/>
        </w:rPr>
        <w:t xml:space="preserve"> such as neighborhood effects and linear development</w:t>
      </w:r>
      <w:r w:rsidR="003839CA" w:rsidRPr="668E40B4">
        <w:rPr>
          <w:lang w:val="en-US"/>
        </w:rPr>
        <w:t xml:space="preserve">, </w:t>
      </w:r>
      <w:commentRangeStart w:id="12"/>
      <w:r w:rsidR="00B24127" w:rsidRPr="668E40B4">
        <w:rPr>
          <w:lang w:val="en-US"/>
        </w:rPr>
        <w:t xml:space="preserve">which </w:t>
      </w:r>
      <w:r w:rsidR="009D10BB" w:rsidRPr="668E40B4">
        <w:rPr>
          <w:lang w:val="en-US"/>
        </w:rPr>
        <w:t>supplement CA models to integrate spatial features to project</w:t>
      </w:r>
      <w:r w:rsidR="00222023" w:rsidRPr="668E40B4">
        <w:rPr>
          <w:lang w:val="en-US"/>
        </w:rPr>
        <w:t xml:space="preserve"> future urban development.</w:t>
      </w:r>
      <w:commentRangeEnd w:id="12"/>
      <w:r>
        <w:rPr>
          <w:rStyle w:val="CommentReference"/>
        </w:rPr>
        <w:commentReference w:id="12"/>
      </w:r>
    </w:p>
    <w:p w14:paraId="211050C2" w14:textId="77777777" w:rsidR="00EA1491" w:rsidRDefault="00EA1491">
      <w:pPr>
        <w:spacing w:after="160"/>
        <w:rPr>
          <w:rFonts w:ascii="Calibri" w:eastAsiaTheme="majorEastAsia" w:hAnsi="Calibri" w:cs="Calibri"/>
          <w:color w:val="2F5496" w:themeColor="accent1" w:themeShade="BF"/>
          <w:sz w:val="32"/>
          <w:szCs w:val="32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5A37ACD2" w14:textId="2723BCD7" w:rsidR="00896FEC" w:rsidRPr="009E67B1" w:rsidRDefault="00896FEC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>1. Introduction</w:t>
      </w:r>
    </w:p>
    <w:p w14:paraId="755E9386" w14:textId="639D3609" w:rsidR="000D19B8" w:rsidRDefault="001A3C7C" w:rsidP="000A4B47">
      <w:pPr>
        <w:rPr>
          <w:rFonts w:ascii="Calibri" w:hAnsi="Calibri" w:cs="Calibri"/>
        </w:rPr>
      </w:pPr>
      <w:r w:rsidRPr="668E40B4">
        <w:rPr>
          <w:rFonts w:ascii="Calibri" w:hAnsi="Calibri" w:cs="Calibri"/>
        </w:rPr>
        <w:t xml:space="preserve">Urbanization is a complex process </w:t>
      </w:r>
      <w:r w:rsidR="002933DA" w:rsidRPr="668E40B4">
        <w:rPr>
          <w:rFonts w:ascii="Calibri" w:hAnsi="Calibri" w:cs="Calibri"/>
        </w:rPr>
        <w:t>that</w:t>
      </w:r>
      <w:r w:rsidRPr="668E40B4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668E40B4">
        <w:rPr>
          <w:rFonts w:ascii="Calibri" w:hAnsi="Calibri" w:cs="Calibri"/>
        </w:rPr>
        <w:t>s</w:t>
      </w:r>
      <w:r w:rsidR="004208E0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+XHJcbiAgPG4+MTAzNzMzPC9uPlxyXG4gIDxpbj50cnVlPC9pbj5cclxuICA8b3M+MTAzNzMzPC9vcz5cclxuICA8cHM+MTAzNzMzPC9wcz5cclxuPC9zcD5cclxuPG9zPjEwMzczMzwvb3M+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AtMjdUMTM6MTI6NDk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+XHJcbiAgPGluPnRydWU8L2luPlxyXG4gIDxvcz42MzY8L29zPlxyXG4gIDxwcz42MzY8L3BzPlxyXG48L3NwPlxyXG48ZXA+XHJcbiAgPG4+NjU0PC9uPlxyXG4gIDxpbj50cnVlPC9pbj5cclxuICA8b3M+NjU0PC9vcz5cclxuICA8cHM+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AtMjdUMTM6MTI6NDk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+XHJcbiAgPGluPnRydWU8L2luPlxyXG4gIDxvcz40NzQ8L29zPlxyXG4gIDxwcz40NzQ8L3BzPlxyXG48L3NwPlxyXG48ZXA+XHJcbiAgPG4+NDkzPC9uPlxyXG4gIDxpbj50cnVlPC9pbj5cclxuICA8b3M+NDkzPC9vcz5cclxuICA8cHM+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C0yN1QxMzoxMjo0OS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(Shaw et al. 2020; Yeh and Chen 2020; Kipfer 2018; Fan et al.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commentRangeStart w:id="13"/>
      <w:r w:rsidR="009365DD" w:rsidRPr="668E40B4">
        <w:rPr>
          <w:rFonts w:ascii="Calibri" w:hAnsi="Calibri" w:cs="Calibri"/>
        </w:rPr>
        <w:t>. U</w:t>
      </w:r>
      <w:r w:rsidR="00035D15" w:rsidRPr="668E40B4">
        <w:rPr>
          <w:rFonts w:ascii="Calibri" w:hAnsi="Calibri" w:cs="Calibri"/>
        </w:rPr>
        <w:t>nderstanding</w:t>
      </w:r>
      <w:r w:rsidR="006C7461" w:rsidRPr="668E40B4">
        <w:rPr>
          <w:rFonts w:ascii="Calibri" w:hAnsi="Calibri" w:cs="Calibri"/>
        </w:rPr>
        <w:t xml:space="preserve"> </w:t>
      </w:r>
      <w:del w:id="14" w:author="Michalis Hadjikakou" w:date="2021-10-28T21:52:00Z">
        <w:r w:rsidRPr="668E40B4" w:rsidDel="00E92714">
          <w:rPr>
            <w:rFonts w:ascii="Calibri" w:hAnsi="Calibri" w:cs="Calibri"/>
          </w:rPr>
          <w:delText xml:space="preserve">the </w:delText>
        </w:r>
      </w:del>
      <w:r w:rsidR="006C7461" w:rsidRPr="668E40B4">
        <w:rPr>
          <w:rFonts w:ascii="Calibri" w:hAnsi="Calibri" w:cs="Calibri"/>
        </w:rPr>
        <w:t xml:space="preserve">future urban </w:t>
      </w:r>
      <w:r w:rsidR="00870AFF" w:rsidRPr="668E40B4">
        <w:rPr>
          <w:rFonts w:ascii="Calibri" w:hAnsi="Calibri" w:cs="Calibri"/>
        </w:rPr>
        <w:t xml:space="preserve">patterns and extent is essential </w:t>
      </w:r>
      <w:r w:rsidR="000048EF" w:rsidRPr="668E40B4">
        <w:rPr>
          <w:rFonts w:ascii="Calibri" w:hAnsi="Calibri" w:cs="Calibri"/>
        </w:rPr>
        <w:t xml:space="preserve">to </w:t>
      </w:r>
      <w:r w:rsidR="00EF3904" w:rsidRPr="668E40B4">
        <w:rPr>
          <w:rFonts w:ascii="Calibri" w:hAnsi="Calibri" w:cs="Calibri"/>
        </w:rPr>
        <w:t>sustainable development</w:t>
      </w:r>
      <w:r w:rsidR="004C003A" w:rsidRPr="668E40B4">
        <w:rPr>
          <w:rFonts w:ascii="Calibri" w:hAnsi="Calibri" w:cs="Calibri"/>
        </w:rPr>
        <w:t xml:space="preserve"> because </w:t>
      </w:r>
      <w:commentRangeStart w:id="15"/>
      <w:r w:rsidR="00CE404F" w:rsidRPr="668E40B4">
        <w:rPr>
          <w:rFonts w:ascii="Calibri" w:hAnsi="Calibri" w:cs="Calibri"/>
        </w:rPr>
        <w:t xml:space="preserve">urbanization plays </w:t>
      </w:r>
      <w:r w:rsidR="00BC1C06" w:rsidRPr="668E40B4">
        <w:rPr>
          <w:rFonts w:ascii="Calibri" w:hAnsi="Calibri" w:cs="Calibri"/>
        </w:rPr>
        <w:t xml:space="preserve">a </w:t>
      </w:r>
      <w:r w:rsidR="00CE404F" w:rsidRPr="668E40B4">
        <w:rPr>
          <w:rFonts w:ascii="Calibri" w:hAnsi="Calibri" w:cs="Calibri"/>
        </w:rPr>
        <w:t xml:space="preserve">key role in </w:t>
      </w:r>
      <w:r w:rsidR="00A62853" w:rsidRPr="668E40B4">
        <w:rPr>
          <w:rFonts w:ascii="Calibri" w:hAnsi="Calibri" w:cs="Calibri"/>
        </w:rPr>
        <w:t xml:space="preserve">population </w:t>
      </w:r>
      <w:del w:id="16" w:author="Michalis Hadjikakou" w:date="2021-10-28T21:53:00Z">
        <w:r w:rsidRPr="668E40B4" w:rsidDel="00CA68DA">
          <w:rPr>
            <w:rFonts w:ascii="Calibri" w:hAnsi="Calibri" w:cs="Calibri"/>
          </w:rPr>
          <w:delText>explosion</w:delText>
        </w:r>
      </w:del>
      <w:ins w:id="17" w:author="Michalis Hadjikakou" w:date="2021-10-28T21:53:00Z">
        <w:r w:rsidR="1537AD25" w:rsidRPr="668E40B4">
          <w:rPr>
            <w:rFonts w:ascii="Calibri" w:hAnsi="Calibri" w:cs="Calibri"/>
          </w:rPr>
          <w:t>change</w:t>
        </w:r>
      </w:ins>
      <w:r w:rsidR="00A62853" w:rsidRPr="668E40B4">
        <w:rPr>
          <w:rFonts w:ascii="Calibri" w:hAnsi="Calibri" w:cs="Calibri"/>
        </w:rPr>
        <w:t>, economic</w:t>
      </w:r>
      <w:r w:rsidR="00EF3904" w:rsidRPr="668E40B4">
        <w:rPr>
          <w:rFonts w:ascii="Calibri" w:hAnsi="Calibri" w:cs="Calibri"/>
        </w:rPr>
        <w:t xml:space="preserve"> </w:t>
      </w:r>
      <w:r w:rsidR="00CA68DA" w:rsidRPr="668E40B4">
        <w:rPr>
          <w:rFonts w:ascii="Calibri" w:hAnsi="Calibri" w:cs="Calibri"/>
        </w:rPr>
        <w:t>growth,</w:t>
      </w:r>
      <w:commentRangeEnd w:id="15"/>
      <w:r>
        <w:rPr>
          <w:rStyle w:val="CommentReference"/>
        </w:rPr>
        <w:commentReference w:id="15"/>
      </w:r>
      <w:r w:rsidR="00CA68DA" w:rsidRPr="668E40B4">
        <w:rPr>
          <w:rFonts w:ascii="Calibri" w:hAnsi="Calibri" w:cs="Calibri"/>
        </w:rPr>
        <w:t xml:space="preserve"> and climate change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+XHJcbiAgPG4+MzYxPC9uPlxyXG4gIDxpbj50cnVlPC9pbj5cclxuICA8b3M+MzYxPC9vcz5cclxuICA8cHM+MzYxPC9wcz5cclxuPC9zcD5cclxuPGVwPlxyXG4gIDxuPjM3MTwvbj5cclxuICA8aW4+dHJ1ZTwvaW4+XHJcbiAgPG9zPjM3MTwvb3M+XHJcbiAgPHBzPjM3MTwvcHM+XHJcbjwvZXA+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C0yN1QxMzoxMjo0OS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wLTI3VDEzOjEyOjQ5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(Zheng et al. 2017; Newland et al.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668E40B4">
        <w:rPr>
          <w:rFonts w:ascii="Calibri" w:hAnsi="Calibri" w:cs="Calibri"/>
        </w:rPr>
        <w:t xml:space="preserve">. </w:t>
      </w:r>
      <w:proofErr w:type="spellStart"/>
      <w:r w:rsidR="001D6031" w:rsidRPr="668E40B4">
        <w:rPr>
          <w:rFonts w:ascii="Calibri" w:hAnsi="Calibri" w:cs="Calibri"/>
        </w:rPr>
        <w:t>Modeling</w:t>
      </w:r>
      <w:proofErr w:type="spellEnd"/>
      <w:r w:rsidR="001D6031" w:rsidRPr="668E40B4">
        <w:rPr>
          <w:rFonts w:ascii="Calibri" w:hAnsi="Calibri" w:cs="Calibri"/>
        </w:rPr>
        <w:t xml:space="preserve"> </w:t>
      </w:r>
      <w:commentRangeStart w:id="18"/>
      <w:r w:rsidR="001D6031" w:rsidRPr="668E40B4">
        <w:rPr>
          <w:rFonts w:ascii="Calibri" w:hAnsi="Calibri" w:cs="Calibri"/>
        </w:rPr>
        <w:t>city dynamics</w:t>
      </w:r>
      <w:commentRangeEnd w:id="18"/>
      <w:r>
        <w:rPr>
          <w:rStyle w:val="CommentReference"/>
        </w:rPr>
        <w:commentReference w:id="18"/>
      </w:r>
      <w:r w:rsidR="001D6031" w:rsidRPr="668E40B4">
        <w:rPr>
          <w:rFonts w:ascii="Calibri" w:hAnsi="Calibri" w:cs="Calibri"/>
        </w:rPr>
        <w:t xml:space="preserve"> to a future extent has been practiced in many regions of the world </w:t>
      </w:r>
      <w:r w:rsidR="00096A5F" w:rsidRPr="668E40B4">
        <w:rPr>
          <w:rFonts w:ascii="Calibri" w:hAnsi="Calibri" w:cs="Calibri"/>
        </w:rPr>
        <w:t>for</w:t>
      </w:r>
      <w:r w:rsidR="009504EC" w:rsidRPr="668E40B4">
        <w:rPr>
          <w:rFonts w:ascii="Calibri" w:hAnsi="Calibri" w:cs="Calibri"/>
        </w:rPr>
        <w:t xml:space="preserve"> </w:t>
      </w:r>
      <w:r w:rsidR="00EA4D2B" w:rsidRPr="668E40B4">
        <w:rPr>
          <w:rFonts w:ascii="Calibri" w:hAnsi="Calibri" w:cs="Calibri"/>
        </w:rPr>
        <w:t>mitigat</w:t>
      </w:r>
      <w:r w:rsidR="00096A5F" w:rsidRPr="668E40B4">
        <w:rPr>
          <w:rFonts w:ascii="Calibri" w:hAnsi="Calibri" w:cs="Calibri"/>
        </w:rPr>
        <w:t>ing</w:t>
      </w:r>
      <w:r w:rsidR="006C7461" w:rsidRPr="668E40B4">
        <w:rPr>
          <w:rFonts w:ascii="Calibri" w:hAnsi="Calibri" w:cs="Calibri"/>
        </w:rPr>
        <w:t xml:space="preserve"> </w:t>
      </w:r>
      <w:r w:rsidR="00FE5774" w:rsidRPr="668E40B4">
        <w:rPr>
          <w:rFonts w:ascii="Calibri" w:hAnsi="Calibri" w:cs="Calibri"/>
        </w:rPr>
        <w:t>air pollution</w:t>
      </w:r>
      <w:r w:rsidR="00250EAE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wLTI3VDEzOjEyOjQ5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(Fan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668E40B4">
        <w:rPr>
          <w:rFonts w:ascii="Calibri" w:hAnsi="Calibri" w:cs="Calibri"/>
        </w:rPr>
        <w:t>, habitat destruction</w:t>
      </w:r>
      <w:r w:rsidR="00A760AA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AtMjdUMTM6MTI6NDk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(Planillo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668E40B4">
        <w:rPr>
          <w:rFonts w:ascii="Calibri" w:hAnsi="Calibri" w:cs="Calibri"/>
        </w:rPr>
        <w:t xml:space="preserve">, </w:t>
      </w:r>
      <w:ins w:id="19" w:author="Michalis Hadjikakou" w:date="2021-10-28T21:54:00Z">
        <w:r w:rsidR="53DC9256" w:rsidRPr="668E40B4">
          <w:rPr>
            <w:rFonts w:ascii="Calibri" w:hAnsi="Calibri" w:cs="Calibri"/>
          </w:rPr>
          <w:t xml:space="preserve">and </w:t>
        </w:r>
      </w:ins>
      <w:r w:rsidR="00FE5774" w:rsidRPr="668E40B4">
        <w:rPr>
          <w:rFonts w:ascii="Calibri" w:hAnsi="Calibri" w:cs="Calibri"/>
        </w:rPr>
        <w:t>loss of arable land</w:t>
      </w:r>
      <w:r w:rsidR="006648DA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C0yN1QxMzoxMjo0OS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(Qiu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668E40B4">
        <w:rPr>
          <w:rFonts w:ascii="Calibri" w:hAnsi="Calibri" w:cs="Calibri"/>
        </w:rPr>
        <w:t xml:space="preserve">. </w:t>
      </w:r>
      <w:commentRangeEnd w:id="13"/>
      <w:r w:rsidR="008E4E15">
        <w:rPr>
          <w:rStyle w:val="CommentReference"/>
        </w:rPr>
        <w:commentReference w:id="13"/>
      </w:r>
      <w:r w:rsidR="00ED3ADF" w:rsidRPr="668E40B4">
        <w:rPr>
          <w:rFonts w:ascii="Calibri" w:hAnsi="Calibri" w:cs="Calibri"/>
        </w:rPr>
        <w:t>S</w:t>
      </w:r>
      <w:r w:rsidR="00094D3A" w:rsidRPr="668E40B4">
        <w:rPr>
          <w:rFonts w:ascii="Calibri" w:hAnsi="Calibri" w:cs="Calibri"/>
        </w:rPr>
        <w:t xml:space="preserve">ome </w:t>
      </w:r>
      <w:r w:rsidR="008207BD" w:rsidRPr="668E40B4">
        <w:rPr>
          <w:rFonts w:ascii="Calibri" w:hAnsi="Calibri" w:cs="Calibri"/>
        </w:rPr>
        <w:t xml:space="preserve">urban </w:t>
      </w:r>
      <w:proofErr w:type="spellStart"/>
      <w:r w:rsidR="00A310C3" w:rsidRPr="668E40B4">
        <w:rPr>
          <w:rFonts w:ascii="Calibri" w:hAnsi="Calibri" w:cs="Calibri"/>
        </w:rPr>
        <w:t>modeling</w:t>
      </w:r>
      <w:proofErr w:type="spellEnd"/>
      <w:r w:rsidR="00A310C3" w:rsidRPr="668E40B4">
        <w:rPr>
          <w:rFonts w:ascii="Calibri" w:hAnsi="Calibri" w:cs="Calibri"/>
        </w:rPr>
        <w:t xml:space="preserve"> </w:t>
      </w:r>
      <w:r w:rsidR="00094D3A" w:rsidRPr="668E40B4">
        <w:rPr>
          <w:rFonts w:ascii="Calibri" w:hAnsi="Calibri" w:cs="Calibri"/>
        </w:rPr>
        <w:t xml:space="preserve">studies have </w:t>
      </w:r>
      <w:r w:rsidR="008207BD" w:rsidRPr="668E40B4">
        <w:rPr>
          <w:rFonts w:ascii="Calibri" w:hAnsi="Calibri" w:cs="Calibri"/>
        </w:rPr>
        <w:t xml:space="preserve">focussed on </w:t>
      </w:r>
      <w:r w:rsidR="00094D3A" w:rsidRPr="668E40B4">
        <w:rPr>
          <w:rFonts w:ascii="Calibri" w:hAnsi="Calibri" w:cs="Calibri"/>
        </w:rPr>
        <w:t xml:space="preserve">participatory </w:t>
      </w:r>
      <w:proofErr w:type="spellStart"/>
      <w:r w:rsidR="00094D3A" w:rsidRPr="668E40B4">
        <w:rPr>
          <w:rFonts w:ascii="Calibri" w:hAnsi="Calibri" w:cs="Calibri"/>
        </w:rPr>
        <w:t>modeling</w:t>
      </w:r>
      <w:proofErr w:type="spellEnd"/>
      <w:r w:rsidR="00094D3A" w:rsidRPr="668E40B4">
        <w:rPr>
          <w:rFonts w:ascii="Calibri" w:hAnsi="Calibri" w:cs="Calibri"/>
        </w:rPr>
        <w:t xml:space="preserve"> and scenario analysis </w:t>
      </w:r>
      <w:r w:rsidR="00BF4C3B" w:rsidRPr="668E40B4">
        <w:rPr>
          <w:rFonts w:ascii="Calibri" w:hAnsi="Calibri" w:cs="Calibri"/>
        </w:rPr>
        <w:t xml:space="preserve">for </w:t>
      </w:r>
      <w:r w:rsidR="00094D3A" w:rsidRPr="668E40B4">
        <w:rPr>
          <w:rFonts w:ascii="Calibri" w:hAnsi="Calibri" w:cs="Calibri"/>
        </w:rPr>
        <w:t xml:space="preserve">engaging stakeholders </w:t>
      </w:r>
      <w:r w:rsidR="007C487C" w:rsidRPr="668E40B4">
        <w:rPr>
          <w:rFonts w:ascii="Calibri" w:hAnsi="Calibri" w:cs="Calibri"/>
        </w:rPr>
        <w:t xml:space="preserve">and experts </w:t>
      </w:r>
      <w:r w:rsidR="00094D3A" w:rsidRPr="668E40B4">
        <w:rPr>
          <w:rFonts w:ascii="Calibri" w:hAnsi="Calibri" w:cs="Calibri"/>
        </w:rPr>
        <w:t xml:space="preserve">in the </w:t>
      </w:r>
      <w:proofErr w:type="spellStart"/>
      <w:r w:rsidR="00094D3A" w:rsidRPr="668E40B4">
        <w:rPr>
          <w:rFonts w:ascii="Calibri" w:hAnsi="Calibri" w:cs="Calibri"/>
        </w:rPr>
        <w:t>modeling</w:t>
      </w:r>
      <w:proofErr w:type="spellEnd"/>
      <w:r w:rsidR="00094D3A" w:rsidRPr="668E40B4">
        <w:rPr>
          <w:rFonts w:ascii="Calibri" w:hAnsi="Calibri" w:cs="Calibri"/>
        </w:rPr>
        <w:t xml:space="preserve"> process to balance </w:t>
      </w:r>
      <w:r w:rsidR="00223FB8" w:rsidRPr="668E40B4">
        <w:rPr>
          <w:rFonts w:ascii="Calibri" w:hAnsi="Calibri" w:cs="Calibri"/>
        </w:rPr>
        <w:t>competing</w:t>
      </w:r>
      <w:r w:rsidR="00094D3A" w:rsidRPr="668E40B4">
        <w:rPr>
          <w:rFonts w:ascii="Calibri" w:hAnsi="Calibri" w:cs="Calibri"/>
        </w:rPr>
        <w:t xml:space="preserve"> interests and facilitate </w:t>
      </w:r>
      <w:r w:rsidR="00717D96" w:rsidRPr="668E40B4">
        <w:rPr>
          <w:rFonts w:ascii="Calibri" w:hAnsi="Calibri" w:cs="Calibri"/>
        </w:rPr>
        <w:t xml:space="preserve">the </w:t>
      </w:r>
      <w:r w:rsidR="00094D3A" w:rsidRPr="668E40B4">
        <w:rPr>
          <w:rFonts w:ascii="Calibri" w:hAnsi="Calibri" w:cs="Calibri"/>
        </w:rPr>
        <w:t xml:space="preserve">co-learning </w:t>
      </w:r>
      <w:r w:rsidR="00903E6A" w:rsidRPr="668E40B4">
        <w:rPr>
          <w:rFonts w:ascii="Calibri" w:hAnsi="Calibri" w:cs="Calibri"/>
        </w:rPr>
        <w:t>processes</w:t>
      </w:r>
      <w:r w:rsidR="0095378D" w:rsidRPr="668E40B4">
        <w:rPr>
          <w:rFonts w:ascii="Calibri" w:hAnsi="Calibri" w:cs="Calibri"/>
        </w:rPr>
        <w:t xml:space="preserve"> </w:t>
      </w:r>
      <w:r w:rsidR="00D86B1A" w:rsidRPr="668E40B4">
        <w:rPr>
          <w:rFonts w:ascii="Calibri" w:hAnsi="Calibri" w:cs="Calibri"/>
        </w:rPr>
        <w:t xml:space="preserve">on future </w:t>
      </w:r>
      <w:r w:rsidR="00223FB8" w:rsidRPr="668E40B4">
        <w:rPr>
          <w:rFonts w:ascii="Calibri" w:hAnsi="Calibri" w:cs="Calibri"/>
        </w:rPr>
        <w:t>urban development</w:t>
      </w:r>
      <w:r w:rsidR="0008049F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I3VDEzOjEyOjQ5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(Clarke and Johnson 2020; Mansour et al. 2020; Peng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668E40B4">
        <w:rPr>
          <w:rFonts w:ascii="Calibri" w:hAnsi="Calibri" w:cs="Calibri"/>
        </w:rPr>
        <w:t>.</w:t>
      </w:r>
      <w:r w:rsidR="00E40E56" w:rsidRPr="668E40B4">
        <w:rPr>
          <w:rFonts w:ascii="Calibri" w:hAnsi="Calibri" w:cs="Calibri"/>
        </w:rPr>
        <w:t xml:space="preserve"> </w:t>
      </w:r>
      <w:r w:rsidR="00BC7D6D" w:rsidRPr="668E40B4">
        <w:rPr>
          <w:rFonts w:ascii="Calibri" w:hAnsi="Calibri" w:cs="Calibri"/>
        </w:rPr>
        <w:t>However, m</w:t>
      </w:r>
      <w:r w:rsidR="00E40E56" w:rsidRPr="668E40B4">
        <w:rPr>
          <w:rFonts w:ascii="Calibri" w:hAnsi="Calibri" w:cs="Calibri"/>
        </w:rPr>
        <w:t xml:space="preserve">ost </w:t>
      </w:r>
      <w:r w:rsidR="00F578A2" w:rsidRPr="668E40B4">
        <w:rPr>
          <w:rFonts w:ascii="Calibri" w:hAnsi="Calibri" w:cs="Calibri"/>
        </w:rPr>
        <w:t>urban</w:t>
      </w:r>
      <w:r w:rsidR="00041305" w:rsidRPr="668E40B4">
        <w:rPr>
          <w:rFonts w:ascii="Calibri" w:hAnsi="Calibri" w:cs="Calibri"/>
        </w:rPr>
        <w:t xml:space="preserve"> </w:t>
      </w:r>
      <w:proofErr w:type="spellStart"/>
      <w:r w:rsidR="00041305" w:rsidRPr="668E40B4">
        <w:rPr>
          <w:rFonts w:ascii="Calibri" w:hAnsi="Calibri" w:cs="Calibri"/>
        </w:rPr>
        <w:t>modeling</w:t>
      </w:r>
      <w:proofErr w:type="spellEnd"/>
      <w:r w:rsidR="00041305" w:rsidRPr="668E40B4">
        <w:rPr>
          <w:rFonts w:ascii="Calibri" w:hAnsi="Calibri" w:cs="Calibri"/>
        </w:rPr>
        <w:t xml:space="preserve"> </w:t>
      </w:r>
      <w:r w:rsidR="00E40E56" w:rsidRPr="668E40B4">
        <w:rPr>
          <w:rFonts w:ascii="Calibri" w:hAnsi="Calibri" w:cs="Calibri"/>
        </w:rPr>
        <w:t>studies</w:t>
      </w:r>
      <w:r w:rsidR="003F0385" w:rsidRPr="668E40B4">
        <w:rPr>
          <w:rFonts w:ascii="Calibri" w:hAnsi="Calibri" w:cs="Calibri"/>
        </w:rPr>
        <w:t xml:space="preserve"> have </w:t>
      </w:r>
      <w:r w:rsidR="00F97651" w:rsidRPr="668E40B4">
        <w:rPr>
          <w:rFonts w:ascii="Calibri" w:hAnsi="Calibri" w:cs="Calibri"/>
        </w:rPr>
        <w:t>primarily</w:t>
      </w:r>
      <w:r w:rsidR="00B7458F" w:rsidRPr="668E40B4">
        <w:rPr>
          <w:rFonts w:ascii="Calibri" w:hAnsi="Calibri" w:cs="Calibri"/>
        </w:rPr>
        <w:t xml:space="preserve"> focused on the accurate </w:t>
      </w:r>
      <w:r w:rsidR="006C7461" w:rsidRPr="668E40B4">
        <w:rPr>
          <w:rFonts w:ascii="Calibri" w:hAnsi="Calibri" w:cs="Calibri"/>
        </w:rPr>
        <w:t>predict</w:t>
      </w:r>
      <w:r w:rsidR="00C33A77" w:rsidRPr="668E40B4">
        <w:rPr>
          <w:rFonts w:ascii="Calibri" w:hAnsi="Calibri" w:cs="Calibri"/>
        </w:rPr>
        <w:t>ion of</w:t>
      </w:r>
      <w:r w:rsidR="006C7461" w:rsidRPr="668E40B4">
        <w:rPr>
          <w:rFonts w:ascii="Calibri" w:hAnsi="Calibri" w:cs="Calibri"/>
        </w:rPr>
        <w:t xml:space="preserve"> </w:t>
      </w:r>
      <w:r w:rsidR="00107791" w:rsidRPr="668E40B4">
        <w:rPr>
          <w:rFonts w:ascii="Calibri" w:hAnsi="Calibri" w:cs="Calibri"/>
        </w:rPr>
        <w:t xml:space="preserve">the </w:t>
      </w:r>
      <w:r w:rsidR="00EE2128" w:rsidRPr="668E40B4">
        <w:rPr>
          <w:rFonts w:ascii="Calibri" w:hAnsi="Calibri" w:cs="Calibri"/>
        </w:rPr>
        <w:t xml:space="preserve">future </w:t>
      </w:r>
      <w:r w:rsidR="00A35E32" w:rsidRPr="668E40B4">
        <w:rPr>
          <w:rFonts w:ascii="Calibri" w:hAnsi="Calibri" w:cs="Calibri"/>
        </w:rPr>
        <w:t>layout</w:t>
      </w:r>
      <w:r w:rsidR="00EE2128" w:rsidRPr="668E40B4">
        <w:rPr>
          <w:rFonts w:ascii="Calibri" w:hAnsi="Calibri" w:cs="Calibri"/>
        </w:rPr>
        <w:t xml:space="preserve"> </w:t>
      </w:r>
      <w:r w:rsidR="00C33A77" w:rsidRPr="668E40B4">
        <w:rPr>
          <w:rFonts w:ascii="Calibri" w:hAnsi="Calibri" w:cs="Calibri"/>
        </w:rPr>
        <w:t xml:space="preserve">and patterns </w:t>
      </w:r>
      <w:r w:rsidR="00EE2128" w:rsidRPr="668E40B4">
        <w:rPr>
          <w:rFonts w:ascii="Calibri" w:hAnsi="Calibri" w:cs="Calibri"/>
        </w:rPr>
        <w:t xml:space="preserve">of urban areas </w:t>
      </w:r>
      <w:r w:rsidR="006C7461" w:rsidRPr="668E40B4">
        <w:rPr>
          <w:rFonts w:ascii="Calibri" w:hAnsi="Calibri" w:cs="Calibri"/>
        </w:rPr>
        <w:t xml:space="preserve">based on historical urban dynamics </w:t>
      </w:r>
      <w:r w:rsidR="00107791" w:rsidRPr="668E40B4">
        <w:rPr>
          <w:rFonts w:ascii="Calibri" w:hAnsi="Calibri" w:cs="Calibri"/>
        </w:rPr>
        <w:t xml:space="preserve">and </w:t>
      </w:r>
      <w:r w:rsidR="00C3600E" w:rsidRPr="668E40B4">
        <w:rPr>
          <w:rFonts w:ascii="Calibri" w:hAnsi="Calibri" w:cs="Calibri"/>
        </w:rPr>
        <w:t xml:space="preserve">changes in </w:t>
      </w:r>
      <w:r w:rsidR="00107791" w:rsidRPr="668E40B4">
        <w:rPr>
          <w:rFonts w:ascii="Calibri" w:hAnsi="Calibri" w:cs="Calibri"/>
        </w:rPr>
        <w:t xml:space="preserve">key driving forces under </w:t>
      </w:r>
      <w:r w:rsidR="001546E1" w:rsidRPr="668E40B4">
        <w:rPr>
          <w:rFonts w:ascii="Calibri" w:hAnsi="Calibri" w:cs="Calibri"/>
        </w:rPr>
        <w:t>various</w:t>
      </w:r>
      <w:r w:rsidR="00107791" w:rsidRPr="668E40B4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wLTI3VDEzOjEyOjQ5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(Gantumur et al. 2020; Shafizadeh-Moghadam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668E40B4">
        <w:rPr>
          <w:rFonts w:ascii="Calibri" w:hAnsi="Calibri" w:cs="Calibri"/>
        </w:rPr>
        <w:t>.</w:t>
      </w:r>
      <w:r w:rsidR="006C7461" w:rsidRPr="668E40B4">
        <w:rPr>
          <w:rFonts w:ascii="Calibri" w:hAnsi="Calibri" w:cs="Calibri"/>
        </w:rPr>
        <w:t xml:space="preserve"> </w:t>
      </w:r>
      <w:r w:rsidR="00D53998" w:rsidRPr="668E40B4">
        <w:rPr>
          <w:rFonts w:ascii="Calibri" w:hAnsi="Calibri" w:cs="Calibri"/>
        </w:rPr>
        <w:t xml:space="preserve">Despite significant recent advances in </w:t>
      </w:r>
      <w:r w:rsidR="00571145" w:rsidRPr="668E40B4">
        <w:rPr>
          <w:rFonts w:ascii="Calibri" w:hAnsi="Calibri" w:cs="Calibri"/>
        </w:rPr>
        <w:t xml:space="preserve">urban </w:t>
      </w:r>
      <w:proofErr w:type="spellStart"/>
      <w:r w:rsidR="00571145" w:rsidRPr="668E40B4">
        <w:rPr>
          <w:rFonts w:ascii="Calibri" w:hAnsi="Calibri" w:cs="Calibri"/>
        </w:rPr>
        <w:t>modeling</w:t>
      </w:r>
      <w:proofErr w:type="spellEnd"/>
      <w:r w:rsidR="001741B6" w:rsidRPr="668E40B4">
        <w:rPr>
          <w:rFonts w:ascii="Calibri" w:hAnsi="Calibri" w:cs="Calibri"/>
        </w:rPr>
        <w:t xml:space="preserve">, </w:t>
      </w:r>
      <w:r w:rsidR="00D14D4C" w:rsidRPr="668E40B4">
        <w:rPr>
          <w:rFonts w:ascii="Calibri" w:hAnsi="Calibri" w:cs="Calibri"/>
        </w:rPr>
        <w:t xml:space="preserve">accurately </w:t>
      </w:r>
      <w:r w:rsidR="001741B6" w:rsidRPr="668E40B4">
        <w:rPr>
          <w:rFonts w:ascii="Calibri" w:hAnsi="Calibri" w:cs="Calibri"/>
        </w:rPr>
        <w:t xml:space="preserve">capturing </w:t>
      </w:r>
      <w:r w:rsidR="00A815C5" w:rsidRPr="668E40B4">
        <w:rPr>
          <w:rFonts w:ascii="Calibri" w:hAnsi="Calibri" w:cs="Calibri"/>
        </w:rPr>
        <w:t xml:space="preserve">the complex </w:t>
      </w:r>
      <w:r w:rsidR="00C83639" w:rsidRPr="668E40B4">
        <w:rPr>
          <w:rFonts w:ascii="Calibri" w:hAnsi="Calibri" w:cs="Calibri"/>
        </w:rPr>
        <w:t xml:space="preserve">spatial dynamics, patterns, and </w:t>
      </w:r>
      <w:proofErr w:type="spellStart"/>
      <w:r w:rsidR="00C83639" w:rsidRPr="668E40B4">
        <w:rPr>
          <w:rFonts w:ascii="Calibri" w:hAnsi="Calibri" w:cs="Calibri"/>
        </w:rPr>
        <w:t>stochasticities</w:t>
      </w:r>
      <w:proofErr w:type="spellEnd"/>
      <w:r w:rsidR="00C83639" w:rsidRPr="668E40B4">
        <w:rPr>
          <w:rFonts w:ascii="Calibri" w:hAnsi="Calibri" w:cs="Calibri"/>
        </w:rPr>
        <w:t xml:space="preserve"> of cities</w:t>
      </w:r>
      <w:r w:rsidR="00EC7F40" w:rsidRPr="668E40B4">
        <w:rPr>
          <w:rFonts w:ascii="Calibri" w:hAnsi="Calibri" w:cs="Calibri"/>
        </w:rPr>
        <w:t xml:space="preserve"> remains a </w:t>
      </w:r>
      <w:r w:rsidR="00322242" w:rsidRPr="668E40B4">
        <w:rPr>
          <w:rFonts w:ascii="Calibri" w:hAnsi="Calibri" w:cs="Calibri"/>
        </w:rPr>
        <w:t xml:space="preserve">significant </w:t>
      </w:r>
      <w:r w:rsidR="00EC7F40" w:rsidRPr="668E40B4">
        <w:rPr>
          <w:rFonts w:ascii="Calibri" w:hAnsi="Calibri" w:cs="Calibri"/>
        </w:rPr>
        <w:t>challenge</w:t>
      </w:r>
      <w:r w:rsidR="000C434B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C0yN1QxMzoxMjo0OS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(Liu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668E40B4">
        <w:rPr>
          <w:rFonts w:ascii="Calibri" w:hAnsi="Calibri" w:cs="Calibri"/>
        </w:rPr>
        <w:t>.</w:t>
      </w:r>
    </w:p>
    <w:p w14:paraId="1FE356E5" w14:textId="7FAAABB3" w:rsidR="006C7461" w:rsidRDefault="006C7461" w:rsidP="00483CF7">
      <w:pPr>
        <w:rPr>
          <w:rFonts w:ascii="Calibri" w:hAnsi="Calibri" w:cs="Calibri"/>
        </w:rPr>
      </w:pPr>
      <w:r w:rsidRPr="668E40B4">
        <w:rPr>
          <w:rFonts w:ascii="Calibri" w:hAnsi="Calibri" w:cs="Calibri"/>
        </w:rPr>
        <w:t>Cellular Automata (CA) ha</w:t>
      </w:r>
      <w:r w:rsidR="007C487C" w:rsidRPr="668E40B4">
        <w:rPr>
          <w:rFonts w:ascii="Calibri" w:hAnsi="Calibri" w:cs="Calibri"/>
        </w:rPr>
        <w:t>ve</w:t>
      </w:r>
      <w:r w:rsidRPr="668E40B4">
        <w:rPr>
          <w:rFonts w:ascii="Calibri" w:hAnsi="Calibri" w:cs="Calibri"/>
        </w:rPr>
        <w:t xml:space="preserve"> been widely </w:t>
      </w:r>
      <w:r w:rsidR="00646886" w:rsidRPr="668E40B4">
        <w:rPr>
          <w:rFonts w:ascii="Calibri" w:hAnsi="Calibri" w:cs="Calibri"/>
        </w:rPr>
        <w:t xml:space="preserve">used to model future urbanization patterns </w:t>
      </w:r>
      <w:r w:rsidRPr="668E40B4">
        <w:rPr>
          <w:rFonts w:ascii="Calibri" w:hAnsi="Calibri" w:cs="Calibri"/>
        </w:rPr>
        <w:t xml:space="preserve">because of </w:t>
      </w:r>
      <w:r w:rsidR="008D2CBC" w:rsidRPr="668E40B4">
        <w:rPr>
          <w:rFonts w:ascii="Calibri" w:hAnsi="Calibri" w:cs="Calibri"/>
        </w:rPr>
        <w:t>their</w:t>
      </w:r>
      <w:r w:rsidRPr="668E40B4">
        <w:rPr>
          <w:rFonts w:ascii="Calibri" w:hAnsi="Calibri" w:cs="Calibri"/>
        </w:rPr>
        <w:t xml:space="preserve"> </w:t>
      </w:r>
      <w:r w:rsidR="001D2DE3" w:rsidRPr="668E40B4">
        <w:rPr>
          <w:rFonts w:ascii="Calibri" w:hAnsi="Calibri" w:cs="Calibri"/>
        </w:rPr>
        <w:t xml:space="preserve">ability to capture </w:t>
      </w:r>
      <w:r w:rsidRPr="668E40B4">
        <w:rPr>
          <w:rFonts w:ascii="Calibri" w:hAnsi="Calibri" w:cs="Calibri"/>
        </w:rPr>
        <w:t xml:space="preserve">real-world urban </w:t>
      </w:r>
      <w:r w:rsidR="004D0F65" w:rsidRPr="668E40B4">
        <w:rPr>
          <w:rFonts w:ascii="Calibri" w:hAnsi="Calibri" w:cs="Calibri"/>
        </w:rPr>
        <w:t>patterns</w:t>
      </w:r>
      <w:r w:rsidR="001D2DE3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jdUMTM6MTI6NDk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(Tong and Feng 2020; Li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. CA models </w:t>
      </w:r>
      <w:r w:rsidR="00DD6B47" w:rsidRPr="668E40B4">
        <w:rPr>
          <w:rFonts w:ascii="Calibri" w:hAnsi="Calibri" w:cs="Calibri"/>
        </w:rPr>
        <w:t xml:space="preserve">are composed </w:t>
      </w:r>
      <w:r w:rsidR="00ED6471" w:rsidRPr="668E40B4">
        <w:rPr>
          <w:rFonts w:ascii="Calibri" w:hAnsi="Calibri" w:cs="Calibri"/>
        </w:rPr>
        <w:t>of</w:t>
      </w:r>
      <w:r w:rsidRPr="668E40B4">
        <w:rPr>
          <w:rFonts w:ascii="Calibri" w:hAnsi="Calibri" w:cs="Calibri"/>
        </w:rPr>
        <w:t xml:space="preserve"> </w:t>
      </w:r>
      <w:r w:rsidR="00553E02" w:rsidRPr="668E40B4">
        <w:rPr>
          <w:rFonts w:ascii="Calibri" w:hAnsi="Calibri" w:cs="Calibri"/>
        </w:rPr>
        <w:t xml:space="preserve">transition suitability, </w:t>
      </w:r>
      <w:r w:rsidR="005A5A10" w:rsidRPr="668E40B4">
        <w:rPr>
          <w:rFonts w:ascii="Calibri" w:hAnsi="Calibri" w:cs="Calibri"/>
        </w:rPr>
        <w:t>neighborhood status, constrain</w:t>
      </w:r>
      <w:r w:rsidR="00D957FA" w:rsidRPr="668E40B4">
        <w:rPr>
          <w:rFonts w:ascii="Calibri" w:hAnsi="Calibri" w:cs="Calibri"/>
        </w:rPr>
        <w:t xml:space="preserve">t </w:t>
      </w:r>
      <w:r w:rsidR="00997FE2" w:rsidRPr="668E40B4">
        <w:rPr>
          <w:rFonts w:ascii="Calibri" w:hAnsi="Calibri" w:cs="Calibri"/>
        </w:rPr>
        <w:t>variables</w:t>
      </w:r>
      <w:r w:rsidR="00821849" w:rsidRPr="668E40B4">
        <w:rPr>
          <w:rFonts w:ascii="Calibri" w:hAnsi="Calibri" w:cs="Calibri"/>
        </w:rPr>
        <w:t>, and stochastic factors</w:t>
      </w:r>
      <w:r w:rsidR="00A61905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(Roodposhti et al. 2020; Wang et al. 2021a)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668E40B4">
        <w:rPr>
          <w:rFonts w:ascii="Calibri" w:hAnsi="Calibri" w:cs="Calibri"/>
        </w:rPr>
        <w:t xml:space="preserve">. </w:t>
      </w:r>
      <w:r w:rsidR="00F21681" w:rsidRPr="668E40B4">
        <w:rPr>
          <w:rFonts w:ascii="Calibri" w:hAnsi="Calibri" w:cs="Calibri"/>
        </w:rPr>
        <w:t>The transition suitability refers to</w:t>
      </w:r>
      <w:r w:rsidR="006B741A" w:rsidRPr="668E40B4">
        <w:rPr>
          <w:rFonts w:ascii="Calibri" w:hAnsi="Calibri" w:cs="Calibri"/>
        </w:rPr>
        <w:t xml:space="preserve"> </w:t>
      </w:r>
      <w:r w:rsidR="0096331F" w:rsidRPr="668E40B4">
        <w:rPr>
          <w:rFonts w:ascii="Calibri" w:hAnsi="Calibri" w:cs="Calibri"/>
        </w:rPr>
        <w:t xml:space="preserve">the rescaled </w:t>
      </w:r>
      <w:r w:rsidR="000E2300" w:rsidRPr="668E40B4">
        <w:rPr>
          <w:rFonts w:ascii="Calibri" w:hAnsi="Calibri" w:cs="Calibri"/>
        </w:rPr>
        <w:t xml:space="preserve">biophysical, geographic, and socio-economic driving factors </w:t>
      </w:r>
      <w:r w:rsidR="00703EDC" w:rsidRPr="668E40B4">
        <w:rPr>
          <w:rFonts w:ascii="Calibri" w:hAnsi="Calibri" w:cs="Calibri"/>
        </w:rPr>
        <w:t>that</w:t>
      </w:r>
      <w:r w:rsidR="002B28CC" w:rsidRPr="668E40B4">
        <w:rPr>
          <w:rFonts w:ascii="Calibri" w:hAnsi="Calibri" w:cs="Calibri"/>
        </w:rPr>
        <w:t xml:space="preserve"> </w:t>
      </w:r>
      <w:r w:rsidR="00AF24CD" w:rsidRPr="668E40B4">
        <w:rPr>
          <w:rFonts w:ascii="Calibri" w:hAnsi="Calibri" w:cs="Calibri"/>
        </w:rPr>
        <w:t>encourage</w:t>
      </w:r>
      <w:r w:rsidR="00703EDC" w:rsidRPr="668E40B4">
        <w:rPr>
          <w:rFonts w:ascii="Calibri" w:hAnsi="Calibri" w:cs="Calibri"/>
        </w:rPr>
        <w:t xml:space="preserve"> or </w:t>
      </w:r>
      <w:r w:rsidR="00AF24CD" w:rsidRPr="668E40B4">
        <w:rPr>
          <w:rFonts w:ascii="Calibri" w:hAnsi="Calibri" w:cs="Calibri"/>
        </w:rPr>
        <w:t>hinder</w:t>
      </w:r>
      <w:r w:rsidR="00703EDC" w:rsidRPr="668E40B4">
        <w:rPr>
          <w:rFonts w:ascii="Calibri" w:hAnsi="Calibri" w:cs="Calibri"/>
        </w:rPr>
        <w:t xml:space="preserve"> </w:t>
      </w:r>
      <w:r w:rsidR="00E1275D" w:rsidRPr="668E40B4">
        <w:rPr>
          <w:rFonts w:ascii="Calibri" w:hAnsi="Calibri" w:cs="Calibri"/>
        </w:rPr>
        <w:t xml:space="preserve">the </w:t>
      </w:r>
      <w:r w:rsidR="005D220E" w:rsidRPr="668E40B4">
        <w:rPr>
          <w:rFonts w:ascii="Calibri" w:hAnsi="Calibri" w:cs="Calibri"/>
        </w:rPr>
        <w:t>urbanization</w:t>
      </w:r>
      <w:r w:rsidR="00E1275D" w:rsidRPr="668E40B4">
        <w:rPr>
          <w:rFonts w:ascii="Calibri" w:hAnsi="Calibri" w:cs="Calibri"/>
        </w:rPr>
        <w:t xml:space="preserve"> process</w:t>
      </w:r>
      <w:r w:rsidR="009B4698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AtMjdUMTM6MTI6NDk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(Feng and Tong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668E40B4">
        <w:rPr>
          <w:rFonts w:ascii="Calibri" w:hAnsi="Calibri" w:cs="Calibri"/>
        </w:rPr>
        <w:t>.</w:t>
      </w:r>
      <w:r w:rsidR="000E2300" w:rsidRPr="668E40B4">
        <w:rPr>
          <w:rFonts w:ascii="Calibri" w:hAnsi="Calibri" w:cs="Calibri"/>
        </w:rPr>
        <w:t xml:space="preserve"> </w:t>
      </w:r>
      <w:r w:rsidR="00B06D24" w:rsidRPr="668E40B4">
        <w:rPr>
          <w:rFonts w:ascii="Calibri" w:hAnsi="Calibri" w:cs="Calibri"/>
        </w:rPr>
        <w:t>Neighborhood status</w:t>
      </w:r>
      <w:r w:rsidR="00162DDB" w:rsidRPr="668E40B4">
        <w:rPr>
          <w:rFonts w:ascii="Calibri" w:hAnsi="Calibri" w:cs="Calibri"/>
        </w:rPr>
        <w:t xml:space="preserve"> </w:t>
      </w:r>
      <w:r w:rsidR="00574184" w:rsidRPr="668E40B4">
        <w:rPr>
          <w:rFonts w:ascii="Calibri" w:hAnsi="Calibri" w:cs="Calibri"/>
        </w:rPr>
        <w:t>reflect</w:t>
      </w:r>
      <w:r w:rsidR="004E1462" w:rsidRPr="668E40B4">
        <w:rPr>
          <w:rFonts w:ascii="Calibri" w:hAnsi="Calibri" w:cs="Calibri"/>
        </w:rPr>
        <w:t>s</w:t>
      </w:r>
      <w:r w:rsidR="00B06D24" w:rsidRPr="668E40B4">
        <w:rPr>
          <w:rFonts w:ascii="Calibri" w:hAnsi="Calibri" w:cs="Calibri"/>
        </w:rPr>
        <w:t xml:space="preserve"> the amount of urban or other land</w:t>
      </w:r>
      <w:r w:rsidR="00B273B7" w:rsidRPr="668E40B4">
        <w:rPr>
          <w:rFonts w:ascii="Calibri" w:hAnsi="Calibri" w:cs="Calibri"/>
        </w:rPr>
        <w:t>-</w:t>
      </w:r>
      <w:r w:rsidR="00B06D24" w:rsidRPr="668E40B4">
        <w:rPr>
          <w:rFonts w:ascii="Calibri" w:hAnsi="Calibri" w:cs="Calibri"/>
        </w:rPr>
        <w:t>use occurring in the immediate vicinity of each cell and is characteri</w:t>
      </w:r>
      <w:r w:rsidR="007D509B" w:rsidRPr="668E40B4">
        <w:rPr>
          <w:rFonts w:ascii="Calibri" w:hAnsi="Calibri" w:cs="Calibri"/>
        </w:rPr>
        <w:t>z</w:t>
      </w:r>
      <w:r w:rsidR="00B06D24" w:rsidRPr="668E40B4">
        <w:rPr>
          <w:rFonts w:ascii="Calibri" w:hAnsi="Calibri" w:cs="Calibri"/>
        </w:rPr>
        <w:t>ed according to different structures, sizes</w:t>
      </w:r>
      <w:r w:rsidR="00175494" w:rsidRPr="668E40B4">
        <w:rPr>
          <w:rFonts w:ascii="Calibri" w:hAnsi="Calibri" w:cs="Calibri"/>
        </w:rPr>
        <w:t xml:space="preserve">, and </w:t>
      </w:r>
      <w:r w:rsidR="00B06D24" w:rsidRPr="668E40B4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+XHJcbiAgPG4+MTAxNjg5PC9uPlxyXG4gIDxpbj50cnVlPC9pbj5cclxuICA8b3M+MTAxNjg5PC9vcz5cclxuICA8cHM+MTAxNjg5PC9wcz5cclxuPC9zcD5cclxuPG9zPjEwMTY4OT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wLTI3VDEzOjEyOjQ5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(Yu et al. 2021; Roodposhti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668E40B4">
        <w:rPr>
          <w:rFonts w:ascii="Calibri" w:hAnsi="Calibri" w:cs="Calibri"/>
        </w:rPr>
        <w:t>.</w:t>
      </w:r>
      <w:r w:rsidR="00B06D24" w:rsidRPr="668E40B4">
        <w:rPr>
          <w:rFonts w:ascii="Calibri" w:hAnsi="Calibri" w:cs="Calibri"/>
        </w:rPr>
        <w:t xml:space="preserve"> </w:t>
      </w:r>
      <w:r w:rsidR="00997FE2" w:rsidRPr="668E40B4">
        <w:rPr>
          <w:rFonts w:ascii="Calibri" w:hAnsi="Calibri" w:cs="Calibri"/>
        </w:rPr>
        <w:t xml:space="preserve">The </w:t>
      </w:r>
      <w:r w:rsidR="00A7722D" w:rsidRPr="668E40B4">
        <w:rPr>
          <w:rFonts w:ascii="Calibri" w:hAnsi="Calibri" w:cs="Calibri"/>
        </w:rPr>
        <w:t xml:space="preserve">constraint variables and stochastic factors </w:t>
      </w:r>
      <w:r w:rsidR="00291A50" w:rsidRPr="668E40B4">
        <w:rPr>
          <w:rFonts w:ascii="Calibri" w:hAnsi="Calibri" w:cs="Calibri"/>
        </w:rPr>
        <w:t>forbi</w:t>
      </w:r>
      <w:r w:rsidR="004E1462" w:rsidRPr="668E40B4">
        <w:rPr>
          <w:rFonts w:ascii="Calibri" w:hAnsi="Calibri" w:cs="Calibri"/>
        </w:rPr>
        <w:t>d</w:t>
      </w:r>
      <w:r w:rsidR="00291A50" w:rsidRPr="668E40B4">
        <w:rPr>
          <w:rFonts w:ascii="Calibri" w:hAnsi="Calibri" w:cs="Calibri"/>
        </w:rPr>
        <w:t xml:space="preserve"> or </w:t>
      </w:r>
      <w:r w:rsidR="00FA3FED" w:rsidRPr="668E40B4">
        <w:rPr>
          <w:rFonts w:ascii="Calibri" w:hAnsi="Calibri" w:cs="Calibri"/>
        </w:rPr>
        <w:t>randomi</w:t>
      </w:r>
      <w:r w:rsidR="00BC1C06" w:rsidRPr="668E40B4">
        <w:rPr>
          <w:rFonts w:ascii="Calibri" w:hAnsi="Calibri" w:cs="Calibri"/>
        </w:rPr>
        <w:t>z</w:t>
      </w:r>
      <w:r w:rsidR="00FA3FED" w:rsidRPr="668E40B4">
        <w:rPr>
          <w:rFonts w:ascii="Calibri" w:hAnsi="Calibri" w:cs="Calibri"/>
        </w:rPr>
        <w:t>e</w:t>
      </w:r>
      <w:r w:rsidR="00291A50" w:rsidRPr="668E40B4">
        <w:rPr>
          <w:rFonts w:ascii="Calibri" w:hAnsi="Calibri" w:cs="Calibri"/>
        </w:rPr>
        <w:t xml:space="preserve"> the </w:t>
      </w:r>
      <w:r w:rsidR="00880FAB" w:rsidRPr="668E40B4">
        <w:rPr>
          <w:rFonts w:ascii="Calibri" w:hAnsi="Calibri" w:cs="Calibri"/>
        </w:rPr>
        <w:t xml:space="preserve">future </w:t>
      </w:r>
      <w:r w:rsidR="00291A50" w:rsidRPr="668E40B4">
        <w:rPr>
          <w:rFonts w:ascii="Calibri" w:hAnsi="Calibri" w:cs="Calibri"/>
        </w:rPr>
        <w:t>urban development from happening</w:t>
      </w:r>
      <w:r w:rsidR="00172A44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(Zhai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A3FED" w:rsidRPr="668E40B4">
        <w:rPr>
          <w:rFonts w:ascii="Calibri" w:hAnsi="Calibri" w:cs="Calibri"/>
        </w:rPr>
        <w:t xml:space="preserve"> (e.g., </w:t>
      </w:r>
      <w:r w:rsidR="00426266" w:rsidRPr="668E40B4">
        <w:rPr>
          <w:rFonts w:ascii="Calibri" w:hAnsi="Calibri" w:cs="Calibri"/>
        </w:rPr>
        <w:t xml:space="preserve">no urban land </w:t>
      </w:r>
      <w:del w:id="20" w:author="Michalis Hadjikakou" w:date="2021-10-28T21:56:00Z">
        <w:r w:rsidRPr="668E40B4" w:rsidDel="00426266">
          <w:rPr>
            <w:rFonts w:ascii="Calibri" w:hAnsi="Calibri" w:cs="Calibri"/>
          </w:rPr>
          <w:delText xml:space="preserve">could </w:delText>
        </w:r>
      </w:del>
      <w:ins w:id="21" w:author="Michalis Hadjikakou" w:date="2021-10-28T21:56:00Z">
        <w:r w:rsidR="377847FA" w:rsidRPr="668E40B4">
          <w:rPr>
            <w:rFonts w:ascii="Calibri" w:hAnsi="Calibri" w:cs="Calibri"/>
          </w:rPr>
          <w:t xml:space="preserve">can </w:t>
        </w:r>
      </w:ins>
      <w:r w:rsidR="00426266" w:rsidRPr="668E40B4">
        <w:rPr>
          <w:rFonts w:ascii="Calibri" w:hAnsi="Calibri" w:cs="Calibri"/>
        </w:rPr>
        <w:t>be construct</w:t>
      </w:r>
      <w:r w:rsidR="004E1462" w:rsidRPr="668E40B4">
        <w:rPr>
          <w:rFonts w:ascii="Calibri" w:hAnsi="Calibri" w:cs="Calibri"/>
        </w:rPr>
        <w:t>ed</w:t>
      </w:r>
      <w:r w:rsidR="00426266" w:rsidRPr="668E40B4">
        <w:rPr>
          <w:rFonts w:ascii="Calibri" w:hAnsi="Calibri" w:cs="Calibri"/>
        </w:rPr>
        <w:t xml:space="preserve"> on water</w:t>
      </w:r>
      <w:del w:id="22" w:author="Michalis Hadjikakou" w:date="2021-10-28T21:56:00Z">
        <w:r w:rsidRPr="668E40B4" w:rsidDel="00426266">
          <w:rPr>
            <w:rFonts w:ascii="Calibri" w:hAnsi="Calibri" w:cs="Calibri"/>
          </w:rPr>
          <w:delText>s</w:delText>
        </w:r>
      </w:del>
      <w:r w:rsidR="00426266" w:rsidRPr="668E40B4">
        <w:rPr>
          <w:rFonts w:ascii="Calibri" w:hAnsi="Calibri" w:cs="Calibri"/>
        </w:rPr>
        <w:t xml:space="preserve">, and </w:t>
      </w:r>
      <w:r w:rsidR="00AD52C0" w:rsidRPr="668E40B4">
        <w:rPr>
          <w:rFonts w:ascii="Calibri" w:hAnsi="Calibri" w:cs="Calibri"/>
        </w:rPr>
        <w:t xml:space="preserve">the </w:t>
      </w:r>
      <w:r w:rsidR="001733C0" w:rsidRPr="668E40B4">
        <w:rPr>
          <w:rFonts w:ascii="Calibri" w:hAnsi="Calibri" w:cs="Calibri"/>
        </w:rPr>
        <w:t>grassland has a 1% chance to</w:t>
      </w:r>
      <w:r w:rsidR="00100305" w:rsidRPr="668E40B4">
        <w:rPr>
          <w:rFonts w:ascii="Calibri" w:hAnsi="Calibri" w:cs="Calibri"/>
        </w:rPr>
        <w:t xml:space="preserve"> be converted to built-up land</w:t>
      </w:r>
      <w:r w:rsidR="00FA3FED" w:rsidRPr="668E40B4">
        <w:rPr>
          <w:rFonts w:ascii="Calibri" w:hAnsi="Calibri" w:cs="Calibri"/>
        </w:rPr>
        <w:t>)</w:t>
      </w:r>
      <w:r w:rsidR="00A7722D" w:rsidRPr="668E40B4">
        <w:rPr>
          <w:rFonts w:ascii="Calibri" w:hAnsi="Calibri" w:cs="Calibri"/>
        </w:rPr>
        <w:t>.</w:t>
      </w:r>
      <w:r w:rsidR="00FA3FED" w:rsidRPr="668E40B4">
        <w:rPr>
          <w:rFonts w:ascii="Calibri" w:hAnsi="Calibri" w:cs="Calibri"/>
        </w:rPr>
        <w:t xml:space="preserve"> </w:t>
      </w:r>
      <w:r w:rsidR="00D52EEE" w:rsidRPr="668E40B4">
        <w:rPr>
          <w:rFonts w:ascii="Calibri" w:hAnsi="Calibri" w:cs="Calibri"/>
        </w:rPr>
        <w:t xml:space="preserve">The transition rules are a set of parameters that </w:t>
      </w:r>
      <w:r w:rsidR="0034689D" w:rsidRPr="668E40B4">
        <w:rPr>
          <w:rFonts w:ascii="Calibri" w:hAnsi="Calibri" w:cs="Calibri"/>
        </w:rPr>
        <w:t>control</w:t>
      </w:r>
      <w:r w:rsidR="00583865" w:rsidRPr="668E40B4">
        <w:rPr>
          <w:rFonts w:ascii="Calibri" w:hAnsi="Calibri" w:cs="Calibri"/>
        </w:rPr>
        <w:t xml:space="preserve"> the rescaling of the </w:t>
      </w:r>
      <w:r w:rsidR="00B6557F" w:rsidRPr="668E40B4">
        <w:rPr>
          <w:rFonts w:ascii="Calibri" w:hAnsi="Calibri" w:cs="Calibri"/>
        </w:rPr>
        <w:t xml:space="preserve">transition suitability </w:t>
      </w:r>
      <w:r w:rsidR="00C158DB" w:rsidRPr="668E40B4">
        <w:rPr>
          <w:rFonts w:ascii="Calibri" w:hAnsi="Calibri" w:cs="Calibri"/>
        </w:rPr>
        <w:t>factors</w:t>
      </w:r>
      <w:r w:rsidR="00B6557F" w:rsidRPr="668E40B4">
        <w:rPr>
          <w:rFonts w:ascii="Calibri" w:hAnsi="Calibri" w:cs="Calibri"/>
        </w:rPr>
        <w:t xml:space="preserve">, the configuration of the neighborhood, the </w:t>
      </w:r>
      <w:r w:rsidR="00A61905" w:rsidRPr="668E40B4">
        <w:rPr>
          <w:rFonts w:ascii="Calibri" w:hAnsi="Calibri" w:cs="Calibri"/>
        </w:rPr>
        <w:t>constraints</w:t>
      </w:r>
      <w:r w:rsidR="00ED6471" w:rsidRPr="668E40B4">
        <w:rPr>
          <w:rFonts w:ascii="Calibri" w:hAnsi="Calibri" w:cs="Calibri"/>
        </w:rPr>
        <w:t>,</w:t>
      </w:r>
      <w:r w:rsidR="00B6557F" w:rsidRPr="668E40B4">
        <w:rPr>
          <w:rFonts w:ascii="Calibri" w:hAnsi="Calibri" w:cs="Calibri"/>
        </w:rPr>
        <w:t xml:space="preserve"> and the </w:t>
      </w:r>
      <w:r w:rsidR="003C4727" w:rsidRPr="668E40B4">
        <w:rPr>
          <w:rFonts w:ascii="Calibri" w:hAnsi="Calibri" w:cs="Calibri"/>
        </w:rPr>
        <w:t xml:space="preserve">stochastic factors, </w:t>
      </w:r>
      <w:r w:rsidR="00B87266" w:rsidRPr="668E40B4">
        <w:rPr>
          <w:rFonts w:ascii="Calibri" w:hAnsi="Calibri" w:cs="Calibri"/>
        </w:rPr>
        <w:t>and</w:t>
      </w:r>
      <w:r w:rsidR="00745306" w:rsidRPr="668E40B4">
        <w:rPr>
          <w:rFonts w:ascii="Calibri" w:hAnsi="Calibri" w:cs="Calibri"/>
        </w:rPr>
        <w:t xml:space="preserve"> then</w:t>
      </w:r>
      <w:r w:rsidR="003C4727" w:rsidRPr="668E40B4">
        <w:rPr>
          <w:rFonts w:ascii="Calibri" w:hAnsi="Calibri" w:cs="Calibri"/>
        </w:rPr>
        <w:t xml:space="preserve"> combine these </w:t>
      </w:r>
      <w:r w:rsidR="00745306" w:rsidRPr="668E40B4">
        <w:rPr>
          <w:rFonts w:ascii="Calibri" w:hAnsi="Calibri" w:cs="Calibri"/>
        </w:rPr>
        <w:t>e</w:t>
      </w:r>
      <w:r w:rsidR="00A61905" w:rsidRPr="668E40B4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668E40B4">
        <w:rPr>
          <w:rFonts w:ascii="Calibri" w:hAnsi="Calibri" w:cs="Calibri"/>
        </w:rPr>
        <w:t>.</w:t>
      </w:r>
      <w:r w:rsidR="00B6557F" w:rsidRPr="668E40B4">
        <w:rPr>
          <w:rFonts w:ascii="Calibri" w:hAnsi="Calibri" w:cs="Calibri"/>
        </w:rPr>
        <w:t xml:space="preserve"> </w:t>
      </w:r>
      <w:r w:rsidR="00B06D24" w:rsidRPr="668E40B4">
        <w:rPr>
          <w:rFonts w:ascii="Calibri" w:hAnsi="Calibri" w:cs="Calibri"/>
        </w:rPr>
        <w:t xml:space="preserve">While </w:t>
      </w:r>
      <w:r w:rsidR="001B76BC" w:rsidRPr="668E40B4">
        <w:rPr>
          <w:rFonts w:ascii="Calibri" w:hAnsi="Calibri" w:cs="Calibri"/>
        </w:rPr>
        <w:t xml:space="preserve">transition </w:t>
      </w:r>
      <w:r w:rsidR="00B06D24" w:rsidRPr="668E40B4">
        <w:rPr>
          <w:rFonts w:ascii="Calibri" w:hAnsi="Calibri" w:cs="Calibri"/>
        </w:rPr>
        <w:t xml:space="preserve">rules have typically been derived by trial and error or expert knowledge, they </w:t>
      </w:r>
      <w:del w:id="23" w:author="Michalis Hadjikakou" w:date="2021-10-28T21:57:00Z">
        <w:r w:rsidRPr="668E40B4" w:rsidDel="00B06D24">
          <w:rPr>
            <w:rFonts w:ascii="Calibri" w:hAnsi="Calibri" w:cs="Calibri"/>
          </w:rPr>
          <w:delText>have recently been</w:delText>
        </w:r>
      </w:del>
      <w:ins w:id="24" w:author="Michalis Hadjikakou" w:date="2021-10-28T21:57:00Z">
        <w:r w:rsidR="1F551B58" w:rsidRPr="668E40B4">
          <w:rPr>
            <w:rFonts w:ascii="Calibri" w:hAnsi="Calibri" w:cs="Calibri"/>
          </w:rPr>
          <w:t>are increasingly</w:t>
        </w:r>
      </w:ins>
      <w:r w:rsidR="00B06D24" w:rsidRPr="668E40B4">
        <w:rPr>
          <w:rFonts w:ascii="Calibri" w:hAnsi="Calibri" w:cs="Calibri"/>
        </w:rPr>
        <w:t xml:space="preserve"> derived automatically to achieve the highest predictive accuracy. </w:t>
      </w:r>
      <w:r w:rsidR="00335140" w:rsidRPr="668E40B4">
        <w:rPr>
          <w:rFonts w:ascii="Calibri" w:hAnsi="Calibri" w:cs="Calibri"/>
        </w:rPr>
        <w:t>The</w:t>
      </w:r>
      <w:r w:rsidR="00812357" w:rsidRPr="668E40B4">
        <w:rPr>
          <w:rFonts w:ascii="Calibri" w:hAnsi="Calibri" w:cs="Calibri"/>
        </w:rPr>
        <w:t xml:space="preserve"> automatic rule extraction includ</w:t>
      </w:r>
      <w:r w:rsidR="00010AF0" w:rsidRPr="668E40B4">
        <w:rPr>
          <w:rFonts w:ascii="Calibri" w:hAnsi="Calibri" w:cs="Calibri"/>
        </w:rPr>
        <w:t>es</w:t>
      </w:r>
      <w:r w:rsidR="005B0A52" w:rsidRPr="668E40B4">
        <w:rPr>
          <w:rFonts w:ascii="Calibri" w:hAnsi="Calibri" w:cs="Calibri"/>
        </w:rPr>
        <w:t xml:space="preserve"> </w:t>
      </w:r>
      <w:r w:rsidR="00481C64" w:rsidRPr="668E40B4">
        <w:rPr>
          <w:rFonts w:ascii="Calibri" w:hAnsi="Calibri" w:cs="Calibri"/>
        </w:rPr>
        <w:t xml:space="preserve">a suite of regression </w:t>
      </w:r>
      <w:r w:rsidR="007E359D" w:rsidRPr="668E40B4">
        <w:rPr>
          <w:rFonts w:ascii="Calibri" w:hAnsi="Calibri" w:cs="Calibri"/>
        </w:rPr>
        <w:t>and</w:t>
      </w:r>
      <w:r w:rsidR="00481C64" w:rsidRPr="668E40B4">
        <w:rPr>
          <w:rFonts w:ascii="Calibri" w:hAnsi="Calibri" w:cs="Calibri"/>
        </w:rPr>
        <w:t xml:space="preserve"> machine learning (ML) based methods </w:t>
      </w:r>
      <w:r w:rsidR="00335140" w:rsidRPr="668E40B4">
        <w:rPr>
          <w:rFonts w:ascii="Calibri" w:hAnsi="Calibri" w:cs="Calibri"/>
        </w:rPr>
        <w:t>such as</w:t>
      </w:r>
      <w:r w:rsidR="00481C64" w:rsidRPr="668E40B4">
        <w:rPr>
          <w:rFonts w:ascii="Calibri" w:hAnsi="Calibri" w:cs="Calibri"/>
        </w:rPr>
        <w:t xml:space="preserve"> </w:t>
      </w:r>
      <w:r w:rsidRPr="668E40B4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(Mustafa et al.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668E40B4">
        <w:rPr>
          <w:rFonts w:ascii="Calibri" w:hAnsi="Calibri" w:cs="Calibri"/>
        </w:rPr>
        <w:t>,</w:t>
      </w:r>
      <w:r w:rsidR="00553CEB" w:rsidRPr="668E40B4">
        <w:rPr>
          <w:rFonts w:ascii="Calibri" w:hAnsi="Calibri" w:cs="Calibri"/>
        </w:rPr>
        <w:t xml:space="preserve"> support</w:t>
      </w:r>
      <w:del w:id="25" w:author="Michalis Hadjikakou" w:date="2021-10-28T21:57:00Z">
        <w:r w:rsidRPr="668E40B4" w:rsidDel="00553CEB">
          <w:rPr>
            <w:rFonts w:ascii="Calibri" w:hAnsi="Calibri" w:cs="Calibri"/>
          </w:rPr>
          <w:delText>er</w:delText>
        </w:r>
      </w:del>
      <w:r w:rsidR="00553CEB" w:rsidRPr="668E40B4">
        <w:rPr>
          <w:rFonts w:ascii="Calibri" w:hAnsi="Calibri" w:cs="Calibri"/>
        </w:rPr>
        <w:t xml:space="preserve"> vector machine</w:t>
      </w:r>
      <w:r w:rsidR="00303A6F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wLTI3VDEzOjEyOjQ5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(Kafy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668E40B4">
        <w:rPr>
          <w:rFonts w:ascii="Calibri" w:hAnsi="Calibri" w:cs="Calibri"/>
        </w:rPr>
        <w:t>, tree-based method</w:t>
      </w:r>
      <w:r w:rsidR="00C17B5F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jdUMTM6MTI6NDk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(Shafizadeh-Moghadam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>, neur</w:t>
      </w:r>
      <w:r w:rsidR="00B87508" w:rsidRPr="668E40B4">
        <w:rPr>
          <w:rFonts w:ascii="Calibri" w:hAnsi="Calibri" w:cs="Calibri"/>
        </w:rPr>
        <w:t>al</w:t>
      </w:r>
      <w:r w:rsidRPr="668E40B4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(Gantumur et al. 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(Carneiro and Oliveira 2013)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668E40B4">
        <w:rPr>
          <w:rFonts w:ascii="Calibri" w:hAnsi="Calibri" w:cs="Calibri"/>
        </w:rPr>
        <w:t xml:space="preserve">, and </w:t>
      </w:r>
      <w:r w:rsidR="004F41B2" w:rsidRPr="668E40B4">
        <w:rPr>
          <w:rFonts w:ascii="Calibri" w:hAnsi="Calibri" w:cs="Calibri"/>
        </w:rPr>
        <w:t>dictionary of trusted rules</w:t>
      </w:r>
      <w:r w:rsidR="00730964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C0yN1QxMzoxMjo0OS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(Roodposhti et al. 2019)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. </w:t>
      </w:r>
      <w:r w:rsidR="001665D1" w:rsidRPr="668E40B4">
        <w:rPr>
          <w:rFonts w:ascii="Calibri" w:hAnsi="Calibri" w:cs="Calibri"/>
        </w:rPr>
        <w:t xml:space="preserve">Although </w:t>
      </w:r>
      <w:r w:rsidR="00F23936" w:rsidRPr="668E40B4">
        <w:rPr>
          <w:rFonts w:ascii="Calibri" w:hAnsi="Calibri" w:cs="Calibri"/>
        </w:rPr>
        <w:t xml:space="preserve">the </w:t>
      </w:r>
      <w:r w:rsidRPr="668E40B4">
        <w:rPr>
          <w:rFonts w:ascii="Calibri" w:hAnsi="Calibri" w:cs="Calibri"/>
        </w:rPr>
        <w:t>flexib</w:t>
      </w:r>
      <w:r w:rsidR="00F23936" w:rsidRPr="668E40B4">
        <w:rPr>
          <w:rFonts w:ascii="Calibri" w:hAnsi="Calibri" w:cs="Calibri"/>
        </w:rPr>
        <w:t>ility of CA-based models</w:t>
      </w:r>
      <w:r w:rsidRPr="668E40B4">
        <w:rPr>
          <w:rFonts w:ascii="Calibri" w:hAnsi="Calibri" w:cs="Calibri"/>
        </w:rPr>
        <w:t xml:space="preserve"> with </w:t>
      </w:r>
      <w:r w:rsidR="00F23936" w:rsidRPr="668E40B4">
        <w:rPr>
          <w:rFonts w:ascii="Calibri" w:hAnsi="Calibri" w:cs="Calibri"/>
        </w:rPr>
        <w:t>their</w:t>
      </w:r>
      <w:r w:rsidRPr="668E40B4">
        <w:rPr>
          <w:rFonts w:ascii="Calibri" w:hAnsi="Calibri" w:cs="Calibri"/>
        </w:rPr>
        <w:t xml:space="preserve"> large array </w:t>
      </w:r>
      <w:r w:rsidR="000A72B8" w:rsidRPr="668E40B4">
        <w:rPr>
          <w:rFonts w:ascii="Calibri" w:hAnsi="Calibri" w:cs="Calibri"/>
        </w:rPr>
        <w:t xml:space="preserve">of </w:t>
      </w:r>
      <w:r w:rsidR="009C5836" w:rsidRPr="668E40B4">
        <w:rPr>
          <w:rFonts w:ascii="Calibri" w:hAnsi="Calibri" w:cs="Calibri"/>
        </w:rPr>
        <w:t>parameter</w:t>
      </w:r>
      <w:r w:rsidR="00F23936" w:rsidRPr="668E40B4">
        <w:rPr>
          <w:rFonts w:ascii="Calibri" w:hAnsi="Calibri" w:cs="Calibri"/>
        </w:rPr>
        <w:t xml:space="preserve"> </w:t>
      </w:r>
      <w:r w:rsidR="009C5836" w:rsidRPr="668E40B4">
        <w:rPr>
          <w:rFonts w:ascii="Calibri" w:hAnsi="Calibri" w:cs="Calibri"/>
        </w:rPr>
        <w:t>settings</w:t>
      </w:r>
      <w:r w:rsidR="007A6325" w:rsidRPr="668E40B4">
        <w:rPr>
          <w:rFonts w:ascii="Calibri" w:hAnsi="Calibri" w:cs="Calibri"/>
        </w:rPr>
        <w:t xml:space="preserve"> mak</w:t>
      </w:r>
      <w:r w:rsidR="00A23C2D" w:rsidRPr="668E40B4">
        <w:rPr>
          <w:rFonts w:ascii="Calibri" w:hAnsi="Calibri" w:cs="Calibri"/>
        </w:rPr>
        <w:t>es</w:t>
      </w:r>
      <w:r w:rsidR="007A6325" w:rsidRPr="668E40B4">
        <w:rPr>
          <w:rFonts w:ascii="Calibri" w:hAnsi="Calibri" w:cs="Calibri"/>
        </w:rPr>
        <w:t xml:space="preserve"> them ideal for participatory</w:t>
      </w:r>
      <w:r w:rsidR="00074ABC" w:rsidRPr="668E40B4">
        <w:rPr>
          <w:rFonts w:ascii="Calibri" w:hAnsi="Calibri" w:cs="Calibri"/>
        </w:rPr>
        <w:t>-based scenario</w:t>
      </w:r>
      <w:r w:rsidR="00C6092C" w:rsidRPr="668E40B4">
        <w:rPr>
          <w:rFonts w:ascii="Calibri" w:hAnsi="Calibri" w:cs="Calibri"/>
        </w:rPr>
        <w:t xml:space="preserve"> </w:t>
      </w:r>
      <w:proofErr w:type="spellStart"/>
      <w:r w:rsidR="00C6092C" w:rsidRPr="668E40B4">
        <w:rPr>
          <w:rFonts w:ascii="Calibri" w:hAnsi="Calibri" w:cs="Calibri"/>
        </w:rPr>
        <w:t>modeling</w:t>
      </w:r>
      <w:proofErr w:type="spellEnd"/>
      <w:r w:rsidR="00C6092C" w:rsidRPr="668E40B4">
        <w:rPr>
          <w:rFonts w:ascii="Calibri" w:hAnsi="Calibri" w:cs="Calibri"/>
        </w:rPr>
        <w:t xml:space="preserve"> exercises</w:t>
      </w:r>
      <w:r w:rsidRPr="668E40B4">
        <w:rPr>
          <w:rFonts w:ascii="Calibri" w:hAnsi="Calibri" w:cs="Calibri"/>
        </w:rPr>
        <w:t xml:space="preserve">, </w:t>
      </w:r>
      <w:r w:rsidR="002F1B86" w:rsidRPr="668E40B4">
        <w:rPr>
          <w:rFonts w:ascii="Calibri" w:hAnsi="Calibri" w:cs="Calibri"/>
        </w:rPr>
        <w:t xml:space="preserve">the difficulty in </w:t>
      </w:r>
      <w:r w:rsidR="009C06B4" w:rsidRPr="668E40B4">
        <w:rPr>
          <w:rFonts w:ascii="Calibri" w:hAnsi="Calibri" w:cs="Calibri"/>
        </w:rPr>
        <w:t xml:space="preserve">calibrating </w:t>
      </w:r>
      <w:r w:rsidR="00C3505C" w:rsidRPr="668E40B4">
        <w:rPr>
          <w:rFonts w:ascii="Calibri" w:hAnsi="Calibri" w:cs="Calibri"/>
        </w:rPr>
        <w:t>the many parameter choices</w:t>
      </w:r>
      <w:r w:rsidR="004C638F" w:rsidRPr="668E40B4">
        <w:rPr>
          <w:rFonts w:ascii="Calibri" w:hAnsi="Calibri" w:cs="Calibri"/>
        </w:rPr>
        <w:t>—</w:t>
      </w:r>
      <w:commentRangeStart w:id="26"/>
      <w:r w:rsidR="004C638F" w:rsidRPr="668E40B4">
        <w:rPr>
          <w:rFonts w:ascii="Calibri" w:hAnsi="Calibri" w:cs="Calibri"/>
        </w:rPr>
        <w:t>still largely a manual process of trial and error—</w:t>
      </w:r>
      <w:r w:rsidR="00CD4D89" w:rsidRPr="668E40B4">
        <w:rPr>
          <w:rFonts w:ascii="Calibri" w:hAnsi="Calibri" w:cs="Calibri"/>
        </w:rPr>
        <w:t xml:space="preserve">challenges </w:t>
      </w:r>
      <w:r w:rsidR="00C3505C" w:rsidRPr="668E40B4">
        <w:rPr>
          <w:rFonts w:ascii="Calibri" w:hAnsi="Calibri" w:cs="Calibri"/>
        </w:rPr>
        <w:t>the</w:t>
      </w:r>
      <w:r w:rsidR="00E62C9A" w:rsidRPr="668E40B4">
        <w:rPr>
          <w:rFonts w:ascii="Calibri" w:hAnsi="Calibri" w:cs="Calibri"/>
        </w:rPr>
        <w:t xml:space="preserve">ir ability to </w:t>
      </w:r>
      <w:r w:rsidR="00AB71D3" w:rsidRPr="668E40B4">
        <w:rPr>
          <w:rFonts w:ascii="Calibri" w:hAnsi="Calibri" w:cs="Calibri"/>
        </w:rPr>
        <w:t xml:space="preserve">mimic </w:t>
      </w:r>
      <w:r w:rsidR="00E62C9A" w:rsidRPr="668E40B4">
        <w:rPr>
          <w:rFonts w:ascii="Calibri" w:hAnsi="Calibri" w:cs="Calibri"/>
        </w:rPr>
        <w:t xml:space="preserve">complex urban dynamics </w:t>
      </w:r>
      <w:r w:rsidR="00AB71D3" w:rsidRPr="668E40B4">
        <w:rPr>
          <w:rFonts w:ascii="Calibri" w:hAnsi="Calibri" w:cs="Calibri"/>
        </w:rPr>
        <w:t xml:space="preserve">and </w:t>
      </w:r>
      <w:r w:rsidR="00CD4D89" w:rsidRPr="668E40B4">
        <w:rPr>
          <w:rFonts w:ascii="Calibri" w:hAnsi="Calibri" w:cs="Calibri"/>
        </w:rPr>
        <w:t>accurate</w:t>
      </w:r>
      <w:r w:rsidR="00E62C9A" w:rsidRPr="668E40B4">
        <w:rPr>
          <w:rFonts w:ascii="Calibri" w:hAnsi="Calibri" w:cs="Calibri"/>
        </w:rPr>
        <w:t xml:space="preserve">ly </w:t>
      </w:r>
      <w:r w:rsidR="00021CD4" w:rsidRPr="668E40B4">
        <w:rPr>
          <w:rFonts w:ascii="Calibri" w:hAnsi="Calibri" w:cs="Calibri"/>
        </w:rPr>
        <w:t xml:space="preserve">capture </w:t>
      </w:r>
      <w:r w:rsidR="002346FA" w:rsidRPr="668E40B4">
        <w:rPr>
          <w:rFonts w:ascii="Calibri" w:hAnsi="Calibri" w:cs="Calibri"/>
        </w:rPr>
        <w:t xml:space="preserve">future </w:t>
      </w:r>
      <w:r w:rsidRPr="668E40B4">
        <w:rPr>
          <w:rFonts w:ascii="Calibri" w:hAnsi="Calibri" w:cs="Calibri"/>
        </w:rPr>
        <w:t xml:space="preserve">urban </w:t>
      </w:r>
      <w:r w:rsidR="00C75B40" w:rsidRPr="668E40B4">
        <w:rPr>
          <w:rFonts w:ascii="Calibri" w:hAnsi="Calibri" w:cs="Calibri"/>
        </w:rPr>
        <w:t>patterns</w:t>
      </w:r>
      <w:r w:rsidRPr="668E40B4">
        <w:rPr>
          <w:rFonts w:ascii="Calibri" w:hAnsi="Calibri" w:cs="Calibri"/>
        </w:rPr>
        <w:t>.</w:t>
      </w:r>
      <w:commentRangeEnd w:id="26"/>
      <w:r>
        <w:rPr>
          <w:rStyle w:val="CommentReference"/>
        </w:rPr>
        <w:commentReference w:id="26"/>
      </w:r>
    </w:p>
    <w:p w14:paraId="6F8958C5" w14:textId="2A9EB198" w:rsidR="006C7461" w:rsidRDefault="00886027" w:rsidP="000A4B47">
      <w:pPr>
        <w:rPr>
          <w:rFonts w:ascii="Calibri" w:hAnsi="Calibri" w:cs="Calibri"/>
        </w:rPr>
      </w:pPr>
      <w:r w:rsidRPr="668E40B4">
        <w:rPr>
          <w:rFonts w:ascii="Calibri" w:hAnsi="Calibri" w:cs="Calibri"/>
        </w:rPr>
        <w:t xml:space="preserve">More recent studies have </w:t>
      </w:r>
      <w:r w:rsidR="003E49FF" w:rsidRPr="668E40B4">
        <w:rPr>
          <w:rFonts w:ascii="Calibri" w:hAnsi="Calibri" w:cs="Calibri"/>
        </w:rPr>
        <w:t>adopted different techniques</w:t>
      </w:r>
      <w:r w:rsidR="00C565C8" w:rsidRPr="668E40B4">
        <w:rPr>
          <w:rFonts w:ascii="Calibri" w:hAnsi="Calibri" w:cs="Calibri"/>
        </w:rPr>
        <w:t>, such as</w:t>
      </w:r>
      <w:r w:rsidR="00B92501" w:rsidRPr="668E40B4">
        <w:rPr>
          <w:rFonts w:ascii="Calibri" w:hAnsi="Calibri" w:cs="Calibri"/>
        </w:rPr>
        <w:t xml:space="preserve"> </w:t>
      </w:r>
      <w:r w:rsidR="009D428C" w:rsidRPr="668E40B4">
        <w:rPr>
          <w:rFonts w:ascii="Calibri" w:hAnsi="Calibri" w:cs="Calibri"/>
        </w:rPr>
        <w:t>geographical zoning</w:t>
      </w:r>
      <w:r w:rsidR="000E4827" w:rsidRPr="668E40B4">
        <w:rPr>
          <w:rFonts w:ascii="Calibri" w:hAnsi="Calibri" w:cs="Calibri"/>
        </w:rPr>
        <w:t>,</w:t>
      </w:r>
      <w:r w:rsidR="00DD6532" w:rsidRPr="668E40B4">
        <w:rPr>
          <w:rFonts w:ascii="Calibri" w:hAnsi="Calibri" w:cs="Calibri"/>
        </w:rPr>
        <w:t xml:space="preserve"> </w:t>
      </w:r>
      <w:r w:rsidR="0048761A" w:rsidRPr="668E40B4">
        <w:rPr>
          <w:rFonts w:ascii="Calibri" w:hAnsi="Calibri" w:cs="Calibri"/>
        </w:rPr>
        <w:t>context</w:t>
      </w:r>
      <w:r w:rsidR="009D428C" w:rsidRPr="668E40B4">
        <w:rPr>
          <w:rFonts w:ascii="Calibri" w:hAnsi="Calibri" w:cs="Calibri"/>
        </w:rPr>
        <w:t xml:space="preserve"> </w:t>
      </w:r>
      <w:r w:rsidR="00A13F9E" w:rsidRPr="668E40B4">
        <w:rPr>
          <w:rFonts w:ascii="Calibri" w:hAnsi="Calibri" w:cs="Calibri"/>
        </w:rPr>
        <w:t>integration</w:t>
      </w:r>
      <w:r w:rsidR="000E4827" w:rsidRPr="668E40B4">
        <w:rPr>
          <w:rFonts w:ascii="Calibri" w:hAnsi="Calibri" w:cs="Calibri"/>
        </w:rPr>
        <w:t xml:space="preserve">, and </w:t>
      </w:r>
      <w:r w:rsidR="00676AF2" w:rsidRPr="668E40B4">
        <w:rPr>
          <w:rFonts w:ascii="Calibri" w:hAnsi="Calibri" w:cs="Calibri"/>
        </w:rPr>
        <w:t xml:space="preserve">innovative </w:t>
      </w:r>
      <w:r w:rsidR="004B5045" w:rsidRPr="668E40B4">
        <w:rPr>
          <w:rFonts w:ascii="Calibri" w:hAnsi="Calibri" w:cs="Calibri"/>
        </w:rPr>
        <w:t>algorithms</w:t>
      </w:r>
      <w:r w:rsidR="00C565C8" w:rsidRPr="668E40B4">
        <w:rPr>
          <w:rFonts w:ascii="Calibri" w:hAnsi="Calibri" w:cs="Calibri"/>
        </w:rPr>
        <w:t>,</w:t>
      </w:r>
      <w:r w:rsidR="00704526" w:rsidRPr="668E40B4">
        <w:rPr>
          <w:rFonts w:ascii="Calibri" w:hAnsi="Calibri" w:cs="Calibri"/>
        </w:rPr>
        <w:t xml:space="preserve"> </w:t>
      </w:r>
      <w:r w:rsidR="003E49FF" w:rsidRPr="668E40B4">
        <w:rPr>
          <w:rFonts w:ascii="Calibri" w:hAnsi="Calibri" w:cs="Calibri"/>
        </w:rPr>
        <w:t>to increase the predictive accuracy of urban land</w:t>
      </w:r>
      <w:r w:rsidR="00084974" w:rsidRPr="668E40B4">
        <w:rPr>
          <w:rFonts w:ascii="Calibri" w:hAnsi="Calibri" w:cs="Calibri"/>
        </w:rPr>
        <w:t>-</w:t>
      </w:r>
      <w:r w:rsidR="003E49FF" w:rsidRPr="668E40B4">
        <w:rPr>
          <w:rFonts w:ascii="Calibri" w:hAnsi="Calibri" w:cs="Calibri"/>
        </w:rPr>
        <w:t xml:space="preserve">use </w:t>
      </w:r>
      <w:proofErr w:type="spellStart"/>
      <w:r w:rsidR="003E49FF" w:rsidRPr="668E40B4">
        <w:rPr>
          <w:rFonts w:ascii="Calibri" w:hAnsi="Calibri" w:cs="Calibri"/>
        </w:rPr>
        <w:t>modeling</w:t>
      </w:r>
      <w:proofErr w:type="spellEnd"/>
      <w:r w:rsidR="003E49FF" w:rsidRPr="668E40B4">
        <w:rPr>
          <w:rFonts w:ascii="Calibri" w:hAnsi="Calibri" w:cs="Calibri"/>
        </w:rPr>
        <w:t xml:space="preserve">. </w:t>
      </w:r>
      <w:r w:rsidR="0034737B" w:rsidRPr="668E40B4">
        <w:rPr>
          <w:rFonts w:ascii="Calibri" w:hAnsi="Calibri" w:cs="Calibri"/>
        </w:rPr>
        <w:t>For example, s</w:t>
      </w:r>
      <w:r w:rsidR="00704526" w:rsidRPr="668E40B4">
        <w:rPr>
          <w:rFonts w:ascii="Calibri" w:hAnsi="Calibri" w:cs="Calibri"/>
        </w:rPr>
        <w:t>ome studies subset the</w:t>
      </w:r>
      <w:r w:rsidR="00EB082D" w:rsidRPr="668E40B4">
        <w:rPr>
          <w:rFonts w:ascii="Calibri" w:hAnsi="Calibri" w:cs="Calibri"/>
        </w:rPr>
        <w:t>ir</w:t>
      </w:r>
      <w:r w:rsidR="00704526" w:rsidRPr="668E40B4">
        <w:rPr>
          <w:rFonts w:ascii="Calibri" w:hAnsi="Calibri" w:cs="Calibri"/>
        </w:rPr>
        <w:t xml:space="preserve"> study area into separate </w:t>
      </w:r>
      <w:r w:rsidR="00EB082D" w:rsidRPr="668E40B4">
        <w:rPr>
          <w:rFonts w:ascii="Calibri" w:hAnsi="Calibri" w:cs="Calibri"/>
        </w:rPr>
        <w:t>regions</w:t>
      </w:r>
      <w:r w:rsidR="00704526" w:rsidRPr="668E40B4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668E40B4">
        <w:rPr>
          <w:rFonts w:ascii="Calibri" w:hAnsi="Calibri" w:cs="Calibri"/>
        </w:rPr>
        <w:t>specific</w:t>
      </w:r>
      <w:r w:rsidR="00704526" w:rsidRPr="668E40B4">
        <w:rPr>
          <w:rFonts w:ascii="Calibri" w:hAnsi="Calibri" w:cs="Calibri"/>
        </w:rPr>
        <w:t xml:space="preserve"> condition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(Qian et al. 2020; Xia and Zhang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668E40B4">
        <w:rPr>
          <w:rFonts w:ascii="Calibri" w:hAnsi="Calibri" w:cs="Calibri"/>
        </w:rPr>
        <w:t xml:space="preserve">. </w:t>
      </w:r>
      <w:r w:rsidR="006C7461" w:rsidRPr="668E40B4">
        <w:rPr>
          <w:rFonts w:ascii="Calibri" w:hAnsi="Calibri" w:cs="Calibri"/>
        </w:rPr>
        <w:t xml:space="preserve">Many studies incorporate the shape and texture </w:t>
      </w:r>
      <w:r w:rsidR="00D75C53" w:rsidRPr="668E40B4">
        <w:rPr>
          <w:rFonts w:ascii="Calibri" w:hAnsi="Calibri" w:cs="Calibri"/>
        </w:rPr>
        <w:t xml:space="preserve">index </w:t>
      </w:r>
      <w:r w:rsidR="006C7461" w:rsidRPr="668E40B4">
        <w:rPr>
          <w:rFonts w:ascii="Calibri" w:hAnsi="Calibri" w:cs="Calibri"/>
        </w:rPr>
        <w:t xml:space="preserve">to </w:t>
      </w:r>
      <w:r w:rsidR="00D75C53" w:rsidRPr="668E40B4">
        <w:rPr>
          <w:rFonts w:ascii="Calibri" w:hAnsi="Calibri" w:cs="Calibri"/>
        </w:rPr>
        <w:t>reflect the</w:t>
      </w:r>
      <w:r w:rsidR="00284214" w:rsidRPr="668E40B4">
        <w:rPr>
          <w:rFonts w:ascii="Calibri" w:hAnsi="Calibri" w:cs="Calibri"/>
        </w:rPr>
        <w:t xml:space="preserve"> </w:t>
      </w:r>
      <w:r w:rsidR="00391DA1" w:rsidRPr="668E40B4">
        <w:rPr>
          <w:rFonts w:ascii="Calibri" w:hAnsi="Calibri" w:cs="Calibri"/>
        </w:rPr>
        <w:t>neighborhood</w:t>
      </w:r>
      <w:r w:rsidR="00284214" w:rsidRPr="668E40B4">
        <w:rPr>
          <w:rFonts w:ascii="Calibri" w:hAnsi="Calibri" w:cs="Calibri"/>
        </w:rPr>
        <w:t xml:space="preserve"> spatial </w:t>
      </w:r>
      <w:r w:rsidR="00D75C53" w:rsidRPr="668E40B4">
        <w:rPr>
          <w:rFonts w:ascii="Calibri" w:hAnsi="Calibri" w:cs="Calibri"/>
        </w:rPr>
        <w:t>configurations of urban dynamics</w:t>
      </w:r>
      <w:r w:rsidR="006C7461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(Zhai et al. 2020; Ruiz Hernandez and Shi 2018)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668E40B4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Wang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(2021a)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668E40B4">
        <w:rPr>
          <w:rFonts w:ascii="Calibri" w:hAnsi="Calibri" w:cs="Calibri"/>
        </w:rPr>
        <w:t xml:space="preserve"> </w:t>
      </w:r>
      <w:r w:rsidR="00C20812" w:rsidRPr="668E40B4">
        <w:rPr>
          <w:rFonts w:ascii="Calibri" w:hAnsi="Calibri" w:cs="Calibri"/>
        </w:rPr>
        <w:t>incorporate</w:t>
      </w:r>
      <w:r w:rsidR="00843AD9" w:rsidRPr="668E40B4">
        <w:rPr>
          <w:rFonts w:ascii="Calibri" w:hAnsi="Calibri" w:cs="Calibri"/>
        </w:rPr>
        <w:t xml:space="preserve"> historical urban development</w:t>
      </w:r>
      <w:r w:rsidR="000505D2" w:rsidRPr="668E40B4">
        <w:rPr>
          <w:rFonts w:ascii="Calibri" w:hAnsi="Calibri" w:cs="Calibri"/>
        </w:rPr>
        <w:t xml:space="preserve"> as momentum to </w:t>
      </w:r>
      <w:r w:rsidR="0064424B" w:rsidRPr="668E40B4">
        <w:rPr>
          <w:rFonts w:ascii="Calibri" w:hAnsi="Calibri" w:cs="Calibri"/>
        </w:rPr>
        <w:t>simulate</w:t>
      </w:r>
      <w:r w:rsidR="000505D2" w:rsidRPr="668E40B4">
        <w:rPr>
          <w:rFonts w:ascii="Calibri" w:hAnsi="Calibri" w:cs="Calibri"/>
        </w:rPr>
        <w:t xml:space="preserve"> the future urban layout;</w:t>
      </w:r>
      <w:r w:rsidR="003804F0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AtMjdUMTM6MTI6NDk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Peng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I3VDEzOjEyOjQ5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668E40B4">
        <w:rPr>
          <w:rFonts w:ascii="Calibri" w:hAnsi="Calibri" w:cs="Calibri"/>
        </w:rPr>
        <w:t xml:space="preserve"> </w:t>
      </w:r>
      <w:r w:rsidR="00660319" w:rsidRPr="668E40B4">
        <w:rPr>
          <w:rFonts w:ascii="Calibri" w:hAnsi="Calibri" w:cs="Calibri"/>
        </w:rPr>
        <w:t xml:space="preserve">integrate evolutionary </w:t>
      </w:r>
      <w:r w:rsidR="007716C9" w:rsidRPr="668E40B4">
        <w:rPr>
          <w:rFonts w:ascii="Calibri" w:hAnsi="Calibri" w:cs="Calibri"/>
        </w:rPr>
        <w:t xml:space="preserve">and swarm algorithms </w:t>
      </w:r>
      <w:r w:rsidR="008B0561" w:rsidRPr="668E40B4">
        <w:rPr>
          <w:rFonts w:ascii="Calibri" w:hAnsi="Calibri" w:cs="Calibri"/>
        </w:rPr>
        <w:t xml:space="preserve">to </w:t>
      </w:r>
      <w:r w:rsidR="00830E8F" w:rsidRPr="668E40B4">
        <w:rPr>
          <w:rFonts w:ascii="Calibri" w:hAnsi="Calibri" w:cs="Calibri"/>
        </w:rPr>
        <w:t>mimic</w:t>
      </w:r>
      <w:r w:rsidR="00EB5C36" w:rsidRPr="668E40B4">
        <w:rPr>
          <w:rFonts w:ascii="Calibri" w:hAnsi="Calibri" w:cs="Calibri"/>
        </w:rPr>
        <w:t xml:space="preserve"> urban </w:t>
      </w:r>
      <w:r w:rsidR="00805B6A" w:rsidRPr="668E40B4">
        <w:rPr>
          <w:rFonts w:ascii="Calibri" w:hAnsi="Calibri" w:cs="Calibri"/>
        </w:rPr>
        <w:t>dynamics</w:t>
      </w:r>
      <w:r w:rsidR="00EB5C36" w:rsidRPr="668E40B4">
        <w:rPr>
          <w:rFonts w:ascii="Calibri" w:hAnsi="Calibri" w:cs="Calibri"/>
        </w:rPr>
        <w:t>.</w:t>
      </w:r>
      <w:r w:rsidR="000B13DD" w:rsidRPr="668E40B4">
        <w:rPr>
          <w:rFonts w:ascii="Calibri" w:hAnsi="Calibri" w:cs="Calibri"/>
        </w:rPr>
        <w:t xml:space="preserve"> </w:t>
      </w:r>
      <w:r w:rsidR="006C7461" w:rsidRPr="668E40B4">
        <w:rPr>
          <w:rFonts w:ascii="Calibri" w:hAnsi="Calibri" w:cs="Calibri"/>
        </w:rPr>
        <w:t>Despite having successfully constructed transition rules, these studies presented mismatches compar</w:t>
      </w:r>
      <w:r w:rsidR="00C90645" w:rsidRPr="668E40B4">
        <w:rPr>
          <w:rFonts w:ascii="Calibri" w:hAnsi="Calibri" w:cs="Calibri"/>
        </w:rPr>
        <w:t>ed</w:t>
      </w:r>
      <w:r w:rsidR="006C7461" w:rsidRPr="668E40B4">
        <w:rPr>
          <w:rFonts w:ascii="Calibri" w:hAnsi="Calibri" w:cs="Calibri"/>
        </w:rPr>
        <w:t xml:space="preserve"> to real-world urbanization: </w:t>
      </w:r>
      <w:commentRangeStart w:id="27"/>
      <w:r w:rsidR="009A7E02" w:rsidRPr="668E40B4">
        <w:rPr>
          <w:rFonts w:ascii="Calibri" w:hAnsi="Calibri" w:cs="Calibri"/>
        </w:rPr>
        <w:t xml:space="preserve">1) introducing subjectivities via </w:t>
      </w:r>
      <w:r w:rsidR="00FA7C2C" w:rsidRPr="668E40B4">
        <w:rPr>
          <w:rFonts w:ascii="Calibri" w:hAnsi="Calibri" w:cs="Calibri"/>
        </w:rPr>
        <w:t xml:space="preserve">prescribed </w:t>
      </w:r>
      <w:r w:rsidR="009A7E02" w:rsidRPr="668E40B4">
        <w:rPr>
          <w:rFonts w:ascii="Calibri" w:hAnsi="Calibri" w:cs="Calibri"/>
        </w:rPr>
        <w:t>parameters</w:t>
      </w:r>
      <w:r w:rsidR="009A7E02">
        <w:t>, and 2</w:t>
      </w:r>
      <w:r w:rsidR="006C7461" w:rsidRPr="668E40B4">
        <w:rPr>
          <w:rFonts w:ascii="Calibri" w:hAnsi="Calibri" w:cs="Calibri"/>
        </w:rPr>
        <w:t xml:space="preserve">) </w:t>
      </w:r>
      <w:r w:rsidR="000B13DD" w:rsidRPr="668E40B4">
        <w:rPr>
          <w:rFonts w:ascii="Calibri" w:hAnsi="Calibri" w:cs="Calibri"/>
        </w:rPr>
        <w:t>oversimplifying</w:t>
      </w:r>
      <w:r w:rsidR="006C7461" w:rsidRPr="668E40B4">
        <w:rPr>
          <w:rFonts w:ascii="Calibri" w:hAnsi="Calibri" w:cs="Calibri"/>
        </w:rPr>
        <w:t xml:space="preserve"> the spatial heterogeneity of driving factors</w:t>
      </w:r>
      <w:r w:rsidR="009A7E02" w:rsidRPr="668E40B4">
        <w:rPr>
          <w:rFonts w:ascii="Calibri" w:hAnsi="Calibri" w:cs="Calibri"/>
        </w:rPr>
        <w:t>.</w:t>
      </w:r>
      <w:r w:rsidR="006C7461" w:rsidRPr="668E40B4">
        <w:rPr>
          <w:rFonts w:ascii="Calibri" w:hAnsi="Calibri" w:cs="Calibri"/>
        </w:rPr>
        <w:t xml:space="preserve"> </w:t>
      </w:r>
      <w:commentRangeEnd w:id="27"/>
      <w:r>
        <w:rPr>
          <w:rStyle w:val="CommentReference"/>
        </w:rPr>
        <w:commentReference w:id="27"/>
      </w:r>
      <w:r w:rsidR="002B33F2">
        <w:t xml:space="preserve">Distances </w:t>
      </w:r>
      <w:r w:rsidR="00464563">
        <w:t xml:space="preserve">to </w:t>
      </w:r>
      <w:r w:rsidR="002B33F2">
        <w:t xml:space="preserve">and spatial configurations </w:t>
      </w:r>
      <w:r w:rsidR="002B33F2" w:rsidRPr="668E40B4">
        <w:rPr>
          <w:rFonts w:ascii="Calibri" w:hAnsi="Calibri" w:cs="Calibri"/>
        </w:rPr>
        <w:t>of geographical factors are key to urban development in the real world.</w:t>
      </w:r>
      <w:r w:rsidR="003A7DE7" w:rsidRPr="668E40B4">
        <w:rPr>
          <w:rFonts w:ascii="Calibri" w:hAnsi="Calibri" w:cs="Calibri"/>
        </w:rPr>
        <w:t xml:space="preserve"> </w:t>
      </w:r>
      <w:r w:rsidR="003606FF" w:rsidRPr="668E40B4">
        <w:rPr>
          <w:rFonts w:ascii="Calibri" w:hAnsi="Calibri" w:cs="Calibri"/>
        </w:rPr>
        <w:t>The</w:t>
      </w:r>
      <w:r w:rsidR="001F2C35" w:rsidRPr="668E40B4">
        <w:rPr>
          <w:rFonts w:ascii="Calibri" w:hAnsi="Calibri" w:cs="Calibri"/>
        </w:rPr>
        <w:t xml:space="preserve"> </w:t>
      </w:r>
      <w:r w:rsidR="00D548AD" w:rsidRPr="668E40B4">
        <w:rPr>
          <w:rFonts w:ascii="Calibri" w:hAnsi="Calibri" w:cs="Calibri"/>
        </w:rPr>
        <w:t>distances</w:t>
      </w:r>
      <w:r w:rsidR="003606FF" w:rsidRPr="668E40B4">
        <w:rPr>
          <w:rFonts w:ascii="Calibri" w:hAnsi="Calibri" w:cs="Calibri"/>
        </w:rPr>
        <w:t xml:space="preserve"> used in these studies</w:t>
      </w:r>
      <w:r w:rsidR="003A7DE7" w:rsidRPr="668E40B4">
        <w:rPr>
          <w:rFonts w:ascii="Calibri" w:hAnsi="Calibri" w:cs="Calibri"/>
        </w:rPr>
        <w:t xml:space="preserve">, however, </w:t>
      </w:r>
      <w:r w:rsidR="00FE7635" w:rsidRPr="668E40B4">
        <w:rPr>
          <w:rFonts w:ascii="Calibri" w:hAnsi="Calibri" w:cs="Calibri"/>
        </w:rPr>
        <w:t>are measured by pre-set decay functions</w:t>
      </w:r>
      <w:r w:rsidR="002B33F2" w:rsidRPr="668E40B4">
        <w:rPr>
          <w:rFonts w:ascii="Calibri" w:hAnsi="Calibri" w:cs="Calibri"/>
        </w:rPr>
        <w:t xml:space="preserve">, and subjectivities are inevitably raised given the gap between </w:t>
      </w:r>
      <w:r w:rsidR="003A7DE7" w:rsidRPr="668E40B4">
        <w:rPr>
          <w:rFonts w:ascii="Calibri" w:hAnsi="Calibri" w:cs="Calibri"/>
        </w:rPr>
        <w:t>imperial knowledge</w:t>
      </w:r>
      <w:r w:rsidR="002B33F2" w:rsidRPr="668E40B4">
        <w:rPr>
          <w:rFonts w:ascii="Calibri" w:hAnsi="Calibri" w:cs="Calibri"/>
        </w:rPr>
        <w:t xml:space="preserve"> and real-world urban dynamics. </w:t>
      </w:r>
      <w:commentRangeStart w:id="28"/>
      <w:r w:rsidR="008023F7" w:rsidRPr="668E40B4">
        <w:rPr>
          <w:rFonts w:ascii="Calibri" w:hAnsi="Calibri" w:cs="Calibri"/>
        </w:rPr>
        <w:t>T</w:t>
      </w:r>
      <w:r w:rsidR="004A36BA" w:rsidRPr="668E40B4">
        <w:rPr>
          <w:rFonts w:ascii="Calibri" w:hAnsi="Calibri" w:cs="Calibri"/>
        </w:rPr>
        <w:t>he spatial heterogeneity of the urbanization process</w:t>
      </w:r>
      <w:r w:rsidR="00F87F81" w:rsidRPr="668E40B4">
        <w:rPr>
          <w:rFonts w:ascii="Calibri" w:hAnsi="Calibri" w:cs="Calibri"/>
        </w:rPr>
        <w:t xml:space="preserve"> is oversimplified</w:t>
      </w:r>
      <w:r w:rsidR="008928BE" w:rsidRPr="668E40B4">
        <w:rPr>
          <w:rFonts w:ascii="Calibri" w:hAnsi="Calibri" w:cs="Calibri"/>
        </w:rPr>
        <w:t xml:space="preserve"> to</w:t>
      </w:r>
      <w:r w:rsidR="004A36BA" w:rsidRPr="668E40B4">
        <w:rPr>
          <w:rFonts w:ascii="Calibri" w:hAnsi="Calibri" w:cs="Calibri"/>
        </w:rPr>
        <w:t xml:space="preserve"> </w:t>
      </w:r>
      <w:r w:rsidR="00F87F81" w:rsidRPr="668E40B4">
        <w:rPr>
          <w:rFonts w:ascii="Calibri" w:hAnsi="Calibri" w:cs="Calibri"/>
        </w:rPr>
        <w:t xml:space="preserve">a single </w:t>
      </w:r>
      <w:r w:rsidR="004A36BA" w:rsidRPr="668E40B4">
        <w:rPr>
          <w:rFonts w:ascii="Calibri" w:hAnsi="Calibri" w:cs="Calibri"/>
        </w:rPr>
        <w:t>shape</w:t>
      </w:r>
      <w:r w:rsidR="00F87F81" w:rsidRPr="668E40B4">
        <w:rPr>
          <w:rFonts w:ascii="Calibri" w:hAnsi="Calibri" w:cs="Calibri"/>
        </w:rPr>
        <w:t xml:space="preserve"> or texture</w:t>
      </w:r>
      <w:r w:rsidR="004A36BA" w:rsidRPr="668E40B4">
        <w:rPr>
          <w:rFonts w:ascii="Calibri" w:hAnsi="Calibri" w:cs="Calibri"/>
        </w:rPr>
        <w:t xml:space="preserve"> index</w:t>
      </w:r>
      <w:r w:rsidR="00F87F81" w:rsidRPr="668E40B4">
        <w:rPr>
          <w:rFonts w:ascii="Calibri" w:hAnsi="Calibri" w:cs="Calibri"/>
        </w:rPr>
        <w:t xml:space="preserve"> </w:t>
      </w:r>
      <w:r w:rsidR="008928BE" w:rsidRPr="668E40B4">
        <w:rPr>
          <w:rFonts w:ascii="Calibri" w:hAnsi="Calibri" w:cs="Calibri"/>
        </w:rPr>
        <w:t xml:space="preserve">that </w:t>
      </w:r>
      <w:r w:rsidR="004A36BA" w:rsidRPr="668E40B4">
        <w:rPr>
          <w:rFonts w:ascii="Calibri" w:hAnsi="Calibri" w:cs="Calibri"/>
        </w:rPr>
        <w:t xml:space="preserve">hardly captures the </w:t>
      </w:r>
      <w:r w:rsidR="00F87F81" w:rsidRPr="668E40B4">
        <w:rPr>
          <w:rFonts w:ascii="Calibri" w:hAnsi="Calibri" w:cs="Calibri"/>
        </w:rPr>
        <w:t xml:space="preserve">complete </w:t>
      </w:r>
      <w:r w:rsidR="004A36BA" w:rsidRPr="668E40B4">
        <w:rPr>
          <w:rFonts w:ascii="Calibri" w:hAnsi="Calibri" w:cs="Calibri"/>
        </w:rPr>
        <w:t xml:space="preserve">pattern information </w:t>
      </w:r>
      <w:r w:rsidR="00EC1C6E" w:rsidRPr="668E40B4">
        <w:rPr>
          <w:rFonts w:ascii="Calibri" w:hAnsi="Calibri" w:cs="Calibri"/>
        </w:rPr>
        <w:t xml:space="preserve">within </w:t>
      </w:r>
      <w:r w:rsidR="00B4764C" w:rsidRPr="668E40B4">
        <w:rPr>
          <w:rFonts w:ascii="Calibri" w:hAnsi="Calibri" w:cs="Calibri"/>
        </w:rPr>
        <w:t>the neighborhood scope</w:t>
      </w:r>
      <w:r w:rsidR="0058172E" w:rsidRPr="668E40B4">
        <w:rPr>
          <w:rFonts w:ascii="Calibri" w:hAnsi="Calibri" w:cs="Calibri"/>
        </w:rPr>
        <w:t>, let along t</w:t>
      </w:r>
      <w:r w:rsidR="00942E38" w:rsidRPr="668E40B4">
        <w:rPr>
          <w:rFonts w:ascii="Calibri" w:hAnsi="Calibri" w:cs="Calibri"/>
        </w:rPr>
        <w:t>he large-scale spatial features</w:t>
      </w:r>
      <w:r w:rsidR="006C7461" w:rsidRPr="668E40B4">
        <w:rPr>
          <w:rFonts w:ascii="Calibri" w:hAnsi="Calibri" w:cs="Calibri"/>
        </w:rPr>
        <w:t xml:space="preserve">, </w:t>
      </w:r>
      <w:r w:rsidR="00C171D0" w:rsidRPr="668E40B4">
        <w:rPr>
          <w:rFonts w:ascii="Calibri" w:hAnsi="Calibri" w:cs="Calibri"/>
        </w:rPr>
        <w:t>e.g.</w:t>
      </w:r>
      <w:r w:rsidR="006C7461" w:rsidRPr="668E40B4">
        <w:rPr>
          <w:rFonts w:ascii="Calibri" w:hAnsi="Calibri" w:cs="Calibri"/>
        </w:rPr>
        <w:t xml:space="preserve">, the </w:t>
      </w:r>
      <w:r w:rsidR="007C7E21" w:rsidRPr="668E40B4">
        <w:rPr>
          <w:rFonts w:ascii="Calibri" w:hAnsi="Calibri" w:cs="Calibri"/>
        </w:rPr>
        <w:t>layout</w:t>
      </w:r>
      <w:r w:rsidR="006C7461" w:rsidRPr="668E40B4">
        <w:rPr>
          <w:rFonts w:ascii="Calibri" w:hAnsi="Calibri" w:cs="Calibri"/>
        </w:rPr>
        <w:t xml:space="preserve"> of the </w:t>
      </w:r>
      <w:r w:rsidR="00521004" w:rsidRPr="668E40B4">
        <w:rPr>
          <w:rFonts w:ascii="Calibri" w:hAnsi="Calibri" w:cs="Calibri"/>
        </w:rPr>
        <w:t xml:space="preserve">whole </w:t>
      </w:r>
      <w:r w:rsidR="006C7461" w:rsidRPr="668E40B4">
        <w:rPr>
          <w:rFonts w:ascii="Calibri" w:hAnsi="Calibri" w:cs="Calibri"/>
        </w:rPr>
        <w:t>built city</w:t>
      </w:r>
      <w:r w:rsidR="00521004" w:rsidRPr="668E40B4">
        <w:rPr>
          <w:rFonts w:ascii="Calibri" w:hAnsi="Calibri" w:cs="Calibri"/>
        </w:rPr>
        <w:t xml:space="preserve"> area</w:t>
      </w:r>
      <w:r w:rsidR="006C7461" w:rsidRPr="668E40B4">
        <w:rPr>
          <w:rFonts w:ascii="Calibri" w:hAnsi="Calibri" w:cs="Calibri"/>
        </w:rPr>
        <w:t xml:space="preserve">, </w:t>
      </w:r>
      <w:r w:rsidR="00990B00" w:rsidRPr="668E40B4">
        <w:rPr>
          <w:rFonts w:ascii="Calibri" w:hAnsi="Calibri" w:cs="Calibri"/>
        </w:rPr>
        <w:t>that drives the</w:t>
      </w:r>
      <w:r w:rsidR="006C7461" w:rsidRPr="668E40B4">
        <w:rPr>
          <w:rFonts w:ascii="Calibri" w:hAnsi="Calibri" w:cs="Calibri"/>
        </w:rPr>
        <w:t xml:space="preserve"> urban development </w:t>
      </w:r>
      <w:r w:rsidR="00295734" w:rsidRPr="668E40B4">
        <w:rPr>
          <w:rFonts w:ascii="Calibri" w:hAnsi="Calibri" w:cs="Calibri"/>
        </w:rPr>
        <w:t>in the real world</w:t>
      </w:r>
      <w:r w:rsidR="006C7461" w:rsidRPr="668E40B4">
        <w:rPr>
          <w:rFonts w:ascii="Calibri" w:hAnsi="Calibri" w:cs="Calibri"/>
        </w:rPr>
        <w:t xml:space="preserve">. Therefore, the advances for existing urban simulation models should be 1) capturing the large-scale spatial heterogeneity of driving factors, and 2) assimilating geographical variables </w:t>
      </w:r>
      <w:r w:rsidR="008A26A2" w:rsidRPr="668E40B4">
        <w:rPr>
          <w:rFonts w:ascii="Calibri" w:hAnsi="Calibri" w:cs="Calibri"/>
        </w:rPr>
        <w:t>unattained</w:t>
      </w:r>
      <w:r w:rsidR="006C7461" w:rsidRPr="668E40B4">
        <w:rPr>
          <w:rFonts w:ascii="Calibri" w:hAnsi="Calibri" w:cs="Calibri"/>
        </w:rPr>
        <w:t xml:space="preserve"> to reduce subjectivity.</w:t>
      </w:r>
      <w:commentRangeEnd w:id="28"/>
      <w:r>
        <w:rPr>
          <w:rStyle w:val="CommentReference"/>
        </w:rPr>
        <w:commentReference w:id="28"/>
      </w:r>
    </w:p>
    <w:p w14:paraId="031F65A5" w14:textId="0D211C24" w:rsidR="006C7461" w:rsidRDefault="006C7461" w:rsidP="006C7461">
      <w:pPr>
        <w:spacing w:line="276" w:lineRule="auto"/>
        <w:rPr>
          <w:rFonts w:ascii="Calibri" w:hAnsi="Calibri" w:cs="Calibri"/>
        </w:rPr>
      </w:pPr>
      <w:r w:rsidRPr="668E40B4">
        <w:rPr>
          <w:rFonts w:ascii="Calibri" w:hAnsi="Calibri" w:cs="Calibri"/>
        </w:rPr>
        <w:t xml:space="preserve">The Deep Learning (DL) </w:t>
      </w:r>
      <w:r w:rsidR="009F50F8" w:rsidRPr="668E40B4">
        <w:rPr>
          <w:rFonts w:ascii="Calibri" w:hAnsi="Calibri" w:cs="Calibri"/>
        </w:rPr>
        <w:t>algorithm</w:t>
      </w:r>
      <w:r w:rsidRPr="668E40B4">
        <w:rPr>
          <w:rFonts w:ascii="Calibri" w:hAnsi="Calibri" w:cs="Calibri"/>
        </w:rPr>
        <w:t xml:space="preserve"> </w:t>
      </w:r>
      <w:r w:rsidR="00335E03" w:rsidRPr="668E40B4">
        <w:rPr>
          <w:rFonts w:ascii="Calibri" w:hAnsi="Calibri" w:cs="Calibri"/>
        </w:rPr>
        <w:t xml:space="preserve">is </w:t>
      </w:r>
      <w:r w:rsidR="00DA6826" w:rsidRPr="668E40B4">
        <w:rPr>
          <w:rFonts w:ascii="Calibri" w:hAnsi="Calibri" w:cs="Calibri"/>
        </w:rPr>
        <w:t xml:space="preserve">a kind of ML </w:t>
      </w:r>
      <w:r w:rsidR="00345515" w:rsidRPr="668E40B4">
        <w:rPr>
          <w:rFonts w:ascii="Calibri" w:hAnsi="Calibri" w:cs="Calibri"/>
        </w:rPr>
        <w:t>technology</w:t>
      </w:r>
      <w:r w:rsidR="005A479D" w:rsidRPr="668E40B4">
        <w:rPr>
          <w:rFonts w:ascii="Calibri" w:hAnsi="Calibri" w:cs="Calibri"/>
        </w:rPr>
        <w:t xml:space="preserve"> that </w:t>
      </w:r>
      <w:r w:rsidR="00FB42CF" w:rsidRPr="668E40B4">
        <w:rPr>
          <w:rFonts w:ascii="Calibri" w:hAnsi="Calibri" w:cs="Calibri"/>
        </w:rPr>
        <w:t>abstract</w:t>
      </w:r>
      <w:r w:rsidR="00E1794C" w:rsidRPr="668E40B4">
        <w:rPr>
          <w:rFonts w:ascii="Calibri" w:hAnsi="Calibri" w:cs="Calibri"/>
        </w:rPr>
        <w:t>s</w:t>
      </w:r>
      <w:r w:rsidR="00FB42CF" w:rsidRPr="668E40B4">
        <w:rPr>
          <w:rFonts w:ascii="Calibri" w:hAnsi="Calibri" w:cs="Calibri"/>
        </w:rPr>
        <w:t xml:space="preserve"> </w:t>
      </w:r>
      <w:r w:rsidR="00C14F28" w:rsidRPr="668E40B4">
        <w:rPr>
          <w:rFonts w:ascii="Calibri" w:hAnsi="Calibri" w:cs="Calibri"/>
        </w:rPr>
        <w:t xml:space="preserve">naïve </w:t>
      </w:r>
      <w:r w:rsidR="00FB42CF" w:rsidRPr="668E40B4">
        <w:rPr>
          <w:rFonts w:ascii="Calibri" w:hAnsi="Calibri" w:cs="Calibri"/>
        </w:rPr>
        <w:t xml:space="preserve">input </w:t>
      </w:r>
      <w:r w:rsidR="009F50F8" w:rsidRPr="668E40B4">
        <w:rPr>
          <w:rFonts w:ascii="Calibri" w:hAnsi="Calibri" w:cs="Calibri"/>
        </w:rPr>
        <w:t>variables</w:t>
      </w:r>
      <w:r w:rsidR="00FB42CF" w:rsidRPr="668E40B4">
        <w:rPr>
          <w:rFonts w:ascii="Calibri" w:hAnsi="Calibri" w:cs="Calibri"/>
        </w:rPr>
        <w:t xml:space="preserve"> to </w:t>
      </w:r>
      <w:commentRangeStart w:id="29"/>
      <w:r w:rsidR="00FB42CF" w:rsidRPr="668E40B4">
        <w:rPr>
          <w:rFonts w:ascii="Calibri" w:hAnsi="Calibri" w:cs="Calibri"/>
        </w:rPr>
        <w:t xml:space="preserve">high-level </w:t>
      </w:r>
      <w:r w:rsidR="009F50F8" w:rsidRPr="668E40B4">
        <w:rPr>
          <w:rFonts w:ascii="Calibri" w:hAnsi="Calibri" w:cs="Calibri"/>
        </w:rPr>
        <w:t>features</w:t>
      </w:r>
      <w:del w:id="30" w:author="Michalis Hadjikakou" w:date="2021-10-28T22:02:00Z">
        <w:r w:rsidRPr="668E40B4" w:rsidDel="004D02CE">
          <w:rPr>
            <w:rFonts w:ascii="Calibri" w:hAnsi="Calibri" w:cs="Calibri"/>
          </w:rPr>
          <w:delText>,</w:delText>
        </w:r>
      </w:del>
      <w:commentRangeEnd w:id="29"/>
      <w:r>
        <w:rPr>
          <w:rStyle w:val="CommentReference"/>
        </w:rPr>
        <w:commentReference w:id="29"/>
      </w:r>
      <w:ins w:id="31" w:author="Michalis Hadjikakou" w:date="2021-10-28T22:02:00Z">
        <w:r w:rsidR="1C12D70D" w:rsidRPr="668E40B4">
          <w:rPr>
            <w:rFonts w:ascii="Calibri" w:hAnsi="Calibri" w:cs="Calibri"/>
          </w:rPr>
          <w:t>.</w:t>
        </w:r>
      </w:ins>
      <w:r w:rsidR="004D02CE" w:rsidRPr="668E40B4">
        <w:rPr>
          <w:rFonts w:ascii="Calibri" w:hAnsi="Calibri" w:cs="Calibri"/>
        </w:rPr>
        <w:t xml:space="preserve"> </w:t>
      </w:r>
      <w:del w:id="32" w:author="Michalis Hadjikakou" w:date="2021-10-28T22:02:00Z">
        <w:r w:rsidRPr="668E40B4" w:rsidDel="00E9076D">
          <w:rPr>
            <w:rFonts w:ascii="Calibri" w:hAnsi="Calibri" w:cs="Calibri"/>
          </w:rPr>
          <w:delText>and the c</w:delText>
        </w:r>
      </w:del>
      <w:ins w:id="33" w:author="Michalis Hadjikakou" w:date="2021-10-28T22:02:00Z">
        <w:r w:rsidR="5D5244B9" w:rsidRPr="668E40B4">
          <w:rPr>
            <w:rFonts w:ascii="Calibri" w:hAnsi="Calibri" w:cs="Calibri"/>
          </w:rPr>
          <w:t>C</w:t>
        </w:r>
      </w:ins>
      <w:r w:rsidR="00E9076D" w:rsidRPr="668E40B4">
        <w:rPr>
          <w:rFonts w:ascii="Calibri" w:hAnsi="Calibri" w:cs="Calibri"/>
        </w:rPr>
        <w:t xml:space="preserve">onvolutional neural networks (CNN) </w:t>
      </w:r>
      <w:del w:id="34" w:author="Michalis Hadjikakou" w:date="2021-10-28T22:02:00Z">
        <w:r w:rsidRPr="668E40B4" w:rsidDel="00375571">
          <w:rPr>
            <w:rFonts w:ascii="Calibri" w:hAnsi="Calibri" w:cs="Calibri"/>
          </w:rPr>
          <w:delText>is</w:delText>
        </w:r>
      </w:del>
      <w:ins w:id="35" w:author="Michalis Hadjikakou" w:date="2021-10-28T22:02:00Z">
        <w:r w:rsidR="089CEA75" w:rsidRPr="668E40B4">
          <w:rPr>
            <w:rFonts w:ascii="Calibri" w:hAnsi="Calibri" w:cs="Calibri"/>
          </w:rPr>
          <w:t>are</w:t>
        </w:r>
      </w:ins>
      <w:r w:rsidR="00375571" w:rsidRPr="668E40B4">
        <w:rPr>
          <w:rFonts w:ascii="Calibri" w:hAnsi="Calibri" w:cs="Calibri"/>
        </w:rPr>
        <w:t xml:space="preserve"> a </w:t>
      </w:r>
      <w:r w:rsidR="00A82A57" w:rsidRPr="668E40B4">
        <w:rPr>
          <w:rFonts w:ascii="Calibri" w:hAnsi="Calibri" w:cs="Calibri"/>
        </w:rPr>
        <w:t xml:space="preserve">special </w:t>
      </w:r>
      <w:r w:rsidR="00375571" w:rsidRPr="668E40B4">
        <w:rPr>
          <w:rFonts w:ascii="Calibri" w:hAnsi="Calibri" w:cs="Calibri"/>
        </w:rPr>
        <w:t>structure of DL</w:t>
      </w:r>
      <w:r w:rsidR="00E9076D" w:rsidRPr="668E40B4">
        <w:rPr>
          <w:rFonts w:ascii="Calibri" w:hAnsi="Calibri" w:cs="Calibri"/>
        </w:rPr>
        <w:t xml:space="preserve"> </w:t>
      </w:r>
      <w:r w:rsidR="00375571" w:rsidRPr="668E40B4">
        <w:rPr>
          <w:rFonts w:ascii="Calibri" w:hAnsi="Calibri" w:cs="Calibri"/>
        </w:rPr>
        <w:t xml:space="preserve">that </w:t>
      </w:r>
      <w:r w:rsidR="00E1794C" w:rsidRPr="668E40B4">
        <w:rPr>
          <w:rFonts w:ascii="Calibri" w:hAnsi="Calibri" w:cs="Calibri"/>
        </w:rPr>
        <w:t xml:space="preserve">is </w:t>
      </w:r>
      <w:r w:rsidR="00981E74" w:rsidRPr="668E40B4">
        <w:rPr>
          <w:rFonts w:ascii="Calibri" w:hAnsi="Calibri" w:cs="Calibri"/>
        </w:rPr>
        <w:t>designed to detect spatial patterns</w:t>
      </w:r>
      <w:r w:rsidR="00DB5879" w:rsidRPr="668E40B4">
        <w:rPr>
          <w:rFonts w:ascii="Calibri" w:hAnsi="Calibri" w:cs="Calibri"/>
        </w:rPr>
        <w:t xml:space="preserve"> </w:t>
      </w:r>
      <w:r w:rsidR="00E56A5A" w:rsidRPr="668E40B4">
        <w:rPr>
          <w:rFonts w:ascii="Calibri" w:hAnsi="Calibri" w:cs="Calibri"/>
        </w:rPr>
        <w:t xml:space="preserve">from </w:t>
      </w:r>
      <w:r w:rsidR="00E76C6D" w:rsidRPr="668E40B4">
        <w:rPr>
          <w:rFonts w:ascii="Calibri" w:hAnsi="Calibri" w:cs="Calibri"/>
        </w:rPr>
        <w:t>both low- and high-level features</w:t>
      </w:r>
      <w:r w:rsidR="001E5EB3"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wLTI3VDEzOjEyOjQ5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(Krizhevsky et al. 2017)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668E40B4">
        <w:rPr>
          <w:rStyle w:val="CommentReference"/>
        </w:rPr>
        <w:t xml:space="preserve">. </w:t>
      </w:r>
      <w:r w:rsidR="00E76C6D" w:rsidRPr="668E40B4">
        <w:rPr>
          <w:rFonts w:ascii="Calibri" w:hAnsi="Calibri" w:cs="Calibri"/>
        </w:rPr>
        <w:t xml:space="preserve"> </w:t>
      </w:r>
      <w:r w:rsidR="00E252B4" w:rsidRPr="668E40B4">
        <w:rPr>
          <w:rFonts w:ascii="Calibri" w:hAnsi="Calibri" w:cs="Calibri"/>
        </w:rPr>
        <w:t xml:space="preserve">DL technologies are increasingly used to extract patterns and insights from </w:t>
      </w:r>
      <w:r w:rsidR="00B47786" w:rsidRPr="668E40B4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wLTI3VDEzOjEyOjQ5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(Reichstein et al. 2019)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668E40B4">
        <w:rPr>
          <w:rFonts w:ascii="Calibri" w:hAnsi="Calibri" w:cs="Calibri"/>
        </w:rPr>
        <w:t>, which enables</w:t>
      </w:r>
      <w:r w:rsidR="00B47786" w:rsidRPr="668E40B4">
        <w:rPr>
          <w:rFonts w:ascii="Calibri" w:hAnsi="Calibri" w:cs="Calibri"/>
        </w:rPr>
        <w:t xml:space="preserve"> </w:t>
      </w:r>
      <w:r w:rsidRPr="668E40B4">
        <w:rPr>
          <w:rFonts w:ascii="Calibri" w:hAnsi="Calibri" w:cs="Calibri"/>
        </w:rPr>
        <w:t xml:space="preserve">the spatial configurations, rather than proxied variables like decay distances, of driving factors to be integrated </w:t>
      </w:r>
      <w:r w:rsidR="00A52CD5" w:rsidRPr="668E40B4">
        <w:rPr>
          <w:rFonts w:ascii="Calibri" w:hAnsi="Calibri" w:cs="Calibri"/>
        </w:rPr>
        <w:t xml:space="preserve">directly </w:t>
      </w:r>
      <w:r w:rsidRPr="668E40B4">
        <w:rPr>
          <w:rFonts w:ascii="Calibri" w:hAnsi="Calibri" w:cs="Calibri"/>
        </w:rPr>
        <w:t>into urban development simulation</w:t>
      </w:r>
      <w:r w:rsidR="006C14B4" w:rsidRPr="668E40B4">
        <w:rPr>
          <w:rFonts w:ascii="Calibri" w:hAnsi="Calibri" w:cs="Calibri"/>
        </w:rPr>
        <w:t xml:space="preserve">. </w:t>
      </w:r>
      <w:r w:rsidRPr="668E40B4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Zhai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used</w:t>
      </w:r>
      <w:r>
        <w:t xml:space="preserve"> </w:t>
      </w:r>
      <w:r w:rsidRPr="668E40B4">
        <w:rPr>
          <w:rFonts w:ascii="Calibri" w:hAnsi="Calibri" w:cs="Calibri"/>
        </w:rPr>
        <w:t xml:space="preserve">CNN to </w:t>
      </w:r>
      <w:r w:rsidR="00D43BFF" w:rsidRPr="668E40B4">
        <w:rPr>
          <w:rFonts w:ascii="Calibri" w:hAnsi="Calibri" w:cs="Calibri"/>
        </w:rPr>
        <w:t>retrieve</w:t>
      </w:r>
      <w:r w:rsidRPr="668E40B4">
        <w:rPr>
          <w:rFonts w:ascii="Calibri" w:hAnsi="Calibri" w:cs="Calibri"/>
        </w:rPr>
        <w:t xml:space="preserve"> the </w:t>
      </w:r>
      <w:r w:rsidR="00E959EC" w:rsidRPr="668E40B4">
        <w:rPr>
          <w:rFonts w:ascii="Calibri" w:hAnsi="Calibri" w:cs="Calibri"/>
        </w:rPr>
        <w:t xml:space="preserve">neighborhood </w:t>
      </w:r>
      <w:r w:rsidRPr="668E40B4">
        <w:rPr>
          <w:rFonts w:ascii="Calibri" w:hAnsi="Calibri" w:cs="Calibri"/>
        </w:rPr>
        <w:t xml:space="preserve">spatial features </w:t>
      </w:r>
      <w:r w:rsidR="0036225D" w:rsidRPr="668E40B4">
        <w:rPr>
          <w:rFonts w:ascii="Calibri" w:hAnsi="Calibri" w:cs="Calibri"/>
        </w:rPr>
        <w:t xml:space="preserve">and </w:t>
      </w:r>
      <w:r w:rsidRPr="668E40B4">
        <w:rPr>
          <w:rFonts w:ascii="Calibri" w:hAnsi="Calibri" w:cs="Calibri"/>
        </w:rPr>
        <w:t xml:space="preserve">improved the </w:t>
      </w:r>
      <w:r w:rsidR="008C27A6" w:rsidRPr="668E40B4">
        <w:rPr>
          <w:rFonts w:ascii="Calibri" w:hAnsi="Calibri" w:cs="Calibri"/>
        </w:rPr>
        <w:t>Figure of Merit (</w:t>
      </w:r>
      <w:proofErr w:type="spellStart"/>
      <w:r w:rsidR="008C27A6" w:rsidRPr="668E40B4">
        <w:rPr>
          <w:rFonts w:ascii="Calibri" w:hAnsi="Calibri" w:cs="Calibri"/>
        </w:rPr>
        <w:t>FoM</w:t>
      </w:r>
      <w:proofErr w:type="spellEnd"/>
      <w:r w:rsidR="008C27A6" w:rsidRPr="668E40B4">
        <w:rPr>
          <w:rFonts w:ascii="Calibri" w:hAnsi="Calibri" w:cs="Calibri"/>
        </w:rPr>
        <w:t>)</w:t>
      </w:r>
      <w:r w:rsidRPr="668E40B4">
        <w:rPr>
          <w:rFonts w:ascii="Calibri" w:hAnsi="Calibri" w:cs="Calibri"/>
        </w:rPr>
        <w:t xml:space="preserve"> </w:t>
      </w:r>
      <w:r w:rsidR="00A35CB2" w:rsidRPr="668E40B4">
        <w:rPr>
          <w:rFonts w:ascii="Calibri" w:hAnsi="Calibri" w:cs="Calibri"/>
        </w:rPr>
        <w:t xml:space="preserve">of the simulation </w:t>
      </w:r>
      <w:r w:rsidR="00506D0D" w:rsidRPr="668E40B4">
        <w:rPr>
          <w:rFonts w:ascii="Calibri" w:hAnsi="Calibri" w:cs="Calibri"/>
        </w:rPr>
        <w:t xml:space="preserve">from 0.323 to 0.361 </w:t>
      </w:r>
      <w:r w:rsidR="00EF222D" w:rsidRPr="668E40B4">
        <w:rPr>
          <w:rFonts w:ascii="Calibri" w:hAnsi="Calibri" w:cs="Calibri"/>
        </w:rPr>
        <w:t>compared to the random-forest</w:t>
      </w:r>
      <w:r w:rsidR="00AB536F" w:rsidRPr="668E40B4">
        <w:rPr>
          <w:rFonts w:ascii="Calibri" w:hAnsi="Calibri" w:cs="Calibri"/>
        </w:rPr>
        <w:t>-</w:t>
      </w:r>
      <w:r w:rsidR="00EF222D" w:rsidRPr="668E40B4">
        <w:rPr>
          <w:rFonts w:ascii="Calibri" w:hAnsi="Calibri" w:cs="Calibri"/>
        </w:rPr>
        <w:t>based method</w:t>
      </w:r>
      <w:r w:rsidRPr="668E40B4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Qian et al.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(2020)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 </w:t>
      </w:r>
      <w:r w:rsidR="00BF3EB1" w:rsidRPr="668E40B4">
        <w:rPr>
          <w:rFonts w:ascii="Calibri" w:hAnsi="Calibri" w:cs="Calibri"/>
        </w:rPr>
        <w:t>report</w:t>
      </w:r>
      <w:r w:rsidR="00050455" w:rsidRPr="668E40B4">
        <w:rPr>
          <w:rFonts w:ascii="Calibri" w:hAnsi="Calibri" w:cs="Calibri"/>
        </w:rPr>
        <w:t>ed</w:t>
      </w:r>
      <w:r w:rsidR="00BF3EB1" w:rsidRPr="668E40B4">
        <w:rPr>
          <w:rFonts w:ascii="Calibri" w:hAnsi="Calibri" w:cs="Calibri"/>
        </w:rPr>
        <w:t xml:space="preserve"> similar</w:t>
      </w:r>
      <w:r w:rsidR="00050455" w:rsidRPr="668E40B4">
        <w:rPr>
          <w:rFonts w:ascii="Calibri" w:hAnsi="Calibri" w:cs="Calibri"/>
        </w:rPr>
        <w:t xml:space="preserve"> results that</w:t>
      </w:r>
      <w:r w:rsidRPr="668E40B4">
        <w:rPr>
          <w:rFonts w:ascii="Calibri" w:hAnsi="Calibri" w:cs="Calibri"/>
        </w:rPr>
        <w:t xml:space="preserve"> </w:t>
      </w:r>
      <w:r w:rsidR="007F185C" w:rsidRPr="668E40B4">
        <w:rPr>
          <w:rFonts w:ascii="Calibri" w:hAnsi="Calibri" w:cs="Calibri"/>
        </w:rPr>
        <w:t>integrating</w:t>
      </w:r>
      <w:r w:rsidR="0046467F" w:rsidRPr="668E40B4">
        <w:rPr>
          <w:rFonts w:ascii="Calibri" w:hAnsi="Calibri" w:cs="Calibri"/>
        </w:rPr>
        <w:t xml:space="preserve"> spatial features </w:t>
      </w:r>
      <w:r w:rsidR="007F185C" w:rsidRPr="668E40B4">
        <w:rPr>
          <w:rFonts w:ascii="Calibri" w:hAnsi="Calibri" w:cs="Calibri"/>
        </w:rPr>
        <w:t xml:space="preserve">abstracted by </w:t>
      </w:r>
      <w:r w:rsidRPr="668E40B4">
        <w:rPr>
          <w:rFonts w:ascii="Calibri" w:hAnsi="Calibri" w:cs="Calibri"/>
        </w:rPr>
        <w:t xml:space="preserve">CNN </w:t>
      </w:r>
      <w:r w:rsidR="007110C5" w:rsidRPr="668E40B4">
        <w:rPr>
          <w:rFonts w:ascii="Calibri" w:hAnsi="Calibri" w:cs="Calibri"/>
        </w:rPr>
        <w:t xml:space="preserve">improved the </w:t>
      </w:r>
      <w:proofErr w:type="spellStart"/>
      <w:r w:rsidR="007110C5" w:rsidRPr="668E40B4">
        <w:rPr>
          <w:rFonts w:ascii="Calibri" w:hAnsi="Calibri" w:cs="Calibri"/>
        </w:rPr>
        <w:t>FoM</w:t>
      </w:r>
      <w:proofErr w:type="spellEnd"/>
      <w:r w:rsidR="0046467F" w:rsidRPr="668E40B4">
        <w:rPr>
          <w:rFonts w:ascii="Calibri" w:hAnsi="Calibri" w:cs="Calibri"/>
        </w:rPr>
        <w:t xml:space="preserve"> from</w:t>
      </w:r>
      <w:r w:rsidR="00BD0CB1" w:rsidRPr="668E40B4">
        <w:rPr>
          <w:rFonts w:ascii="Calibri" w:hAnsi="Calibri" w:cs="Calibri"/>
        </w:rPr>
        <w:t xml:space="preserve"> 0.299 to 0.346 compar</w:t>
      </w:r>
      <w:r w:rsidR="00A35CB2" w:rsidRPr="668E40B4">
        <w:rPr>
          <w:rFonts w:ascii="Calibri" w:hAnsi="Calibri" w:cs="Calibri"/>
        </w:rPr>
        <w:t>ing</w:t>
      </w:r>
      <w:r w:rsidR="00BD0CB1" w:rsidRPr="668E40B4">
        <w:rPr>
          <w:rFonts w:ascii="Calibri" w:hAnsi="Calibri" w:cs="Calibri"/>
        </w:rPr>
        <w:t xml:space="preserve"> </w:t>
      </w:r>
      <w:r w:rsidR="00AB536F" w:rsidRPr="668E40B4">
        <w:rPr>
          <w:rFonts w:ascii="Calibri" w:hAnsi="Calibri" w:cs="Calibri"/>
        </w:rPr>
        <w:t xml:space="preserve">the </w:t>
      </w:r>
      <w:r w:rsidR="00BD0CB1" w:rsidRPr="668E40B4">
        <w:rPr>
          <w:rFonts w:ascii="Calibri" w:hAnsi="Calibri" w:cs="Calibri"/>
        </w:rPr>
        <w:t xml:space="preserve">random-forest </w:t>
      </w:r>
      <w:r w:rsidR="006B6926" w:rsidRPr="668E40B4">
        <w:rPr>
          <w:rFonts w:ascii="Calibri" w:hAnsi="Calibri" w:cs="Calibri"/>
        </w:rPr>
        <w:t>algorithm</w:t>
      </w:r>
      <w:r w:rsidRPr="668E40B4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668E40B4">
        <w:rPr>
          <w:rFonts w:ascii="Calibri" w:hAnsi="Calibri" w:cs="Calibri"/>
        </w:rPr>
        <w:t>these studies</w:t>
      </w:r>
      <w:r w:rsidR="00714899" w:rsidRPr="668E40B4">
        <w:rPr>
          <w:rFonts w:ascii="Calibri" w:hAnsi="Calibri" w:cs="Calibri"/>
        </w:rPr>
        <w:t xml:space="preserve"> took CNN as an advanced decay function to </w:t>
      </w:r>
      <w:r w:rsidR="00491DEB" w:rsidRPr="668E40B4">
        <w:rPr>
          <w:rFonts w:ascii="Calibri" w:hAnsi="Calibri" w:cs="Calibri"/>
        </w:rPr>
        <w:t>rescale driving factors</w:t>
      </w:r>
      <w:r w:rsidRPr="668E40B4">
        <w:rPr>
          <w:rFonts w:ascii="Calibri" w:hAnsi="Calibri" w:cs="Calibri"/>
        </w:rPr>
        <w:t xml:space="preserve"> </w:t>
      </w:r>
      <w:r w:rsidR="003205B4" w:rsidRPr="668E40B4">
        <w:rPr>
          <w:rFonts w:ascii="Calibri" w:hAnsi="Calibri" w:cs="Calibri"/>
        </w:rPr>
        <w:t xml:space="preserve">and </w:t>
      </w:r>
      <w:r w:rsidR="00E95EA3" w:rsidRPr="668E40B4">
        <w:rPr>
          <w:rFonts w:ascii="Calibri" w:hAnsi="Calibri" w:cs="Calibri"/>
        </w:rPr>
        <w:t xml:space="preserve">were bound to </w:t>
      </w:r>
      <w:r w:rsidR="00DF146E" w:rsidRPr="668E40B4">
        <w:rPr>
          <w:rFonts w:ascii="Calibri" w:hAnsi="Calibri" w:cs="Calibri"/>
        </w:rPr>
        <w:t xml:space="preserve">detect only </w:t>
      </w:r>
      <w:r w:rsidR="00E95EA3" w:rsidRPr="668E40B4">
        <w:rPr>
          <w:rFonts w:ascii="Calibri" w:hAnsi="Calibri" w:cs="Calibri"/>
        </w:rPr>
        <w:t xml:space="preserve">a </w:t>
      </w:r>
      <w:r w:rsidR="00DF146E" w:rsidRPr="668E40B4">
        <w:rPr>
          <w:rFonts w:ascii="Calibri" w:hAnsi="Calibri" w:cs="Calibri"/>
        </w:rPr>
        <w:t>definite</w:t>
      </w:r>
      <w:r w:rsidR="00E95EA3" w:rsidRPr="668E40B4">
        <w:rPr>
          <w:rFonts w:ascii="Calibri" w:hAnsi="Calibri" w:cs="Calibri"/>
        </w:rPr>
        <w:t xml:space="preserve"> neighborhood </w:t>
      </w:r>
      <w:r w:rsidR="00DF146E" w:rsidRPr="668E40B4">
        <w:rPr>
          <w:rFonts w:ascii="Calibri" w:hAnsi="Calibri" w:cs="Calibri"/>
        </w:rPr>
        <w:t xml:space="preserve">spatial </w:t>
      </w:r>
      <w:r w:rsidR="006B3D6C" w:rsidRPr="668E40B4">
        <w:rPr>
          <w:rFonts w:ascii="Calibri" w:hAnsi="Calibri" w:cs="Calibri"/>
        </w:rPr>
        <w:t>configuration, whereas</w:t>
      </w:r>
      <w:r w:rsidR="00522052" w:rsidRPr="668E40B4">
        <w:rPr>
          <w:rFonts w:ascii="Calibri" w:hAnsi="Calibri" w:cs="Calibri"/>
        </w:rPr>
        <w:t xml:space="preserve"> the</w:t>
      </w:r>
      <w:r w:rsidR="00CE42D4" w:rsidRPr="668E40B4">
        <w:rPr>
          <w:rFonts w:ascii="Calibri" w:hAnsi="Calibri" w:cs="Calibri"/>
        </w:rPr>
        <w:t xml:space="preserve"> </w:t>
      </w:r>
      <w:r w:rsidR="005204F4" w:rsidRPr="668E40B4">
        <w:rPr>
          <w:rFonts w:ascii="Calibri" w:hAnsi="Calibri" w:cs="Calibri"/>
        </w:rPr>
        <w:t>high-level feature</w:t>
      </w:r>
      <w:r w:rsidR="00522052" w:rsidRPr="668E40B4">
        <w:rPr>
          <w:rFonts w:ascii="Calibri" w:hAnsi="Calibri" w:cs="Calibri"/>
        </w:rPr>
        <w:t>s</w:t>
      </w:r>
      <w:r w:rsidR="005204F4" w:rsidRPr="668E40B4">
        <w:rPr>
          <w:rFonts w:ascii="Calibri" w:hAnsi="Calibri" w:cs="Calibri"/>
        </w:rPr>
        <w:t xml:space="preserve"> </w:t>
      </w:r>
      <w:r w:rsidR="00522052" w:rsidRPr="668E40B4">
        <w:rPr>
          <w:rFonts w:ascii="Calibri" w:hAnsi="Calibri" w:cs="Calibri"/>
        </w:rPr>
        <w:t>abstracting capability of</w:t>
      </w:r>
      <w:r w:rsidR="007660CB" w:rsidRPr="668E40B4">
        <w:rPr>
          <w:rFonts w:ascii="Calibri" w:hAnsi="Calibri" w:cs="Calibri"/>
        </w:rPr>
        <w:t xml:space="preserve"> DL</w:t>
      </w:r>
      <w:r w:rsidR="00522052" w:rsidRPr="668E40B4">
        <w:rPr>
          <w:rFonts w:ascii="Calibri" w:hAnsi="Calibri" w:cs="Calibri"/>
        </w:rPr>
        <w:t xml:space="preserve"> was</w:t>
      </w:r>
      <w:r w:rsidR="00AB536F" w:rsidRPr="668E40B4">
        <w:rPr>
          <w:rFonts w:ascii="Calibri" w:hAnsi="Calibri" w:cs="Calibri"/>
        </w:rPr>
        <w:t xml:space="preserve"> overlooked</w:t>
      </w:r>
      <w:r w:rsidRPr="668E40B4">
        <w:rPr>
          <w:rFonts w:ascii="Calibri" w:hAnsi="Calibri" w:cs="Calibri"/>
        </w:rPr>
        <w:t>. Therefore, more advanced</w:t>
      </w:r>
      <w:r w:rsidR="004B32B8" w:rsidRPr="668E40B4">
        <w:rPr>
          <w:rFonts w:ascii="Calibri" w:hAnsi="Calibri" w:cs="Calibri"/>
        </w:rPr>
        <w:t xml:space="preserve"> deep learning </w:t>
      </w:r>
      <w:r w:rsidRPr="668E40B4">
        <w:rPr>
          <w:rFonts w:ascii="Calibri" w:hAnsi="Calibri" w:cs="Calibri"/>
        </w:rPr>
        <w:t xml:space="preserve">structures that fully take advantage of CNN’s </w:t>
      </w:r>
      <w:r w:rsidR="004B32B8" w:rsidRPr="668E40B4">
        <w:rPr>
          <w:rFonts w:ascii="Calibri" w:hAnsi="Calibri" w:cs="Calibri"/>
        </w:rPr>
        <w:t xml:space="preserve">spatial </w:t>
      </w:r>
      <w:r w:rsidRPr="668E40B4">
        <w:rPr>
          <w:rFonts w:ascii="Calibri" w:hAnsi="Calibri" w:cs="Calibri"/>
        </w:rPr>
        <w:t>pattern recognition ability</w:t>
      </w:r>
      <w:r w:rsidR="00342D2B" w:rsidRPr="668E40B4">
        <w:rPr>
          <w:rFonts w:ascii="Calibri" w:hAnsi="Calibri" w:cs="Calibri"/>
        </w:rPr>
        <w:t>,</w:t>
      </w:r>
      <w:r w:rsidR="0094555F" w:rsidRPr="668E40B4">
        <w:rPr>
          <w:rFonts w:ascii="Calibri" w:hAnsi="Calibri" w:cs="Calibri"/>
        </w:rPr>
        <w:t xml:space="preserve"> </w:t>
      </w:r>
      <w:r w:rsidR="00FD124D" w:rsidRPr="668E40B4">
        <w:rPr>
          <w:rFonts w:ascii="Calibri" w:hAnsi="Calibri" w:cs="Calibri"/>
        </w:rPr>
        <w:t xml:space="preserve">i.e., </w:t>
      </w:r>
      <w:r w:rsidRPr="668E40B4">
        <w:rPr>
          <w:rFonts w:ascii="Calibri" w:hAnsi="Calibri" w:cs="Calibri"/>
        </w:rPr>
        <w:t>integrat</w:t>
      </w:r>
      <w:r w:rsidR="0094555F" w:rsidRPr="668E40B4">
        <w:rPr>
          <w:rFonts w:ascii="Calibri" w:hAnsi="Calibri" w:cs="Calibri"/>
        </w:rPr>
        <w:t>ing</w:t>
      </w:r>
      <w:r w:rsidRPr="668E40B4">
        <w:rPr>
          <w:rFonts w:ascii="Calibri" w:hAnsi="Calibri" w:cs="Calibri"/>
        </w:rPr>
        <w:t xml:space="preserve"> low-level spatial features to high-level patterns,</w:t>
      </w:r>
      <w:r w:rsidR="00AA407C" w:rsidRPr="668E40B4">
        <w:rPr>
          <w:rFonts w:ascii="Calibri" w:hAnsi="Calibri" w:cs="Calibri"/>
        </w:rPr>
        <w:t xml:space="preserve"> </w:t>
      </w:r>
      <w:r w:rsidR="00FD124D" w:rsidRPr="668E40B4">
        <w:rPr>
          <w:rFonts w:ascii="Calibri" w:hAnsi="Calibri" w:cs="Calibri"/>
        </w:rPr>
        <w:t>should be introduced</w:t>
      </w:r>
      <w:r w:rsidR="00AA407C" w:rsidRPr="668E40B4">
        <w:rPr>
          <w:rFonts w:ascii="Calibri" w:hAnsi="Calibri" w:cs="Calibri"/>
        </w:rPr>
        <w:t xml:space="preserve"> </w:t>
      </w:r>
      <w:r w:rsidR="003D64BB" w:rsidRPr="668E40B4">
        <w:rPr>
          <w:rFonts w:ascii="Calibri" w:hAnsi="Calibri" w:cs="Calibri"/>
        </w:rPr>
        <w:t>to</w:t>
      </w:r>
      <w:r w:rsidR="00AA407C" w:rsidRPr="668E40B4">
        <w:rPr>
          <w:rFonts w:ascii="Calibri" w:hAnsi="Calibri" w:cs="Calibri"/>
        </w:rPr>
        <w:t xml:space="preserve"> </w:t>
      </w:r>
      <w:r w:rsidRPr="668E40B4">
        <w:rPr>
          <w:rFonts w:ascii="Calibri" w:hAnsi="Calibri" w:cs="Calibri"/>
        </w:rPr>
        <w:t>urban development</w:t>
      </w:r>
      <w:r w:rsidR="003D64BB" w:rsidRPr="668E40B4">
        <w:rPr>
          <w:rFonts w:ascii="Calibri" w:hAnsi="Calibri" w:cs="Calibri"/>
        </w:rPr>
        <w:t xml:space="preserve"> simulation</w:t>
      </w:r>
      <w:r w:rsidRPr="668E40B4">
        <w:rPr>
          <w:rFonts w:ascii="Calibri" w:hAnsi="Calibri" w:cs="Calibri"/>
        </w:rPr>
        <w:t xml:space="preserve">. </w:t>
      </w:r>
    </w:p>
    <w:p w14:paraId="668B29F4" w14:textId="5B09CDFF" w:rsidR="006C7461" w:rsidRPr="00971910" w:rsidRDefault="006C7461" w:rsidP="006C7461">
      <w:pPr>
        <w:spacing w:line="276" w:lineRule="auto"/>
        <w:rPr>
          <w:rFonts w:ascii="Calibri" w:hAnsi="Calibri"/>
        </w:rPr>
      </w:pPr>
      <w:r w:rsidRPr="668E40B4">
        <w:rPr>
          <w:rFonts w:ascii="Calibri" w:hAnsi="Calibri"/>
        </w:rPr>
        <w:t>U</w:t>
      </w:r>
      <w:r w:rsidR="00A1748B" w:rsidRPr="668E40B4">
        <w:rPr>
          <w:rFonts w:ascii="Calibri" w:hAnsi="Calibri"/>
        </w:rPr>
        <w:t>-</w:t>
      </w:r>
      <w:r w:rsidRPr="668E40B4">
        <w:rPr>
          <w:rFonts w:ascii="Calibri" w:hAnsi="Calibri"/>
        </w:rPr>
        <w:t>N</w:t>
      </w:r>
      <w:r w:rsidR="00A1748B" w:rsidRPr="668E40B4">
        <w:rPr>
          <w:rFonts w:ascii="Calibri" w:hAnsi="Calibri"/>
        </w:rPr>
        <w:t>et</w:t>
      </w:r>
      <w:r w:rsidR="0028145D" w:rsidRPr="668E40B4">
        <w:rPr>
          <w:rFonts w:ascii="Calibri" w:hAnsi="Calibri"/>
        </w:rPr>
        <w:t>,</w:t>
      </w:r>
      <w:r w:rsidRPr="668E40B4">
        <w:rPr>
          <w:rFonts w:ascii="Calibri" w:hAnsi="Calibri"/>
        </w:rPr>
        <w:t xml:space="preserve"> </w:t>
      </w:r>
      <w:r w:rsidR="0028145D" w:rsidRPr="668E40B4">
        <w:rPr>
          <w:rFonts w:ascii="Calibri" w:hAnsi="Calibri"/>
        </w:rPr>
        <w:t xml:space="preserve">first introduced for biomedical image segmentation in 2015, </w:t>
      </w:r>
      <w:r w:rsidR="008C7C0D" w:rsidRPr="668E40B4">
        <w:rPr>
          <w:rFonts w:ascii="Calibri" w:hAnsi="Calibri"/>
        </w:rPr>
        <w:t xml:space="preserve">is a unique </w:t>
      </w:r>
      <w:r w:rsidR="00E907DF" w:rsidRPr="668E40B4">
        <w:rPr>
          <w:rFonts w:ascii="Calibri" w:hAnsi="Calibri"/>
        </w:rPr>
        <w:t xml:space="preserve">type </w:t>
      </w:r>
      <w:r w:rsidR="00E8073C" w:rsidRPr="668E40B4">
        <w:rPr>
          <w:rFonts w:ascii="Calibri" w:hAnsi="Calibri"/>
        </w:rPr>
        <w:t xml:space="preserve">of </w:t>
      </w:r>
      <w:r w:rsidR="00E907DF" w:rsidRPr="668E40B4">
        <w:rPr>
          <w:rFonts w:ascii="Calibri" w:hAnsi="Calibri"/>
        </w:rPr>
        <w:t>CNN</w:t>
      </w:r>
      <w:r w:rsidR="00E8073C" w:rsidRPr="668E40B4">
        <w:rPr>
          <w:rFonts w:ascii="Calibri" w:hAnsi="Calibri"/>
        </w:rPr>
        <w:t xml:space="preserve">-based </w:t>
      </w:r>
      <w:r w:rsidR="008C7C0D" w:rsidRPr="668E40B4">
        <w:rPr>
          <w:rFonts w:ascii="Calibri" w:hAnsi="Calibri"/>
        </w:rPr>
        <w:t xml:space="preserve">deep learning structure </w:t>
      </w:r>
      <w:r w:rsidR="0021547E" w:rsidRPr="668E40B4">
        <w:rPr>
          <w:rFonts w:ascii="Calibri" w:hAnsi="Calibri" w:cs="Calibri"/>
        </w:rPr>
        <w:t>that not only</w:t>
      </w:r>
      <w:r w:rsidR="00E23E27" w:rsidRPr="668E40B4">
        <w:rPr>
          <w:rFonts w:ascii="Calibri" w:hAnsi="Calibri" w:cs="Calibri"/>
        </w:rPr>
        <w:t xml:space="preserve"> </w:t>
      </w:r>
      <w:r w:rsidR="005918DC" w:rsidRPr="668E40B4">
        <w:rPr>
          <w:rFonts w:ascii="Calibri" w:hAnsi="Calibri" w:cs="Calibri"/>
        </w:rPr>
        <w:t>abstract</w:t>
      </w:r>
      <w:r w:rsidR="003B38E4" w:rsidRPr="668E40B4">
        <w:rPr>
          <w:rFonts w:ascii="Calibri" w:hAnsi="Calibri" w:cs="Calibri"/>
        </w:rPr>
        <w:t>s</w:t>
      </w:r>
      <w:r w:rsidR="005918DC" w:rsidRPr="668E40B4">
        <w:rPr>
          <w:rFonts w:ascii="Calibri" w:hAnsi="Calibri" w:cs="Calibri"/>
        </w:rPr>
        <w:t xml:space="preserve"> spatial</w:t>
      </w:r>
      <w:r w:rsidR="003B38E4" w:rsidRPr="668E40B4">
        <w:rPr>
          <w:rFonts w:ascii="Calibri" w:hAnsi="Calibri" w:cs="Calibri"/>
        </w:rPr>
        <w:t xml:space="preserve"> features to high-level patterns but also </w:t>
      </w:r>
      <w:r w:rsidR="0079239B" w:rsidRPr="668E40B4">
        <w:rPr>
          <w:rFonts w:ascii="Calibri" w:hAnsi="Calibri" w:cs="Calibri"/>
        </w:rPr>
        <w:t>refines the high-level</w:t>
      </w:r>
      <w:r w:rsidR="00C57090" w:rsidRPr="668E40B4">
        <w:rPr>
          <w:rFonts w:ascii="Calibri" w:hAnsi="Calibri" w:cs="Calibri"/>
        </w:rPr>
        <w:t xml:space="preserve"> patterns </w:t>
      </w:r>
      <w:r w:rsidR="002E35DB" w:rsidRPr="668E40B4">
        <w:rPr>
          <w:rFonts w:ascii="Calibri" w:hAnsi="Calibri" w:cs="Calibri"/>
        </w:rPr>
        <w:t>to</w:t>
      </w:r>
      <w:r w:rsidR="00C57090" w:rsidRPr="668E40B4">
        <w:rPr>
          <w:rFonts w:ascii="Calibri" w:hAnsi="Calibri" w:cs="Calibri"/>
        </w:rPr>
        <w:t xml:space="preserve"> </w:t>
      </w:r>
      <w:r w:rsidR="001729C8" w:rsidRPr="668E40B4">
        <w:rPr>
          <w:rFonts w:ascii="Calibri" w:hAnsi="Calibri" w:cs="Calibri"/>
        </w:rPr>
        <w:t>precise</w:t>
      </w:r>
      <w:r w:rsidR="00C57090" w:rsidRPr="668E40B4">
        <w:rPr>
          <w:rFonts w:ascii="Calibri" w:hAnsi="Calibri" w:cs="Calibri"/>
        </w:rPr>
        <w:t xml:space="preserve"> shapes</w:t>
      </w:r>
      <w:r w:rsidRPr="668E40B4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Content>
          <w:r w:rsidRPr="668E40B4">
            <w:rPr>
              <w:rFonts w:ascii="Calibri" w:hAnsi="Calibri"/>
            </w:rPr>
            <w:fldChar w:fldCharType="begin"/>
          </w:r>
          <w:r w:rsidRPr="668E40B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==}</w:instrText>
          </w:r>
          <w:r w:rsidRPr="668E40B4">
            <w:rPr>
              <w:rFonts w:ascii="Calibri" w:hAnsi="Calibri"/>
            </w:rPr>
            <w:fldChar w:fldCharType="separate"/>
          </w:r>
          <w:r w:rsidR="00A0208F" w:rsidRPr="668E40B4">
            <w:rPr>
              <w:rFonts w:ascii="Calibri" w:hAnsi="Calibri"/>
            </w:rPr>
            <w:t>(</w:t>
          </w:r>
          <w:proofErr w:type="spellStart"/>
          <w:r w:rsidR="00A0208F" w:rsidRPr="668E40B4">
            <w:rPr>
              <w:rFonts w:ascii="Calibri" w:hAnsi="Calibri"/>
            </w:rPr>
            <w:t>Ronneberger</w:t>
          </w:r>
          <w:proofErr w:type="spellEnd"/>
          <w:r w:rsidR="00A0208F" w:rsidRPr="668E40B4">
            <w:rPr>
              <w:rFonts w:ascii="Calibri" w:hAnsi="Calibri"/>
            </w:rPr>
            <w:t xml:space="preserve"> et al. 2015)</w:t>
          </w:r>
          <w:r w:rsidRPr="668E40B4">
            <w:rPr>
              <w:rFonts w:ascii="Calibri" w:hAnsi="Calibri"/>
            </w:rPr>
            <w:fldChar w:fldCharType="end"/>
          </w:r>
        </w:sdtContent>
      </w:sdt>
      <w:r w:rsidRPr="668E40B4">
        <w:rPr>
          <w:rFonts w:ascii="Calibri" w:hAnsi="Calibri"/>
        </w:rPr>
        <w:t xml:space="preserve">. </w:t>
      </w:r>
      <w:r w:rsidRPr="668E40B4">
        <w:rPr>
          <w:rFonts w:ascii="Calibri" w:hAnsi="Calibri" w:cs="Calibri"/>
        </w:rPr>
        <w:t xml:space="preserve">The robust segmentation performance enables </w:t>
      </w:r>
      <w:r w:rsidR="00CD71CA" w:rsidRPr="668E40B4">
        <w:rPr>
          <w:rFonts w:ascii="Calibri" w:hAnsi="Calibri" w:cs="Calibri"/>
        </w:rPr>
        <w:t>U-Net</w:t>
      </w:r>
      <w:r w:rsidRPr="668E40B4">
        <w:rPr>
          <w:rFonts w:ascii="Calibri" w:hAnsi="Calibri" w:cs="Calibri"/>
        </w:rPr>
        <w:t xml:space="preserve"> to be used in multiple fields such as </w:t>
      </w:r>
      <w:r w:rsidR="00564672" w:rsidRPr="668E40B4">
        <w:rPr>
          <w:rFonts w:ascii="Calibri" w:hAnsi="Calibri" w:cs="Calibri"/>
        </w:rPr>
        <w:t xml:space="preserve">improving the global </w:t>
      </w:r>
      <w:r w:rsidR="009F197C" w:rsidRPr="668E40B4">
        <w:rPr>
          <w:rFonts w:ascii="Calibri" w:hAnsi="Calibri" w:cs="Calibri"/>
        </w:rPr>
        <w:t xml:space="preserve">precipitation </w:t>
      </w:r>
      <w:r w:rsidR="007B0A9E" w:rsidRPr="668E40B4">
        <w:rPr>
          <w:rFonts w:ascii="Calibri" w:hAnsi="Calibri" w:cs="Calibri"/>
        </w:rPr>
        <w:t>estimation to improve the weather prediction</w:t>
      </w:r>
      <w:r w:rsidR="00E75E07" w:rsidRPr="668E40B4">
        <w:rPr>
          <w:rFonts w:ascii="Calibri" w:hAnsi="Calibri" w:cs="Calibri"/>
        </w:rPr>
        <w:t xml:space="preserve"> system</w:t>
      </w:r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(Singh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, </w:t>
      </w:r>
      <w:r w:rsidR="00BD770E" w:rsidRPr="668E40B4">
        <w:rPr>
          <w:rFonts w:ascii="Calibri" w:hAnsi="Calibri" w:cs="Calibri"/>
        </w:rPr>
        <w:t xml:space="preserve">detecting underwater </w:t>
      </w:r>
      <w:r w:rsidR="00FE4227" w:rsidRPr="668E40B4">
        <w:rPr>
          <w:rFonts w:ascii="Calibri" w:hAnsi="Calibri" w:cs="Calibri"/>
        </w:rPr>
        <w:t>objects</w:t>
      </w:r>
      <w:r w:rsidRPr="668E40B4">
        <w:rPr>
          <w:rFonts w:ascii="Calibri" w:hAnsi="Calibri" w:cs="Calibri"/>
        </w:rPr>
        <w:t xml:space="preserve"> </w:t>
      </w:r>
      <w:r w:rsidR="00E75E07" w:rsidRPr="668E40B4">
        <w:rPr>
          <w:rFonts w:ascii="Calibri" w:hAnsi="Calibri" w:cs="Calibri"/>
        </w:rPr>
        <w:t xml:space="preserve">for </w:t>
      </w:r>
      <w:r w:rsidR="007C6463" w:rsidRPr="668E40B4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(Nezla et al. 2021)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Pr="668E40B4">
        <w:rPr>
          <w:rFonts w:ascii="Calibri" w:hAnsi="Calibri" w:cs="Calibri"/>
        </w:rPr>
        <w:t xml:space="preserve">, </w:t>
      </w:r>
      <w:r w:rsidR="005F3678" w:rsidRPr="668E40B4">
        <w:rPr>
          <w:rFonts w:ascii="Calibri" w:hAnsi="Calibri" w:cs="Calibri"/>
        </w:rPr>
        <w:t xml:space="preserve">and </w:t>
      </w:r>
      <w:r w:rsidR="001F0346" w:rsidRPr="668E40B4">
        <w:rPr>
          <w:rFonts w:ascii="Calibri" w:hAnsi="Calibri" w:cs="Calibri"/>
        </w:rPr>
        <w:t>identifying building</w:t>
      </w:r>
      <w:r w:rsidR="00607D6B" w:rsidRPr="668E40B4">
        <w:rPr>
          <w:rFonts w:ascii="Calibri" w:hAnsi="Calibri" w:cs="Calibri"/>
        </w:rPr>
        <w:t>s</w:t>
      </w:r>
      <w:r w:rsidR="001F0346" w:rsidRPr="668E40B4">
        <w:rPr>
          <w:rFonts w:ascii="Calibri" w:hAnsi="Calibri" w:cs="Calibri"/>
        </w:rPr>
        <w:t xml:space="preserve"> </w:t>
      </w:r>
      <w:r w:rsidR="006713DD" w:rsidRPr="668E40B4">
        <w:rPr>
          <w:rFonts w:ascii="Calibri" w:hAnsi="Calibri" w:cs="Calibri"/>
        </w:rPr>
        <w:t>from aerial and satellite imagery</w:t>
      </w:r>
      <w:r w:rsidRPr="668E40B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Content>
          <w:r w:rsidRPr="668E40B4">
            <w:rPr>
              <w:rFonts w:ascii="Calibri" w:hAnsi="Calibri" w:cs="Calibri"/>
              <w:noProof/>
            </w:rPr>
            <w:fldChar w:fldCharType="begin"/>
          </w:r>
          <w:r w:rsidRPr="668E40B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wLTI3VDEzOjEyOjQ5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==}</w:instrText>
          </w:r>
          <w:r w:rsidRPr="668E40B4">
            <w:rPr>
              <w:rFonts w:ascii="Calibri" w:hAnsi="Calibri" w:cs="Calibri"/>
              <w:noProof/>
            </w:rPr>
            <w:fldChar w:fldCharType="separate"/>
          </w:r>
          <w:r w:rsidR="00A0208F" w:rsidRPr="668E40B4">
            <w:rPr>
              <w:rFonts w:ascii="Calibri" w:hAnsi="Calibri" w:cs="Calibri"/>
              <w:noProof/>
            </w:rPr>
            <w:t>(Ji et al. 2019)</w:t>
          </w:r>
          <w:r w:rsidRPr="668E40B4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668E40B4">
        <w:rPr>
          <w:rFonts w:ascii="Calibri" w:hAnsi="Calibri" w:cs="Calibri"/>
        </w:rPr>
        <w:t xml:space="preserve">. </w:t>
      </w:r>
      <w:r w:rsidRPr="668E40B4">
        <w:rPr>
          <w:rFonts w:ascii="Calibri" w:hAnsi="Calibri"/>
        </w:rPr>
        <w:t xml:space="preserve">Unlike CA models that have a definite neighborhood size, </w:t>
      </w:r>
      <w:r w:rsidR="00CD71CA" w:rsidRPr="668E40B4">
        <w:rPr>
          <w:rFonts w:ascii="Calibri" w:hAnsi="Calibri"/>
        </w:rPr>
        <w:t>U-Net</w:t>
      </w:r>
      <w:r w:rsidRPr="668E40B4">
        <w:rPr>
          <w:rFonts w:ascii="Calibri" w:hAnsi="Calibri"/>
        </w:rPr>
        <w:t xml:space="preserve"> deploys a series of </w:t>
      </w:r>
      <w:r w:rsidR="007E15BA" w:rsidRPr="668E40B4">
        <w:rPr>
          <w:rFonts w:ascii="Calibri" w:hAnsi="Calibri"/>
        </w:rPr>
        <w:t>convolutional layers</w:t>
      </w:r>
      <w:r w:rsidRPr="668E40B4">
        <w:rPr>
          <w:rFonts w:ascii="Calibri" w:hAnsi="Calibri"/>
        </w:rPr>
        <w:t xml:space="preserve"> to extract spatial features and then assimilate these features automatically to produce transition rules. The intuition of using </w:t>
      </w:r>
      <w:r w:rsidR="00CD71CA" w:rsidRPr="668E40B4">
        <w:rPr>
          <w:rFonts w:ascii="Calibri" w:hAnsi="Calibri"/>
        </w:rPr>
        <w:t>U-Net</w:t>
      </w:r>
      <w:r w:rsidRPr="668E40B4">
        <w:rPr>
          <w:rFonts w:ascii="Calibri" w:hAnsi="Calibri"/>
        </w:rPr>
        <w:t xml:space="preserve"> is that shape </w:t>
      </w:r>
      <w:r w:rsidR="0020294F" w:rsidRPr="668E40B4">
        <w:rPr>
          <w:rFonts w:ascii="Calibri" w:hAnsi="Calibri"/>
        </w:rPr>
        <w:t xml:space="preserve">and spatial pattern </w:t>
      </w:r>
      <w:r w:rsidRPr="668E40B4">
        <w:rPr>
          <w:rFonts w:ascii="Calibri" w:hAnsi="Calibri"/>
        </w:rPr>
        <w:t xml:space="preserve">matter </w:t>
      </w:r>
      <w:r w:rsidR="0020294F" w:rsidRPr="668E40B4">
        <w:rPr>
          <w:rFonts w:ascii="Calibri" w:hAnsi="Calibri"/>
        </w:rPr>
        <w:t>when mapping</w:t>
      </w:r>
      <w:r w:rsidRPr="668E40B4">
        <w:rPr>
          <w:rFonts w:ascii="Calibri" w:hAnsi="Calibri"/>
        </w:rPr>
        <w:t xml:space="preserve"> </w:t>
      </w:r>
      <w:r w:rsidR="00D81202" w:rsidRPr="668E40B4">
        <w:rPr>
          <w:rFonts w:ascii="Calibri" w:hAnsi="Calibri"/>
        </w:rPr>
        <w:t>real-world urbanization</w:t>
      </w:r>
      <w:r w:rsidRPr="668E40B4">
        <w:rPr>
          <w:rFonts w:ascii="Calibri" w:hAnsi="Calibri"/>
        </w:rPr>
        <w:t xml:space="preserve">. </w:t>
      </w:r>
      <w:commentRangeStart w:id="36"/>
      <w:r w:rsidR="00333BBD" w:rsidRPr="668E40B4">
        <w:rPr>
          <w:rFonts w:ascii="Calibri" w:hAnsi="Calibri"/>
        </w:rPr>
        <w:t xml:space="preserve">This ability to </w:t>
      </w:r>
      <w:r w:rsidR="00BD2ED8" w:rsidRPr="668E40B4">
        <w:rPr>
          <w:rFonts w:ascii="Calibri" w:hAnsi="Calibri"/>
        </w:rPr>
        <w:t xml:space="preserve">learn spatial patterns </w:t>
      </w:r>
      <w:r w:rsidR="00954EF2" w:rsidRPr="668E40B4">
        <w:rPr>
          <w:rFonts w:ascii="Calibri" w:hAnsi="Calibri"/>
        </w:rPr>
        <w:t xml:space="preserve">suggests that </w:t>
      </w:r>
      <w:del w:id="37" w:author="Michalis Hadjikakou" w:date="2021-10-28T22:06:00Z">
        <w:r w:rsidRPr="668E40B4" w:rsidDel="000E7077">
          <w:rPr>
            <w:rFonts w:ascii="Calibri" w:hAnsi="Calibri"/>
          </w:rPr>
          <w:delText xml:space="preserve">the </w:delText>
        </w:r>
      </w:del>
      <w:r w:rsidR="00CD71CA" w:rsidRPr="668E40B4">
        <w:rPr>
          <w:rFonts w:ascii="Calibri" w:hAnsi="Calibri"/>
        </w:rPr>
        <w:t>U-Net</w:t>
      </w:r>
      <w:r w:rsidRPr="668E40B4">
        <w:rPr>
          <w:rFonts w:ascii="Calibri" w:hAnsi="Calibri"/>
        </w:rPr>
        <w:t xml:space="preserve"> </w:t>
      </w:r>
      <w:r w:rsidR="003B247B" w:rsidRPr="668E40B4">
        <w:rPr>
          <w:rFonts w:ascii="Calibri" w:hAnsi="Calibri"/>
        </w:rPr>
        <w:t xml:space="preserve">has </w:t>
      </w:r>
      <w:r w:rsidR="002E5120" w:rsidRPr="668E40B4">
        <w:rPr>
          <w:rFonts w:ascii="Calibri" w:hAnsi="Calibri"/>
        </w:rPr>
        <w:t xml:space="preserve">the </w:t>
      </w:r>
      <w:r w:rsidR="003B247B" w:rsidRPr="668E40B4">
        <w:rPr>
          <w:rFonts w:ascii="Calibri" w:hAnsi="Calibri"/>
        </w:rPr>
        <w:t xml:space="preserve">potential for </w:t>
      </w:r>
      <w:r w:rsidRPr="668E40B4">
        <w:rPr>
          <w:rFonts w:ascii="Calibri" w:hAnsi="Calibri"/>
        </w:rPr>
        <w:t>identify</w:t>
      </w:r>
      <w:r w:rsidR="00CF50B1" w:rsidRPr="668E40B4">
        <w:rPr>
          <w:rFonts w:ascii="Calibri" w:hAnsi="Calibri"/>
        </w:rPr>
        <w:t xml:space="preserve">ing </w:t>
      </w:r>
      <w:r w:rsidRPr="668E40B4">
        <w:rPr>
          <w:rFonts w:ascii="Calibri" w:hAnsi="Calibri"/>
        </w:rPr>
        <w:t>and assimilat</w:t>
      </w:r>
      <w:r w:rsidR="00CF50B1" w:rsidRPr="668E40B4">
        <w:rPr>
          <w:rFonts w:ascii="Calibri" w:hAnsi="Calibri"/>
        </w:rPr>
        <w:t xml:space="preserve">ing the </w:t>
      </w:r>
      <w:r w:rsidRPr="668E40B4">
        <w:rPr>
          <w:rFonts w:ascii="Calibri" w:hAnsi="Calibri"/>
        </w:rPr>
        <w:t xml:space="preserve">spatial </w:t>
      </w:r>
      <w:r w:rsidR="00CF50B1" w:rsidRPr="668E40B4">
        <w:rPr>
          <w:rFonts w:ascii="Calibri" w:hAnsi="Calibri"/>
        </w:rPr>
        <w:t xml:space="preserve">processes </w:t>
      </w:r>
      <w:r w:rsidRPr="668E40B4">
        <w:rPr>
          <w:rFonts w:ascii="Calibri" w:hAnsi="Calibri"/>
        </w:rPr>
        <w:t>that drive urban development</w:t>
      </w:r>
      <w:r w:rsidR="00EE6F6A" w:rsidRPr="668E40B4">
        <w:rPr>
          <w:rFonts w:ascii="Calibri" w:hAnsi="Calibri"/>
        </w:rPr>
        <w:t xml:space="preserve"> and </w:t>
      </w:r>
      <w:r w:rsidR="006160CC" w:rsidRPr="668E40B4">
        <w:rPr>
          <w:rFonts w:ascii="Calibri" w:hAnsi="Calibri"/>
        </w:rPr>
        <w:t xml:space="preserve">accurately capture </w:t>
      </w:r>
      <w:r w:rsidR="00EE6F6A" w:rsidRPr="668E40B4">
        <w:rPr>
          <w:rFonts w:ascii="Calibri" w:hAnsi="Calibri"/>
        </w:rPr>
        <w:t>the resulting patterns of cities</w:t>
      </w:r>
      <w:r w:rsidRPr="668E40B4">
        <w:rPr>
          <w:rFonts w:ascii="Calibri" w:hAnsi="Calibri" w:cs="Calibri"/>
        </w:rPr>
        <w:t>.</w:t>
      </w:r>
      <w:commentRangeEnd w:id="36"/>
      <w:r>
        <w:rPr>
          <w:rStyle w:val="CommentReference"/>
        </w:rPr>
        <w:commentReference w:id="36"/>
      </w:r>
    </w:p>
    <w:p w14:paraId="46CCBB1B" w14:textId="1CFA4910" w:rsidR="00A727D0" w:rsidRDefault="0017385F" w:rsidP="00F359A7">
      <w:pPr>
        <w:spacing w:line="276" w:lineRule="auto"/>
        <w:rPr>
          <w:rFonts w:ascii="Calibri" w:hAnsi="Calibri"/>
        </w:rPr>
      </w:pPr>
      <w:r w:rsidRPr="668E40B4">
        <w:rPr>
          <w:rFonts w:ascii="Calibri" w:hAnsi="Calibri"/>
        </w:rPr>
        <w:t>In t</w:t>
      </w:r>
      <w:r w:rsidR="006C7461" w:rsidRPr="668E40B4">
        <w:rPr>
          <w:rFonts w:ascii="Calibri" w:hAnsi="Calibri"/>
        </w:rPr>
        <w:t>his study</w:t>
      </w:r>
      <w:r w:rsidRPr="668E40B4">
        <w:rPr>
          <w:rFonts w:ascii="Calibri" w:hAnsi="Calibri"/>
        </w:rPr>
        <w:t xml:space="preserve">, </w:t>
      </w:r>
      <w:r w:rsidR="00553E08" w:rsidRPr="668E40B4">
        <w:rPr>
          <w:rFonts w:ascii="Calibri" w:hAnsi="Calibri"/>
        </w:rPr>
        <w:t xml:space="preserve">we </w:t>
      </w:r>
      <w:r w:rsidR="00D35A07" w:rsidRPr="668E40B4">
        <w:rPr>
          <w:rFonts w:ascii="Calibri" w:hAnsi="Calibri"/>
        </w:rPr>
        <w:t>assess</w:t>
      </w:r>
      <w:r w:rsidR="00553E08" w:rsidRPr="668E40B4">
        <w:rPr>
          <w:rFonts w:ascii="Calibri" w:hAnsi="Calibri"/>
        </w:rPr>
        <w:t xml:space="preserve"> </w:t>
      </w:r>
      <w:r w:rsidR="00D35A07" w:rsidRPr="668E40B4">
        <w:rPr>
          <w:rFonts w:ascii="Calibri" w:hAnsi="Calibri" w:cs="Calibri"/>
        </w:rPr>
        <w:t xml:space="preserve">the ability of the U-Net deep learning architecture to accurately </w:t>
      </w:r>
      <w:r w:rsidR="006C7461" w:rsidRPr="668E40B4">
        <w:rPr>
          <w:rFonts w:ascii="Calibri" w:hAnsi="Calibri" w:cs="Calibri"/>
        </w:rPr>
        <w:t>project</w:t>
      </w:r>
      <w:r w:rsidR="00553E08" w:rsidRPr="668E40B4">
        <w:rPr>
          <w:rFonts w:ascii="Calibri" w:hAnsi="Calibri" w:cs="Calibri"/>
        </w:rPr>
        <w:t xml:space="preserve"> the spatial extent and pattern of</w:t>
      </w:r>
      <w:r w:rsidR="006C7461" w:rsidRPr="668E40B4">
        <w:rPr>
          <w:rFonts w:ascii="Calibri" w:hAnsi="Calibri" w:cs="Calibri"/>
        </w:rPr>
        <w:t xml:space="preserve"> urban development. </w:t>
      </w:r>
      <w:r w:rsidR="00887D08" w:rsidRPr="668E40B4">
        <w:rPr>
          <w:rFonts w:ascii="Calibri" w:hAnsi="Calibri" w:cs="Calibri"/>
        </w:rPr>
        <w:t>We</w:t>
      </w:r>
      <w:r w:rsidR="00314F14" w:rsidRPr="668E40B4">
        <w:rPr>
          <w:rFonts w:ascii="Calibri" w:hAnsi="Calibri" w:cs="Calibri"/>
        </w:rPr>
        <w:t xml:space="preserve"> developed and applied the U-Net</w:t>
      </w:r>
      <w:r w:rsidR="006C7461" w:rsidRPr="668E40B4">
        <w:rPr>
          <w:rFonts w:ascii="Calibri" w:hAnsi="Calibri" w:cs="Calibri"/>
        </w:rPr>
        <w:t xml:space="preserve"> </w:t>
      </w:r>
      <w:r w:rsidR="00314F14" w:rsidRPr="668E40B4">
        <w:rPr>
          <w:rFonts w:ascii="Calibri" w:hAnsi="Calibri" w:cs="Calibri"/>
        </w:rPr>
        <w:t>to project urban development in the</w:t>
      </w:r>
      <w:r w:rsidR="006C7461" w:rsidRPr="668E40B4">
        <w:rPr>
          <w:rFonts w:ascii="Calibri" w:hAnsi="Calibri" w:cs="Calibri"/>
        </w:rPr>
        <w:t xml:space="preserve"> North China Plain</w:t>
      </w:r>
      <w:r w:rsidR="00BE17F2" w:rsidRPr="668E40B4">
        <w:rPr>
          <w:rFonts w:ascii="Calibri" w:hAnsi="Calibri" w:cs="Calibri"/>
        </w:rPr>
        <w:t>—</w:t>
      </w:r>
      <w:r w:rsidR="006467C6" w:rsidRPr="668E40B4">
        <w:rPr>
          <w:rFonts w:ascii="Calibri" w:hAnsi="Calibri" w:cs="Calibri"/>
        </w:rPr>
        <w:t xml:space="preserve">China’s food bowl and </w:t>
      </w:r>
      <w:r w:rsidR="00BE17F2" w:rsidRPr="668E40B4">
        <w:rPr>
          <w:rFonts w:ascii="Calibri" w:hAnsi="Calibri" w:cs="Calibri"/>
        </w:rPr>
        <w:t>one of the most rapidly urbani</w:t>
      </w:r>
      <w:r w:rsidR="002E5120" w:rsidRPr="668E40B4">
        <w:rPr>
          <w:rFonts w:ascii="Calibri" w:hAnsi="Calibri" w:cs="Calibri"/>
        </w:rPr>
        <w:t>z</w:t>
      </w:r>
      <w:r w:rsidR="00BE17F2" w:rsidRPr="668E40B4">
        <w:rPr>
          <w:rFonts w:ascii="Calibri" w:hAnsi="Calibri" w:cs="Calibri"/>
        </w:rPr>
        <w:t>ing areas on the planet</w:t>
      </w:r>
      <w:r w:rsidR="009A2E0D" w:rsidRPr="668E40B4">
        <w:rPr>
          <w:rFonts w:ascii="Calibri" w:hAnsi="Calibri" w:cs="Calibri"/>
        </w:rPr>
        <w:t xml:space="preserve">. </w:t>
      </w:r>
      <w:r w:rsidR="0097002B" w:rsidRPr="668E40B4">
        <w:rPr>
          <w:rFonts w:ascii="Calibri" w:hAnsi="Calibri" w:cs="Calibri"/>
        </w:rPr>
        <w:t xml:space="preserve">We </w:t>
      </w:r>
      <w:r w:rsidR="00BF5F83" w:rsidRPr="668E40B4">
        <w:rPr>
          <w:rFonts w:ascii="Calibri" w:hAnsi="Calibri" w:cs="Calibri"/>
        </w:rPr>
        <w:t>applied</w:t>
      </w:r>
      <w:r w:rsidR="002A7669" w:rsidRPr="668E40B4">
        <w:rPr>
          <w:rFonts w:ascii="Calibri" w:hAnsi="Calibri" w:cs="Calibri"/>
        </w:rPr>
        <w:t xml:space="preserve"> </w:t>
      </w:r>
      <w:r w:rsidR="008504DE" w:rsidRPr="668E40B4">
        <w:rPr>
          <w:rFonts w:ascii="Calibri" w:hAnsi="Calibri" w:cs="Calibri"/>
        </w:rPr>
        <w:t>a</w:t>
      </w:r>
      <w:r w:rsidR="002A7669" w:rsidRPr="668E40B4">
        <w:rPr>
          <w:rFonts w:ascii="Calibri" w:hAnsi="Calibri" w:cs="Calibri"/>
        </w:rPr>
        <w:t xml:space="preserve"> U-Net model to learn patterns of urban </w:t>
      </w:r>
      <w:r w:rsidR="000D6F2F" w:rsidRPr="668E40B4">
        <w:rPr>
          <w:rFonts w:ascii="Calibri" w:hAnsi="Calibri" w:cs="Calibri"/>
        </w:rPr>
        <w:t>development in the study area</w:t>
      </w:r>
      <w:r w:rsidR="002A7669" w:rsidRPr="668E40B4">
        <w:rPr>
          <w:rFonts w:ascii="Calibri" w:hAnsi="Calibri" w:cs="Calibri"/>
        </w:rPr>
        <w:t xml:space="preserve"> and </w:t>
      </w:r>
      <w:r w:rsidR="0097002B" w:rsidRPr="668E40B4">
        <w:rPr>
          <w:rFonts w:ascii="Calibri" w:hAnsi="Calibri" w:cs="Calibri"/>
        </w:rPr>
        <w:t>used highly accurate maps of urban land</w:t>
      </w:r>
      <w:r w:rsidR="00EB784F" w:rsidRPr="668E40B4">
        <w:rPr>
          <w:rFonts w:ascii="Calibri" w:hAnsi="Calibri" w:cs="Calibri"/>
        </w:rPr>
        <w:t>-</w:t>
      </w:r>
      <w:r w:rsidR="0097002B" w:rsidRPr="668E40B4">
        <w:rPr>
          <w:rFonts w:ascii="Calibri" w:hAnsi="Calibri" w:cs="Calibri"/>
        </w:rPr>
        <w:t xml:space="preserve">use </w:t>
      </w:r>
      <w:r w:rsidR="000D6F2F" w:rsidRPr="668E40B4">
        <w:rPr>
          <w:rFonts w:ascii="Calibri" w:hAnsi="Calibri" w:cs="Calibri"/>
        </w:rPr>
        <w:t>between</w:t>
      </w:r>
      <w:r w:rsidR="002A7669" w:rsidRPr="668E40B4">
        <w:rPr>
          <w:rFonts w:ascii="Calibri" w:hAnsi="Calibri" w:cs="Calibri"/>
        </w:rPr>
        <w:t xml:space="preserve"> </w:t>
      </w:r>
      <w:r w:rsidR="000D6F2F" w:rsidRPr="668E40B4">
        <w:rPr>
          <w:rFonts w:ascii="Calibri" w:hAnsi="Calibri" w:cs="Calibri"/>
        </w:rPr>
        <w:t>1993</w:t>
      </w:r>
      <w:r w:rsidR="002A7669" w:rsidRPr="668E40B4">
        <w:rPr>
          <w:rFonts w:ascii="Calibri" w:hAnsi="Calibri" w:cs="Calibri"/>
        </w:rPr>
        <w:t xml:space="preserve"> and </w:t>
      </w:r>
      <w:r w:rsidR="000D6F2F" w:rsidRPr="668E40B4">
        <w:rPr>
          <w:rFonts w:ascii="Calibri" w:hAnsi="Calibri" w:cs="Calibri"/>
        </w:rPr>
        <w:t>201</w:t>
      </w:r>
      <w:r w:rsidR="00312B2F" w:rsidRPr="668E40B4">
        <w:rPr>
          <w:rFonts w:ascii="Calibri" w:hAnsi="Calibri" w:cs="Calibri"/>
        </w:rPr>
        <w:t>2</w:t>
      </w:r>
      <w:r w:rsidR="000D6F2F" w:rsidRPr="668E40B4">
        <w:rPr>
          <w:rFonts w:ascii="Calibri" w:hAnsi="Calibri" w:cs="Calibri"/>
        </w:rPr>
        <w:t xml:space="preserve"> to </w:t>
      </w:r>
      <w:r w:rsidR="00312B2F" w:rsidRPr="668E40B4">
        <w:rPr>
          <w:rFonts w:ascii="Calibri" w:hAnsi="Calibri" w:cs="Calibri"/>
        </w:rPr>
        <w:t>train the model</w:t>
      </w:r>
      <w:r w:rsidR="002A7669" w:rsidRPr="668E40B4">
        <w:rPr>
          <w:rFonts w:ascii="Calibri" w:hAnsi="Calibri" w:cs="Calibri"/>
        </w:rPr>
        <w:t xml:space="preserve">. </w:t>
      </w:r>
      <w:r w:rsidR="00312B2F" w:rsidRPr="668E40B4">
        <w:rPr>
          <w:rFonts w:ascii="Calibri" w:hAnsi="Calibri" w:cs="Calibri"/>
        </w:rPr>
        <w:t>We</w:t>
      </w:r>
      <w:r w:rsidR="001A3FB3" w:rsidRPr="668E40B4">
        <w:rPr>
          <w:rFonts w:ascii="Calibri" w:hAnsi="Calibri" w:cs="Calibri"/>
        </w:rPr>
        <w:t xml:space="preserve"> then projected the spatial distribution of urbani</w:t>
      </w:r>
      <w:r w:rsidR="002E5120" w:rsidRPr="668E40B4">
        <w:rPr>
          <w:rFonts w:ascii="Calibri" w:hAnsi="Calibri" w:cs="Calibri"/>
        </w:rPr>
        <w:t>z</w:t>
      </w:r>
      <w:r w:rsidR="001A3FB3" w:rsidRPr="668E40B4">
        <w:rPr>
          <w:rFonts w:ascii="Calibri" w:hAnsi="Calibri" w:cs="Calibri"/>
        </w:rPr>
        <w:t xml:space="preserve">ation </w:t>
      </w:r>
      <w:r w:rsidR="000604A3" w:rsidRPr="668E40B4">
        <w:rPr>
          <w:rFonts w:ascii="Calibri" w:hAnsi="Calibri" w:cs="Calibri"/>
        </w:rPr>
        <w:t>for 2019</w:t>
      </w:r>
      <w:r w:rsidR="00312B2F" w:rsidRPr="668E40B4">
        <w:rPr>
          <w:rFonts w:ascii="Calibri" w:hAnsi="Calibri" w:cs="Calibri"/>
        </w:rPr>
        <w:t xml:space="preserve"> </w:t>
      </w:r>
      <w:r w:rsidR="000604A3" w:rsidRPr="668E40B4">
        <w:rPr>
          <w:rFonts w:ascii="Calibri" w:hAnsi="Calibri" w:cs="Calibri"/>
        </w:rPr>
        <w:t xml:space="preserve">and </w:t>
      </w:r>
      <w:r w:rsidR="00312B2F" w:rsidRPr="668E40B4">
        <w:rPr>
          <w:rFonts w:ascii="Calibri" w:hAnsi="Calibri" w:cs="Calibri"/>
        </w:rPr>
        <w:t xml:space="preserve">thoroughly tested the ability of the U-Net model to </w:t>
      </w:r>
      <w:r w:rsidR="00A52855" w:rsidRPr="668E40B4">
        <w:rPr>
          <w:rFonts w:ascii="Calibri" w:hAnsi="Calibri" w:cs="Calibri"/>
        </w:rPr>
        <w:t>accurately capture</w:t>
      </w:r>
      <w:r w:rsidR="006C7461" w:rsidRPr="668E40B4">
        <w:rPr>
          <w:rFonts w:ascii="Calibri" w:hAnsi="Calibri" w:cs="Calibri"/>
        </w:rPr>
        <w:t xml:space="preserve"> the</w:t>
      </w:r>
      <w:r w:rsidR="006C7461" w:rsidRPr="668E40B4">
        <w:rPr>
          <w:rFonts w:ascii="Calibri" w:hAnsi="Calibri"/>
        </w:rPr>
        <w:t xml:space="preserve"> high-level </w:t>
      </w:r>
      <w:r w:rsidR="00A52855" w:rsidRPr="668E40B4">
        <w:rPr>
          <w:rFonts w:ascii="Calibri" w:hAnsi="Calibri"/>
        </w:rPr>
        <w:t xml:space="preserve">spatial </w:t>
      </w:r>
      <w:r w:rsidR="006C7461" w:rsidRPr="668E40B4">
        <w:rPr>
          <w:rFonts w:ascii="Calibri" w:hAnsi="Calibri"/>
        </w:rPr>
        <w:t>features</w:t>
      </w:r>
      <w:r w:rsidR="00A52855" w:rsidRPr="668E40B4">
        <w:rPr>
          <w:rFonts w:ascii="Calibri" w:hAnsi="Calibri"/>
        </w:rPr>
        <w:t>, shapes, and patterns of urban development</w:t>
      </w:r>
      <w:r w:rsidR="000604A3" w:rsidRPr="668E40B4">
        <w:rPr>
          <w:rFonts w:ascii="Calibri" w:hAnsi="Calibri"/>
        </w:rPr>
        <w:t xml:space="preserve">. Lastly, we used the </w:t>
      </w:r>
      <w:r w:rsidR="00EF3717" w:rsidRPr="668E40B4">
        <w:rPr>
          <w:rFonts w:ascii="Calibri" w:hAnsi="Calibri"/>
        </w:rPr>
        <w:t xml:space="preserve">trained model to project urban development </w:t>
      </w:r>
      <w:r w:rsidR="00F359A7" w:rsidRPr="668E40B4">
        <w:rPr>
          <w:rFonts w:ascii="Calibri" w:hAnsi="Calibri"/>
        </w:rPr>
        <w:t xml:space="preserve">patterns in the study area </w:t>
      </w:r>
      <w:r w:rsidR="00EF3717" w:rsidRPr="668E40B4">
        <w:rPr>
          <w:rFonts w:ascii="Calibri" w:hAnsi="Calibri"/>
        </w:rPr>
        <w:t xml:space="preserve">for 2030 based on historical rates of </w:t>
      </w:r>
      <w:r w:rsidR="00F359A7" w:rsidRPr="668E40B4">
        <w:rPr>
          <w:rFonts w:ascii="Calibri" w:hAnsi="Calibri"/>
        </w:rPr>
        <w:t>urbani</w:t>
      </w:r>
      <w:r w:rsidR="002E5120" w:rsidRPr="668E40B4">
        <w:rPr>
          <w:rFonts w:ascii="Calibri" w:hAnsi="Calibri"/>
        </w:rPr>
        <w:t>z</w:t>
      </w:r>
      <w:r w:rsidR="00F359A7" w:rsidRPr="668E40B4">
        <w:rPr>
          <w:rFonts w:ascii="Calibri" w:hAnsi="Calibri"/>
        </w:rPr>
        <w:t>ation.</w:t>
      </w:r>
      <w:r w:rsidR="006C7461" w:rsidRPr="668E40B4">
        <w:rPr>
          <w:rFonts w:ascii="Calibri" w:hAnsi="Calibri"/>
        </w:rPr>
        <w:t xml:space="preserve"> We discuss</w:t>
      </w:r>
      <w:r w:rsidR="00E929BF" w:rsidRPr="668E40B4">
        <w:rPr>
          <w:rFonts w:ascii="Calibri" w:hAnsi="Calibri"/>
        </w:rPr>
        <w:t xml:space="preserve"> both</w:t>
      </w:r>
      <w:r w:rsidR="006C7461" w:rsidRPr="668E40B4">
        <w:rPr>
          <w:rFonts w:ascii="Calibri" w:hAnsi="Calibri"/>
        </w:rPr>
        <w:t xml:space="preserve"> the advantages </w:t>
      </w:r>
      <w:r w:rsidR="00E929BF" w:rsidRPr="668E40B4">
        <w:rPr>
          <w:rFonts w:ascii="Calibri" w:hAnsi="Calibri"/>
        </w:rPr>
        <w:t>and limitations</w:t>
      </w:r>
      <w:r w:rsidR="006C7461" w:rsidRPr="668E40B4">
        <w:rPr>
          <w:rFonts w:ascii="Calibri" w:hAnsi="Calibri"/>
        </w:rPr>
        <w:t xml:space="preserve"> of</w:t>
      </w:r>
      <w:r w:rsidR="006C7461" w:rsidRPr="668E40B4">
        <w:rPr>
          <w:rFonts w:ascii="Calibri" w:hAnsi="Calibri" w:cs="Calibri"/>
        </w:rPr>
        <w:t xml:space="preserve"> the</w:t>
      </w:r>
      <w:r w:rsidR="006C7461" w:rsidRPr="668E40B4">
        <w:rPr>
          <w:rFonts w:ascii="Calibri" w:hAnsi="Calibri"/>
        </w:rPr>
        <w:t xml:space="preserve"> </w:t>
      </w:r>
      <w:r w:rsidR="00CD71CA" w:rsidRPr="668E40B4">
        <w:rPr>
          <w:rFonts w:ascii="Calibri" w:hAnsi="Calibri"/>
        </w:rPr>
        <w:t>U-Net</w:t>
      </w:r>
      <w:r w:rsidR="006C7461" w:rsidRPr="668E40B4">
        <w:rPr>
          <w:rFonts w:ascii="Calibri" w:hAnsi="Calibri"/>
        </w:rPr>
        <w:t xml:space="preserve"> </w:t>
      </w:r>
      <w:r w:rsidR="00850D71" w:rsidRPr="668E40B4">
        <w:rPr>
          <w:rFonts w:ascii="Calibri" w:hAnsi="Calibri"/>
        </w:rPr>
        <w:t>for simulating urban development</w:t>
      </w:r>
      <w:r w:rsidR="00EB2F9E" w:rsidRPr="668E40B4">
        <w:rPr>
          <w:rFonts w:ascii="Calibri" w:hAnsi="Calibri"/>
        </w:rPr>
        <w:t xml:space="preserve"> and in particular its ability to learn typical u</w:t>
      </w:r>
      <w:r w:rsidR="002E5120" w:rsidRPr="668E40B4">
        <w:rPr>
          <w:rFonts w:ascii="Calibri" w:hAnsi="Calibri"/>
        </w:rPr>
        <w:t>r</w:t>
      </w:r>
      <w:r w:rsidR="00EB2F9E" w:rsidRPr="668E40B4">
        <w:rPr>
          <w:rFonts w:ascii="Calibri" w:hAnsi="Calibri"/>
        </w:rPr>
        <w:t xml:space="preserve">ban development patterns such as </w:t>
      </w:r>
      <w:r w:rsidR="002708BE" w:rsidRPr="668E40B4">
        <w:rPr>
          <w:rFonts w:ascii="Calibri" w:hAnsi="Calibri"/>
        </w:rPr>
        <w:t>neighborhood influences and linear expansion along transport routes</w:t>
      </w:r>
      <w:r w:rsidR="006C7461" w:rsidRPr="668E40B4">
        <w:rPr>
          <w:rFonts w:ascii="Calibri" w:hAnsi="Calibri"/>
        </w:rPr>
        <w:t xml:space="preserve">. </w:t>
      </w:r>
      <w:commentRangeStart w:id="38"/>
      <w:r w:rsidR="002708BE" w:rsidRPr="668E40B4">
        <w:rPr>
          <w:rFonts w:ascii="Calibri" w:hAnsi="Calibri"/>
        </w:rPr>
        <w:t>We also discuss the implications of rapid urbani</w:t>
      </w:r>
      <w:r w:rsidR="002E5120" w:rsidRPr="668E40B4">
        <w:rPr>
          <w:rFonts w:ascii="Calibri" w:hAnsi="Calibri"/>
        </w:rPr>
        <w:t>z</w:t>
      </w:r>
      <w:r w:rsidR="002708BE" w:rsidRPr="668E40B4">
        <w:rPr>
          <w:rFonts w:ascii="Calibri" w:hAnsi="Calibri"/>
        </w:rPr>
        <w:t xml:space="preserve">ation in the study area for food security and sustainability in the </w:t>
      </w:r>
      <w:r w:rsidR="00C8475E" w:rsidRPr="668E40B4">
        <w:rPr>
          <w:rFonts w:ascii="Calibri" w:hAnsi="Calibri"/>
        </w:rPr>
        <w:t>study area.</w:t>
      </w:r>
      <w:commentRangeEnd w:id="38"/>
      <w:r>
        <w:rPr>
          <w:rStyle w:val="CommentReference"/>
        </w:rPr>
        <w:commentReference w:id="38"/>
      </w:r>
    </w:p>
    <w:p w14:paraId="03D56CA2" w14:textId="0D81FC7B" w:rsidR="006C7461" w:rsidRDefault="004D4370" w:rsidP="00CC0A16">
      <w:pPr>
        <w:pStyle w:val="Heading1"/>
        <w:spacing w:line="276" w:lineRule="auto"/>
        <w:rPr>
          <w:rFonts w:ascii="Calibri" w:hAnsi="Calibri" w:cs="Calibri"/>
          <w:lang w:val="en-US"/>
        </w:rPr>
      </w:pPr>
      <w:r w:rsidRPr="668E40B4">
        <w:rPr>
          <w:rFonts w:ascii="Calibri" w:hAnsi="Calibri" w:cs="Calibri"/>
          <w:lang w:val="en-US"/>
        </w:rPr>
        <w:t>2.</w:t>
      </w:r>
      <w:commentRangeStart w:id="39"/>
      <w:r w:rsidRPr="668E40B4">
        <w:rPr>
          <w:rFonts w:ascii="Calibri" w:hAnsi="Calibri" w:cs="Calibri"/>
          <w:lang w:val="en-US"/>
        </w:rPr>
        <w:t xml:space="preserve"> </w:t>
      </w:r>
      <w:r w:rsidR="00A727D0" w:rsidRPr="668E40B4">
        <w:rPr>
          <w:rFonts w:ascii="Calibri" w:hAnsi="Calibri" w:cs="Calibri"/>
          <w:lang w:val="en-US"/>
        </w:rPr>
        <w:t xml:space="preserve">The U-Net </w:t>
      </w:r>
      <w:r w:rsidRPr="668E40B4">
        <w:rPr>
          <w:rFonts w:ascii="Calibri" w:hAnsi="Calibri" w:cs="Calibri"/>
          <w:lang w:val="en-US"/>
        </w:rPr>
        <w:t>stru</w:t>
      </w:r>
      <w:r w:rsidR="00DE2512" w:rsidRPr="668E40B4">
        <w:rPr>
          <w:rFonts w:ascii="Calibri" w:hAnsi="Calibri" w:cs="Calibri"/>
          <w:lang w:val="en-US"/>
        </w:rPr>
        <w:t>cture</w:t>
      </w:r>
      <w:commentRangeEnd w:id="39"/>
      <w:r>
        <w:rPr>
          <w:rStyle w:val="CommentReference"/>
        </w:rPr>
        <w:commentReference w:id="39"/>
      </w:r>
    </w:p>
    <w:p w14:paraId="1FC39737" w14:textId="035A005E" w:rsidR="003A5FF2" w:rsidRPr="006C32F0" w:rsidRDefault="001566B7" w:rsidP="003A5FF2">
      <w:pPr>
        <w:spacing w:line="256" w:lineRule="auto"/>
        <w:rPr>
          <w:lang w:val="en-US"/>
        </w:rPr>
      </w:pPr>
      <w:r>
        <w:rPr>
          <w:rFonts w:ascii="Calibri" w:hAnsi="Calibri" w:cs="Calibri"/>
        </w:rPr>
        <w:t xml:space="preserve">The U-Net structure includes </w:t>
      </w:r>
      <w:r>
        <w:rPr>
          <w:rFonts w:ascii="Calibri" w:hAnsi="Calibri"/>
        </w:rPr>
        <w:t>d</w:t>
      </w:r>
      <w:r w:rsidRPr="00971910">
        <w:rPr>
          <w:rFonts w:ascii="Calibri" w:hAnsi="Calibri"/>
        </w:rPr>
        <w:t xml:space="preserve">own-sampling layers </w:t>
      </w:r>
      <w:r>
        <w:rPr>
          <w:rFonts w:ascii="Calibri" w:hAnsi="Calibri"/>
        </w:rPr>
        <w:t xml:space="preserve">which </w:t>
      </w:r>
      <w:r w:rsidRPr="00971910">
        <w:rPr>
          <w:rFonts w:ascii="Calibri" w:hAnsi="Calibri"/>
        </w:rPr>
        <w:t>extract the general context from the input data, up-sampling layers</w:t>
      </w:r>
      <w:r>
        <w:rPr>
          <w:rFonts w:ascii="Calibri" w:hAnsi="Calibri"/>
        </w:rPr>
        <w:t xml:space="preserve"> which </w:t>
      </w:r>
      <w:r w:rsidRPr="00971910">
        <w:rPr>
          <w:rFonts w:ascii="Calibri" w:hAnsi="Calibri"/>
        </w:rPr>
        <w:t>refine these contexts to precise shapes, and skip-connections</w:t>
      </w:r>
      <w:r>
        <w:rPr>
          <w:rFonts w:ascii="Calibri" w:hAnsi="Calibri"/>
        </w:rPr>
        <w:t xml:space="preserve"> that </w:t>
      </w:r>
      <w:r w:rsidRPr="00971910">
        <w:rPr>
          <w:rFonts w:ascii="Calibri" w:hAnsi="Calibri"/>
        </w:rPr>
        <w:t xml:space="preserve">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c70adf71-b038-4447-9d47-4b1424c6f9c7"/>
          <w:id w:val="1944956520"/>
          <w:placeholder>
            <w:docPart w:val="2936B24891B347A1BE958F5F0C6FCF22"/>
          </w:placeholder>
        </w:sdtPr>
        <w:sdtContent>
          <w:r w:rsidRPr="00F97ED6">
            <w:rPr>
              <w:rFonts w:ascii="Calibri" w:hAnsi="Calibri"/>
            </w:rPr>
            <w:fldChar w:fldCharType="begin"/>
          </w:r>
          <w:r w:rsidR="008F343F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==}</w:instrText>
          </w:r>
          <w:r w:rsidRPr="00F97ED6">
            <w:rPr>
              <w:rFonts w:ascii="Calibri" w:hAnsi="Calibri"/>
            </w:rPr>
            <w:fldChar w:fldCharType="separate"/>
          </w:r>
          <w:r w:rsidR="00A0208F">
            <w:rPr>
              <w:rFonts w:ascii="Calibri" w:hAnsi="Calibri"/>
            </w:rPr>
            <w:t>(</w:t>
          </w:r>
          <w:proofErr w:type="spellStart"/>
          <w:r w:rsidR="00A0208F">
            <w:rPr>
              <w:rFonts w:ascii="Calibri" w:hAnsi="Calibri"/>
            </w:rPr>
            <w:t>Ronneberger</w:t>
          </w:r>
          <w:proofErr w:type="spellEnd"/>
          <w:r w:rsidR="00A0208F">
            <w:rPr>
              <w:rFonts w:ascii="Calibri" w:hAnsi="Calibri"/>
            </w:rPr>
            <w:t xml:space="preserve"> et al. 2015)</w:t>
          </w:r>
          <w:r w:rsidRPr="00F97ED6">
            <w:rPr>
              <w:rFonts w:ascii="Calibri" w:hAnsi="Calibri"/>
            </w:rPr>
            <w:fldChar w:fldCharType="end"/>
          </w:r>
        </w:sdtContent>
      </w:sdt>
      <w:r w:rsidRPr="00971910">
        <w:rPr>
          <w:rFonts w:ascii="Calibri" w:hAnsi="Calibri"/>
        </w:rPr>
        <w:t>.</w:t>
      </w:r>
      <w:r w:rsidR="004A45EF">
        <w:rPr>
          <w:rFonts w:ascii="Calibri" w:hAnsi="Calibri"/>
        </w:rPr>
        <w:t xml:space="preserve"> </w:t>
      </w:r>
      <w:r w:rsidR="001B40EC">
        <w:rPr>
          <w:rFonts w:ascii="Calibri" w:hAnsi="Calibri"/>
        </w:rPr>
        <w:t xml:space="preserve">A </w:t>
      </w:r>
      <w:r w:rsidR="00976390">
        <w:rPr>
          <w:rFonts w:ascii="Calibri" w:hAnsi="Calibri"/>
        </w:rPr>
        <w:t>conceptual U-Net structure</w:t>
      </w:r>
      <w:r w:rsidR="00942B36">
        <w:rPr>
          <w:rFonts w:ascii="Calibri" w:hAnsi="Calibri"/>
        </w:rPr>
        <w:t xml:space="preserve"> (</w:t>
      </w:r>
      <w:r w:rsidR="00B704F6">
        <w:rPr>
          <w:rFonts w:ascii="Calibri" w:hAnsi="Calibri"/>
        </w:rPr>
        <w:fldChar w:fldCharType="begin"/>
      </w:r>
      <w:r w:rsidR="00B704F6">
        <w:rPr>
          <w:rFonts w:ascii="Calibri" w:hAnsi="Calibri"/>
        </w:rPr>
        <w:instrText xml:space="preserve"> REF _Ref83832084 \h  \* MERGEFORMAT </w:instrText>
      </w:r>
      <w:r w:rsidR="00B704F6">
        <w:rPr>
          <w:rFonts w:ascii="Calibri" w:hAnsi="Calibri"/>
        </w:rPr>
      </w:r>
      <w:r w:rsidR="00B704F6">
        <w:rPr>
          <w:rFonts w:ascii="Calibri" w:hAnsi="Calibri"/>
        </w:rPr>
        <w:fldChar w:fldCharType="separate"/>
      </w:r>
      <w:r w:rsidR="00E14060" w:rsidRPr="00E14060">
        <w:rPr>
          <w:rFonts w:ascii="Calibri" w:hAnsi="Calibri"/>
        </w:rPr>
        <w:t>Figure 1</w:t>
      </w:r>
      <w:r w:rsidR="00B704F6">
        <w:rPr>
          <w:rFonts w:ascii="Calibri" w:hAnsi="Calibri"/>
        </w:rPr>
        <w:fldChar w:fldCharType="end"/>
      </w:r>
      <w:r w:rsidR="00942B36">
        <w:rPr>
          <w:rFonts w:ascii="Calibri" w:hAnsi="Calibri"/>
        </w:rPr>
        <w:t>) demonstrate</w:t>
      </w:r>
      <w:r w:rsidR="0071210D">
        <w:rPr>
          <w:rFonts w:ascii="Calibri" w:hAnsi="Calibri"/>
        </w:rPr>
        <w:t>s</w:t>
      </w:r>
      <w:r w:rsidR="00942B36">
        <w:rPr>
          <w:rFonts w:ascii="Calibri" w:hAnsi="Calibri"/>
        </w:rPr>
        <w:t xml:space="preserve"> </w:t>
      </w:r>
      <w:r w:rsidR="00265B33">
        <w:rPr>
          <w:rFonts w:ascii="Calibri" w:hAnsi="Calibri"/>
        </w:rPr>
        <w:t>its</w:t>
      </w:r>
      <w:r w:rsidR="00942B36">
        <w:rPr>
          <w:rFonts w:ascii="Calibri" w:hAnsi="Calibri"/>
        </w:rPr>
        <w:t xml:space="preserve"> pattern recognition capability</w:t>
      </w:r>
      <w:r w:rsidR="00265B33">
        <w:rPr>
          <w:rFonts w:ascii="Calibri" w:hAnsi="Calibri"/>
        </w:rPr>
        <w:t>.</w:t>
      </w:r>
      <w:r w:rsidR="003A5FF2" w:rsidRPr="003A5FF2">
        <w:rPr>
          <w:lang w:val="en-US"/>
        </w:rPr>
        <w:t xml:space="preserve"> </w:t>
      </w:r>
    </w:p>
    <w:p w14:paraId="432A30C0" w14:textId="27B697C5" w:rsidR="00BB7A44" w:rsidRDefault="00BB7A44" w:rsidP="001566B7">
      <w:pPr>
        <w:rPr>
          <w:lang w:val="en-US"/>
        </w:rPr>
      </w:pPr>
      <w:r w:rsidRPr="00632798">
        <w:rPr>
          <w:noProof/>
          <w:color w:val="A6A6A6" w:themeColor="background1" w:themeShade="A6"/>
          <w:lang w:val="en-US"/>
        </w:rPr>
        <mc:AlternateContent>
          <mc:Choice Requires="wpc">
            <w:drawing>
              <wp:inline distT="0" distB="0" distL="0" distR="0" wp14:anchorId="4FC1AAA1" wp14:editId="09114F81">
                <wp:extent cx="5634233" cy="2372360"/>
                <wp:effectExtent l="0" t="0" r="43180" b="889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7" name="Picture 327">
                            <a:extLst>
                              <a:ext uri="{FF2B5EF4-FFF2-40B4-BE49-F238E27FC236}">
                                <a16:creationId xmlns:a16="http://schemas.microsoft.com/office/drawing/2014/main" id="{5C27C866-F72C-4A66-ADC2-7FCEB72531A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>
                            <a:extLst>
                              <a:ext uri="{FF2B5EF4-FFF2-40B4-BE49-F238E27FC236}">
                                <a16:creationId xmlns:a16="http://schemas.microsoft.com/office/drawing/2014/main" id="{9C68EA59-F3D2-4BDB-A82C-52CE79CAA5A4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>
                            <a:extLst>
                              <a:ext uri="{FF2B5EF4-FFF2-40B4-BE49-F238E27FC236}">
                                <a16:creationId xmlns:a16="http://schemas.microsoft.com/office/drawing/2014/main" id="{AD52D073-BD8E-4531-8E0C-B7EFF597930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0" name="Picture 330">
                            <a:extLst>
                              <a:ext uri="{FF2B5EF4-FFF2-40B4-BE49-F238E27FC236}">
                                <a16:creationId xmlns:a16="http://schemas.microsoft.com/office/drawing/2014/main" id="{1A132144-7EF5-4B86-BE6B-6CA85D4A4A8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31" name="Picture 331">
                            <a:extLst>
                              <a:ext uri="{FF2B5EF4-FFF2-40B4-BE49-F238E27FC236}">
                                <a16:creationId xmlns:a16="http://schemas.microsoft.com/office/drawing/2014/main" id="{CBC716E4-31C5-4766-B5E4-091139598DF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32" name="Picture 332">
                            <a:extLst>
                              <a:ext uri="{FF2B5EF4-FFF2-40B4-BE49-F238E27FC236}">
                                <a16:creationId xmlns:a16="http://schemas.microsoft.com/office/drawing/2014/main" id="{1A156B18-BD06-4392-8AB7-35583EBB6B6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3" name="Picture 333">
                            <a:extLst>
                              <a:ext uri="{FF2B5EF4-FFF2-40B4-BE49-F238E27FC236}">
                                <a16:creationId xmlns:a16="http://schemas.microsoft.com/office/drawing/2014/main" id="{C26F30BC-298D-47E1-8A29-59D7A50C82F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Straight Arrow Connector 334">
                          <a:extLst>
                            <a:ext uri="{FF2B5EF4-FFF2-40B4-BE49-F238E27FC236}">
                              <a16:creationId xmlns:a16="http://schemas.microsoft.com/office/drawing/2014/main" id="{A609A921-1AFA-4263-A87E-5EFAEC66B4E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Arrow Connector 335">
                          <a:extLst>
                            <a:ext uri="{FF2B5EF4-FFF2-40B4-BE49-F238E27FC236}">
                              <a16:creationId xmlns:a16="http://schemas.microsoft.com/office/drawing/2014/main" id="{82ACBBCF-BFD7-400F-9489-FA91F33EB38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Arrow Connector 336">
                          <a:extLst>
                            <a:ext uri="{FF2B5EF4-FFF2-40B4-BE49-F238E27FC236}">
                              <a16:creationId xmlns:a16="http://schemas.microsoft.com/office/drawing/2014/main" id="{66BDC95A-E8EF-4706-9281-981ECFB4516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Arrow Connector 337">
                          <a:extLst>
                            <a:ext uri="{FF2B5EF4-FFF2-40B4-BE49-F238E27FC236}">
                              <a16:creationId xmlns:a16="http://schemas.microsoft.com/office/drawing/2014/main" id="{752B2C6D-59C9-4426-BBBF-F6B72F987E1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Arrow Connector 338">
                          <a:extLst>
                            <a:ext uri="{FF2B5EF4-FFF2-40B4-BE49-F238E27FC236}">
                              <a16:creationId xmlns:a16="http://schemas.microsoft.com/office/drawing/2014/main" id="{23E6B309-B83D-4F30-96CC-55F0CF1722B6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>
                          <a:extLst>
                            <a:ext uri="{FF2B5EF4-FFF2-40B4-BE49-F238E27FC236}">
                              <a16:creationId xmlns:a16="http://schemas.microsoft.com/office/drawing/2014/main" id="{DAFBF167-CF6C-4770-9F04-9787CB55B4F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Straight Arrow Connector 340">
                          <a:extLst>
                            <a:ext uri="{FF2B5EF4-FFF2-40B4-BE49-F238E27FC236}">
                              <a16:creationId xmlns:a16="http://schemas.microsoft.com/office/drawing/2014/main" id="{848E473C-EC7D-4B4E-81E4-9901ABC0E9C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Straight Arrow Connector 341">
                          <a:extLst>
                            <a:ext uri="{FF2B5EF4-FFF2-40B4-BE49-F238E27FC236}">
                              <a16:creationId xmlns:a16="http://schemas.microsoft.com/office/drawing/2014/main" id="{2E0293F4-04B6-40AA-A9D7-C3C4276264D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Straight Arrow Connector 342">
                          <a:extLst>
                            <a:ext uri="{FF2B5EF4-FFF2-40B4-BE49-F238E27FC236}">
                              <a16:creationId xmlns:a16="http://schemas.microsoft.com/office/drawing/2014/main" id="{15204331-BD27-4501-B4A8-1A7BDC3D524D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3" name="Picture 343">
                            <a:extLst>
                              <a:ext uri="{FF2B5EF4-FFF2-40B4-BE49-F238E27FC236}">
                                <a16:creationId xmlns:a16="http://schemas.microsoft.com/office/drawing/2014/main" id="{E494F65D-C080-4ECC-9EA8-3A79549E5D5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344" name="TextBox 207">
                          <a:extLst>
                            <a:ext uri="{FF2B5EF4-FFF2-40B4-BE49-F238E27FC236}">
                              <a16:creationId xmlns:a16="http://schemas.microsoft.com/office/drawing/2014/main" id="{A1E7410E-99F7-445C-B53B-4058F02BB07F}"/>
                            </a:ext>
                          </a:extLst>
                        </wps:cNvPr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66BA9F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5" name="TextBox 208">
                          <a:extLst>
                            <a:ext uri="{FF2B5EF4-FFF2-40B4-BE49-F238E27FC236}">
                              <a16:creationId xmlns:a16="http://schemas.microsoft.com/office/drawing/2014/main" id="{34957DCD-D2CC-4921-995E-204782144E16}"/>
                            </a:ext>
                          </a:extLst>
                        </wps:cNvPr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679890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6" name="TextBox 209">
                          <a:extLst>
                            <a:ext uri="{FF2B5EF4-FFF2-40B4-BE49-F238E27FC236}">
                              <a16:creationId xmlns:a16="http://schemas.microsoft.com/office/drawing/2014/main" id="{987A3DB6-F2E7-48F0-B33B-6A9703E4CB71}"/>
                            </a:ext>
                          </a:extLst>
                        </wps:cNvPr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C3C6A4E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7" name="TextBox 210">
                          <a:extLst>
                            <a:ext uri="{FF2B5EF4-FFF2-40B4-BE49-F238E27FC236}">
                              <a16:creationId xmlns:a16="http://schemas.microsoft.com/office/drawing/2014/main" id="{BE19D72D-4144-412D-8140-A0F75087D234}"/>
                            </a:ext>
                          </a:extLst>
                        </wps:cNvPr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7E6E00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348" name="TextBox 211">
                          <a:extLst>
                            <a:ext uri="{FF2B5EF4-FFF2-40B4-BE49-F238E27FC236}">
                              <a16:creationId xmlns:a16="http://schemas.microsoft.com/office/drawing/2014/main" id="{B37B851E-F048-4492-8988-B9A285846227}"/>
                            </a:ext>
                          </a:extLst>
                        </wps:cNvPr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1DFBA5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9" name="TextBox 212">
                          <a:extLst>
                            <a:ext uri="{FF2B5EF4-FFF2-40B4-BE49-F238E27FC236}">
                              <a16:creationId xmlns:a16="http://schemas.microsoft.com/office/drawing/2014/main" id="{FDA33E98-A4BD-4140-9766-BC9518203ED3}"/>
                            </a:ext>
                          </a:extLst>
                        </wps:cNvPr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A0838AC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DengXian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DengXian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DengXian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50" name="TextBox 28">
                          <a:extLst>
                            <a:ext uri="{FF2B5EF4-FFF2-40B4-BE49-F238E27FC236}">
                              <a16:creationId xmlns:a16="http://schemas.microsoft.com/office/drawing/2014/main" id="{9531C09C-7624-4695-BAEE-51046600AEF7}"/>
                            </a:ext>
                          </a:extLst>
                        </wps:cNvPr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A2C3FD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1" name="TextBox 217">
                          <a:extLst>
                            <a:ext uri="{FF2B5EF4-FFF2-40B4-BE49-F238E27FC236}">
                              <a16:creationId xmlns:a16="http://schemas.microsoft.com/office/drawing/2014/main" id="{7CA1E03D-57BF-4E76-8982-09BC28760F0A}"/>
                            </a:ext>
                          </a:extLst>
                        </wps:cNvPr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33924C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2" name="TextBox 231">
                          <a:extLst>
                            <a:ext uri="{FF2B5EF4-FFF2-40B4-BE49-F238E27FC236}">
                              <a16:creationId xmlns:a16="http://schemas.microsoft.com/office/drawing/2014/main" id="{65E63285-B0FB-4756-AE20-C8A264C4FAB8}"/>
                            </a:ext>
                          </a:extLst>
                        </wps:cNvPr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C934776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3" name="TextBox 232">
                          <a:extLst>
                            <a:ext uri="{FF2B5EF4-FFF2-40B4-BE49-F238E27FC236}">
                              <a16:creationId xmlns:a16="http://schemas.microsoft.com/office/drawing/2014/main" id="{FD833292-4EE2-4829-A401-4AD4042A66FF}"/>
                            </a:ext>
                          </a:extLst>
                        </wps:cNvPr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8D8F6D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54" name="Straight Connector 354">
                          <a:extLst>
                            <a:ext uri="{FF2B5EF4-FFF2-40B4-BE49-F238E27FC236}">
                              <a16:creationId xmlns:a16="http://schemas.microsoft.com/office/drawing/2014/main" id="{36BB0CE4-3616-4AC8-B483-811FC21E63C1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TextBox 244">
                          <a:extLst>
                            <a:ext uri="{FF2B5EF4-FFF2-40B4-BE49-F238E27FC236}">
                              <a16:creationId xmlns:a16="http://schemas.microsoft.com/office/drawing/2014/main" id="{FC945D13-15A3-4339-B276-0FE79EA59CAF}"/>
                            </a:ext>
                          </a:extLst>
                        </wps:cNvPr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C8EBAE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6" name="Straight Arrow Connector 356">
                          <a:extLst>
                            <a:ext uri="{FF2B5EF4-FFF2-40B4-BE49-F238E27FC236}">
                              <a16:creationId xmlns:a16="http://schemas.microsoft.com/office/drawing/2014/main" id="{3CE2CE8F-83CF-493A-96A3-70EAB47E86B5}"/>
                            </a:ext>
                          </a:extLst>
                        </wps:cNvPr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Arrow Connector 357">
                          <a:extLst>
                            <a:ext uri="{FF2B5EF4-FFF2-40B4-BE49-F238E27FC236}">
                              <a16:creationId xmlns:a16="http://schemas.microsoft.com/office/drawing/2014/main" id="{3276FBF5-6BA7-4369-A6B0-20D29958CE10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Arrow Connector 358">
                          <a:extLst>
                            <a:ext uri="{FF2B5EF4-FFF2-40B4-BE49-F238E27FC236}">
                              <a16:creationId xmlns:a16="http://schemas.microsoft.com/office/drawing/2014/main" id="{1B99A9CD-B8DA-4B5E-BD88-28561998240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TextBox 258">
                          <a:extLst>
                            <a:ext uri="{FF2B5EF4-FFF2-40B4-BE49-F238E27FC236}">
                              <a16:creationId xmlns:a16="http://schemas.microsoft.com/office/drawing/2014/main" id="{F99D7A21-C1A5-4910-9567-80DBCFEA0DA4}"/>
                            </a:ext>
                          </a:extLst>
                        </wps:cNvPr>
                        <wps:cNvSpPr txBox="1"/>
                        <wps:spPr>
                          <a:xfrm>
                            <a:off x="4412700" y="1681481"/>
                            <a:ext cx="1035050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A989C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 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0" name="TextBox 265">
                          <a:extLst>
                            <a:ext uri="{FF2B5EF4-FFF2-40B4-BE49-F238E27FC236}">
                              <a16:creationId xmlns:a16="http://schemas.microsoft.com/office/drawing/2014/main" id="{DDDA7C53-B36D-4B06-AF54-AE09BF3E0AB6}"/>
                            </a:ext>
                          </a:extLst>
                        </wps:cNvPr>
                        <wps:cNvSpPr txBox="1"/>
                        <wps:spPr>
                          <a:xfrm>
                            <a:off x="4414306" y="2075916"/>
                            <a:ext cx="1082675" cy="2164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B78657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1" name="Rectangle: Rounded Corners 361">
                          <a:extLst>
                            <a:ext uri="{FF2B5EF4-FFF2-40B4-BE49-F238E27FC236}">
                              <a16:creationId xmlns:a16="http://schemas.microsoft.com/office/drawing/2014/main" id="{2DA662EC-C065-419F-9744-B0051B21C6D9}"/>
                            </a:ext>
                          </a:extLst>
                        </wps:cNvPr>
                        <wps:cNvSpPr/>
                        <wps:spPr>
                          <a:xfrm>
                            <a:off x="4207330" y="1647191"/>
                            <a:ext cx="1229360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2" name="TextBox 293">
                          <a:extLst>
                            <a:ext uri="{FF2B5EF4-FFF2-40B4-BE49-F238E27FC236}">
                              <a16:creationId xmlns:a16="http://schemas.microsoft.com/office/drawing/2014/main" id="{E9B263E6-E299-4976-98C8-5EBAE79D0579}"/>
                            </a:ext>
                          </a:extLst>
                        </wps:cNvPr>
                        <wps:cNvSpPr txBox="1"/>
                        <wps:spPr>
                          <a:xfrm>
                            <a:off x="4414849" y="1873857"/>
                            <a:ext cx="874432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628C5E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DengXian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 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3" name="Straight Arrow Connector 363">
                          <a:extLst>
                            <a:ext uri="{FF2B5EF4-FFF2-40B4-BE49-F238E27FC236}">
                              <a16:creationId xmlns:a16="http://schemas.microsoft.com/office/drawing/2014/main" id="{10DA84A2-1B65-4EF2-9FD3-C94C241A296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4E0517" w14:textId="77777777" w:rsidR="00757F7E" w:rsidRDefault="004B76B4" w:rsidP="000F56CB">
                              <w:pPr>
                                <w:spacing w:line="256" w:lineRule="auto"/>
                                <w:rPr>
                                  <w:rFonts w:ascii="Cambria Math" w:eastAsia="DengXian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DengXian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DengXian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FC1AAA1" id="Canvas 46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327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">
                  <v:imagedata r:id="rId29" o:title=""/>
                </v:shape>
                <v:shape id="Picture 328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">
                  <v:imagedata r:id="rId30" o:title=""/>
                </v:shape>
                <v:shape id="Picture 329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">
                  <v:imagedata r:id="rId31" o:title=""/>
                </v:shape>
                <v:shape id="Picture 330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" stroked="t" strokecolor="#7f7f7f [1612]" strokeweight="2.25pt">
                  <v:imagedata r:id="rId32" o:title=""/>
                </v:shape>
                <v:shape id="Picture 331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" stroked="t" strokecolor="#7f7f7f [1612]" strokeweight="4.5pt">
                  <v:imagedata r:id="rId33" o:title=""/>
                </v:shape>
                <v:shape id="Picture 332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">
                  <v:imagedata r:id="rId34" o:title=""/>
                </v:shape>
                <v:shape id="Picture 333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">
                  <v:imagedata r:id="rId35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34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" strokecolor="#4472c4 [3204]" strokeweight="3pt">
                  <v:stroke endarrow="block" joinstyle="miter"/>
                  <o:lock v:ext="edit" shapetype="f"/>
                </v:shape>
                <v:shape id="Straight Arrow Connector 335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" strokecolor="#4472c4 [3204]" strokeweight="3pt">
                  <v:stroke endarrow="block" joinstyle="miter"/>
                  <o:lock v:ext="edit" shapetype="f"/>
                </v:shape>
                <v:shape id="Straight Arrow Connector 336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37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38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" strokecolor="#ed7d31 [3205]" strokeweight="3pt">
                  <v:stroke endarrow="block" joinstyle="miter"/>
                  <o:lock v:ext="edit" shapetype="f"/>
                </v:shape>
                <v:shape id="Straight Arrow Connector 339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40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" strokecolor="#a5a5a5 [3206]" strokeweight="4.5pt">
                  <v:stroke endarrow="block" joinstyle="miter"/>
                  <o:lock v:ext="edit" shapetype="f"/>
                </v:shape>
                <v:shape id="Straight Arrow Connector 341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42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" strokecolor="#7f7f7f [1612]" strokeweight="4.5pt">
                  <v:stroke endarrow="block" joinstyle="miter"/>
                  <o:lock v:ext="edit" shapetype="f"/>
                </v:shape>
                <v:shape id="Picture 343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" stroked="t" strokecolor="#7f7f7f [1612]" strokeweight="4.5pt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" filled="f" stroked="f">
                  <v:textbox style="mso-fit-shape-to-text:t">
                    <w:txbxContent>
                      <w:p w14:paraId="1A66BA9F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" filled="f" stroked="f">
                  <v:textbox style="mso-fit-shape-to-text:t">
                    <w:txbxContent>
                      <w:p w14:paraId="59679890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1g3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enDfyeSUdA734AAAD//wMAUEsBAi0AFAAGAAgAAAAhANvh9svuAAAAhQEAABMAAAAAAAAAAAAA&#10;AAAAAAAAAFtDb250ZW50X1R5cGVzXS54bWxQSwECLQAUAAYACAAAACEAWvQsW78AAAAVAQAACwAA&#10;AAAAAAAAAAAAAAAfAQAAX3JlbHMvLnJlbHNQSwECLQAUAAYACAAAACEARd9YN8MAAADcAAAADwAA&#10;AAAAAAAAAAAAAAAHAgAAZHJzL2Rvd25yZXYueG1sUEsFBgAAAAADAAMAtwAAAPcCAAAAAA==&#10;" filled="f" stroked="f">
                  <v:textbox style="mso-fit-shape-to-text:t">
                    <w:txbxContent>
                      <w:p w14:paraId="7C3C6A4E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1C1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vwzH8n4lHQM7uAAAA//8DAFBLAQItABQABgAIAAAAIQDb4fbL7gAAAIUBAAATAAAAAAAAAAAA&#10;AAAAAAAAAABbQ29udGVudF9UeXBlc10ueG1sUEsBAi0AFAAGAAgAAAAhAFr0LFu/AAAAFQEAAAsA&#10;AAAAAAAAAAAAAAAAHwEAAF9yZWxzLy5yZWxzUEsBAi0AFAAGAAgAAAAhAFgXULXEAAAA3AAAAA8A&#10;AAAAAAAAAAAAAAAABwIAAGRycy9kb3ducmV2LnhtbFBLBQYAAAAAAwADALcAAAD4AgAAAAA=&#10;" filled="f" stroked="f">
                  <v:textbox>
                    <w:txbxContent>
                      <w:p w14:paraId="067E6E00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" filled="f" stroked="f">
                  <v:textbox style="mso-fit-shape-to-text:t">
                    <w:txbxContent>
                      <w:p w14:paraId="541DFBA5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" filled="f" stroked="f">
                  <v:textbox style="mso-fit-shape-to-text:t">
                    <w:txbxContent>
                      <w:p w14:paraId="0A0838AC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DengXian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DengXian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DengXian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" filled="f" stroked="f">
                  <v:textbox style="mso-fit-shape-to-text:t">
                    <w:txbxContent>
                      <w:p w14:paraId="50A2C3FD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" filled="f" stroked="f">
                  <v:textbox style="mso-fit-shape-to-text:t">
                    <w:txbxContent>
                      <w:p w14:paraId="2533924C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cjp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cVyDr9n0hHQmycAAAD//wMAUEsBAi0AFAAGAAgAAAAhANvh9svuAAAAhQEAABMAAAAAAAAAAAAA&#10;AAAAAAAAAFtDb250ZW50X1R5cGVzXS54bWxQSwECLQAUAAYACAAAACEAWvQsW78AAAAVAQAACwAA&#10;AAAAAAAAAAAAAAAfAQAAX3JlbHMvLnJlbHNQSwECLQAUAAYACAAAACEAvz3I6cMAAADcAAAADwAA&#10;AAAAAAAAAAAAAAAHAgAAZHJzL2Rvd25yZXYueG1sUEsFBgAAAAADAAMAtwAAAPcCAAAAAA==&#10;" filled="f" stroked="f">
                  <v:textbox style="mso-fit-shape-to-text:t">
                    <w:txbxContent>
                      <w:p w14:paraId="4C934776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" filled="f" stroked="f">
                  <v:textbox style="mso-fit-shape-to-text:t">
                    <w:txbxContent>
                      <w:p w14:paraId="7A8D8F6D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354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" filled="f" stroked="f">
                  <v:textbox style="mso-fit-shape-to-text:t">
                    <w:txbxContent>
                      <w:p w14:paraId="26C8EBAE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356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357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" strokecolor="#4472c4 [3204]" strokeweight="3pt">
                  <v:stroke endarrow="block" joinstyle="miter"/>
                  <o:lock v:ext="edit" shapetype="f"/>
                </v:shape>
                <v:shape id="Straight Arrow Connector 358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7;top:16814;width:10350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eB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+QruZ+IRkJt/AAAA//8DAFBLAQItABQABgAIAAAAIQDb4fbL7gAAAIUBAAATAAAAAAAAAAAA&#10;AAAAAAAAAABbQ29udGVudF9UeXBlc10ueG1sUEsBAi0AFAAGAAgAAAAhAFr0LFu/AAAAFQEAAAsA&#10;AAAAAAAAAAAAAAAAHwEAAF9yZWxzLy5yZWxzUEsBAi0AFAAGAAgAAAAhAMMd94HEAAAA3AAAAA8A&#10;AAAAAAAAAAAAAAAABwIAAGRycy9kb3ducmV2LnhtbFBLBQYAAAAAAwADALcAAAD4AgAAAAA=&#10;" filled="f" stroked="f">
                  <v:textbox>
                    <w:txbxContent>
                      <w:p w14:paraId="532A989C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 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43;top:20759;width:10826;height:2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Sh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+j&#10;OD+eiUdAzp4AAAD//wMAUEsBAi0AFAAGAAgAAAAhANvh9svuAAAAhQEAABMAAAAAAAAAAAAAAAAA&#10;AAAAAFtDb250ZW50X1R5cGVzXS54bWxQSwECLQAUAAYACAAAACEAWvQsW78AAAAVAQAACwAAAAAA&#10;AAAAAAAAAAAfAQAAX3JlbHMvLnJlbHNQSwECLQAUAAYACAAAACEAnEuUocAAAADcAAAADwAAAAAA&#10;AAAAAAAAAAAHAgAAZHJzL2Rvd25yZXYueG1sUEsFBgAAAAADAAMAtwAAAPQCAAAAAA==&#10;" filled="f" stroked="f">
                  <v:textbox>
                    <w:txbxContent>
                      <w:p w14:paraId="12B78657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361" o:spid="_x0000_s1062" style="position:absolute;left:42073;top:16471;width:12293;height:6897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" filled="f" strokecolor="#a5a5a5 [2092]" strokeweight="1pt">
                  <v:stroke dashstyle="longDash"/>
                </v:roundrect>
                <v:shape id="TextBox 293" o:spid="_x0000_s1063" type="#_x0000_t202" style="position:absolute;left:44148;top:18738;width:8744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a9N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NobnmXgE5OoBAAD//wMAUEsBAi0AFAAGAAgAAAAhANvh9svuAAAAhQEAABMAAAAAAAAAAAAA&#10;AAAAAAAAAFtDb250ZW50X1R5cGVzXS54bWxQSwECLQAUAAYACAAAACEAWvQsW78AAAAVAQAACwAA&#10;AAAAAAAAAAAAAAAfAQAAX3JlbHMvLnJlbHNQSwECLQAUAAYACAAAACEAA9WvTcMAAADcAAAADwAA&#10;AAAAAAAAAAAAAAAHAgAAZHJzL2Rvd25yZXYueG1sUEsFBgAAAAADAAMAtwAAAPcCAAAAAA==&#10;" filled="f" stroked="f">
                  <v:textbox>
                    <w:txbxContent>
                      <w:p w14:paraId="7E628C5E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DengXian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 sampling</w:t>
                        </w:r>
                      </w:p>
                    </w:txbxContent>
                  </v:textbox>
                </v:shape>
                <v:shape id="Straight Arrow Connector 363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D+7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fNE/yeSUdA734AAAD//wMAUEsBAi0AFAAGAAgAAAAhANvh9svuAAAAhQEAABMAAAAAAAAAAAAA&#10;AAAAAAAAAFtDb250ZW50X1R5cGVzXS54bWxQSwECLQAUAAYACAAAACEAWvQsW78AAAAVAQAACwAA&#10;AAAAAAAAAAAAAAAfAQAAX3JlbHMvLnJlbHNQSwECLQAUAAYACAAAACEAkfQ/u8MAAADcAAAADwAA&#10;AAAAAAAAAAAAAAAHAgAAZHJzL2Rvd25yZXYueG1sUEsFBgAAAAADAAMAtwAAAPcCAAAAAA==&#10;" filled="f" stroked="f">
                  <v:textbox style="mso-fit-shape-to-text:t">
                    <w:txbxContent>
                      <w:p w14:paraId="7A4E0517" w14:textId="77777777" w:rsidR="00757F7E" w:rsidRDefault="004B76B4" w:rsidP="000F56CB">
                        <w:pPr>
                          <w:spacing w:line="256" w:lineRule="auto"/>
                          <w:rPr>
                            <w:rFonts w:ascii="Cambria Math" w:eastAsia="DengXian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DengXian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DengXian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E91A1D" w14:textId="1D6A30FD" w:rsidR="00265B33" w:rsidRPr="00B67D6E" w:rsidRDefault="00265B33" w:rsidP="00CC1641">
      <w:pPr>
        <w:spacing w:line="256" w:lineRule="auto"/>
        <w:rPr>
          <w:i/>
          <w:iCs/>
          <w:color w:val="44546A" w:themeColor="text2"/>
          <w:sz w:val="18"/>
          <w:szCs w:val="18"/>
        </w:rPr>
      </w:pPr>
      <w:bookmarkStart w:id="40" w:name="_Ref83832084"/>
      <w:r w:rsidRPr="00B67D6E">
        <w:rPr>
          <w:i/>
          <w:iCs/>
          <w:color w:val="44546A" w:themeColor="text2"/>
          <w:sz w:val="18"/>
          <w:szCs w:val="18"/>
        </w:rPr>
        <w:t xml:space="preserve">Figure </w: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begin"/>
      </w:r>
      <w:r w:rsidR="00E7405C" w:rsidRPr="00B67D6E">
        <w:rPr>
          <w:i/>
          <w:iCs/>
          <w:color w:val="44546A" w:themeColor="text2"/>
          <w:sz w:val="18"/>
          <w:szCs w:val="18"/>
        </w:rPr>
        <w:instrText xml:space="preserve"> SEQ Figure \* ARABIC </w:instrTex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separate"/>
      </w:r>
      <w:r w:rsidR="00E14060">
        <w:rPr>
          <w:i/>
          <w:iCs/>
          <w:noProof/>
          <w:color w:val="44546A" w:themeColor="text2"/>
          <w:sz w:val="18"/>
          <w:szCs w:val="18"/>
        </w:rPr>
        <w:t>1</w: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end"/>
      </w:r>
      <w:bookmarkEnd w:id="40"/>
      <w:r w:rsidRPr="00B67D6E">
        <w:rPr>
          <w:i/>
          <w:iCs/>
          <w:color w:val="44546A" w:themeColor="text2"/>
          <w:sz w:val="18"/>
          <w:szCs w:val="18"/>
        </w:rPr>
        <w:t xml:space="preserve">. The </w:t>
      </w:r>
      <w:r w:rsidR="006B1D56" w:rsidRPr="00B67D6E">
        <w:rPr>
          <w:i/>
          <w:iCs/>
          <w:color w:val="44546A" w:themeColor="text2"/>
          <w:sz w:val="18"/>
          <w:szCs w:val="18"/>
        </w:rPr>
        <w:t xml:space="preserve">conceptual </w:t>
      </w:r>
      <w:r w:rsidRPr="00B67D6E">
        <w:rPr>
          <w:i/>
          <w:iCs/>
          <w:color w:val="44546A" w:themeColor="text2"/>
          <w:sz w:val="18"/>
          <w:szCs w:val="18"/>
        </w:rPr>
        <w:t>st</w:t>
      </w:r>
      <w:r w:rsidR="00586FF3" w:rsidRPr="00B67D6E">
        <w:rPr>
          <w:i/>
          <w:iCs/>
          <w:color w:val="44546A" w:themeColor="text2"/>
          <w:sz w:val="18"/>
          <w:szCs w:val="18"/>
        </w:rPr>
        <w:t>ru</w:t>
      </w:r>
      <w:r w:rsidRPr="00B67D6E">
        <w:rPr>
          <w:i/>
          <w:iCs/>
          <w:color w:val="44546A" w:themeColor="text2"/>
          <w:sz w:val="18"/>
          <w:szCs w:val="18"/>
        </w:rPr>
        <w:t>cture of a 4-layer U-Net</w:t>
      </w:r>
      <w:r w:rsidR="00640BCA" w:rsidRPr="00B67D6E">
        <w:rPr>
          <w:i/>
          <w:iCs/>
          <w:color w:val="44546A" w:themeColor="text2"/>
          <w:sz w:val="18"/>
          <w:szCs w:val="18"/>
        </w:rPr>
        <w:t>.</w:t>
      </w:r>
      <w:r w:rsidR="003C47F2" w:rsidRPr="00B67D6E">
        <w:rPr>
          <w:i/>
          <w:iCs/>
          <w:color w:val="44546A" w:themeColor="text2"/>
          <w:sz w:val="18"/>
          <w:szCs w:val="18"/>
        </w:rPr>
        <w:t xml:space="preserve"> </w:t>
      </w:r>
      <w:r w:rsidR="009B5C13" w:rsidRPr="00B67D6E">
        <w:rPr>
          <w:i/>
          <w:iCs/>
          <w:color w:val="44546A" w:themeColor="text2"/>
          <w:sz w:val="18"/>
          <w:szCs w:val="18"/>
        </w:rPr>
        <w:t>In this study, t</w:t>
      </w:r>
      <w:r w:rsidR="003C47F2" w:rsidRPr="00B67D6E">
        <w:rPr>
          <w:i/>
          <w:iCs/>
          <w:color w:val="44546A" w:themeColor="text2"/>
          <w:sz w:val="18"/>
          <w:szCs w:val="18"/>
        </w:rPr>
        <w:t xml:space="preserve">he input map was resized to half of its </w:t>
      </w:r>
      <w:r w:rsidR="00D474D9" w:rsidRPr="00B67D6E">
        <w:rPr>
          <w:i/>
          <w:iCs/>
          <w:color w:val="44546A" w:themeColor="text2"/>
          <w:sz w:val="18"/>
          <w:szCs w:val="18"/>
        </w:rPr>
        <w:t>input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size</w:t>
      </w:r>
      <w:r w:rsidR="00D82C7E" w:rsidRPr="00B67D6E">
        <w:rPr>
          <w:i/>
          <w:iCs/>
          <w:color w:val="44546A" w:themeColor="text2"/>
          <w:sz w:val="18"/>
          <w:szCs w:val="18"/>
        </w:rPr>
        <w:t xml:space="preserve"> (</w:t>
      </w:r>
      <w:r w:rsidR="005C639F" w:rsidRPr="00B67D6E">
        <w:rPr>
          <w:i/>
          <w:iCs/>
          <w:color w:val="44546A" w:themeColor="text2"/>
          <w:sz w:val="18"/>
          <w:szCs w:val="18"/>
        </w:rPr>
        <w:t>e.g.</w:t>
      </w:r>
      <w:r w:rsidR="00CC1641" w:rsidRPr="00B67D6E">
        <w:rPr>
          <w:i/>
          <w:iCs/>
          <w:color w:val="44546A" w:themeColor="text2"/>
          <w:sz w:val="18"/>
          <w:szCs w:val="18"/>
        </w:rPr>
        <w:t>, n</w:t>
      </w:r>
      <w:r w:rsidR="00CC1641" w:rsidRPr="00815664">
        <w:rPr>
          <w:i/>
          <w:iCs/>
          <w:color w:val="44546A" w:themeColor="text2"/>
          <w:sz w:val="18"/>
          <w:szCs w:val="18"/>
          <w:vertAlign w:val="superscript"/>
        </w:rPr>
        <w:t>2</w:t>
      </w:r>
      <w:r w:rsidR="00CC1641" w:rsidRPr="00B67D6E">
        <w:rPr>
          <w:i/>
          <w:iCs/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CC1641" w:rsidRPr="00B67D6E">
        <w:rPr>
          <w:i/>
          <w:iCs/>
          <w:color w:val="44546A" w:themeColor="text2"/>
          <w:sz w:val="18"/>
          <w:szCs w:val="18"/>
        </w:rPr>
        <w:t xml:space="preserve"> </w:t>
      </w:r>
      <w:r w:rsidR="00D82C7E" w:rsidRPr="00B67D6E">
        <w:rPr>
          <w:i/>
          <w:iCs/>
          <w:color w:val="44546A" w:themeColor="text2"/>
          <w:sz w:val="18"/>
          <w:szCs w:val="18"/>
        </w:rPr>
        <w:t>)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in </w:t>
      </w:r>
      <w:r w:rsidR="00B86CCF" w:rsidRPr="00B67D6E">
        <w:rPr>
          <w:i/>
          <w:iCs/>
          <w:color w:val="44546A" w:themeColor="text2"/>
          <w:sz w:val="18"/>
          <w:szCs w:val="18"/>
        </w:rPr>
        <w:t>each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down-sampling</w:t>
      </w:r>
      <w:r w:rsidR="00B86CCF" w:rsidRPr="00B67D6E">
        <w:rPr>
          <w:i/>
          <w:iCs/>
          <w:color w:val="44546A" w:themeColor="text2"/>
          <w:sz w:val="18"/>
          <w:szCs w:val="18"/>
        </w:rPr>
        <w:t xml:space="preserve"> layer, and then </w:t>
      </w:r>
      <w:r w:rsidR="00B36292" w:rsidRPr="00B67D6E">
        <w:rPr>
          <w:i/>
          <w:iCs/>
          <w:color w:val="44546A" w:themeColor="text2"/>
          <w:sz w:val="18"/>
          <w:szCs w:val="18"/>
        </w:rPr>
        <w:t xml:space="preserve">expanded to </w:t>
      </w:r>
      <w:r w:rsidR="0015422C" w:rsidRPr="00B67D6E">
        <w:rPr>
          <w:i/>
          <w:iCs/>
          <w:color w:val="44546A" w:themeColor="text2"/>
          <w:sz w:val="18"/>
          <w:szCs w:val="18"/>
        </w:rPr>
        <w:t>the original size</w:t>
      </w:r>
      <w:r w:rsidR="00D474D9" w:rsidRPr="00B67D6E">
        <w:rPr>
          <w:i/>
          <w:iCs/>
          <w:color w:val="44546A" w:themeColor="text2"/>
          <w:sz w:val="18"/>
          <w:szCs w:val="18"/>
        </w:rPr>
        <w:t xml:space="preserve"> in the up-sampling process. </w:t>
      </w:r>
      <w:r w:rsidR="00D923C4" w:rsidRPr="00B67D6E">
        <w:rPr>
          <w:i/>
          <w:iCs/>
          <w:color w:val="44546A" w:themeColor="text2"/>
          <w:sz w:val="18"/>
          <w:szCs w:val="18"/>
        </w:rPr>
        <w:t>The loss denotes the difference between the prediction and the reference map,</w:t>
      </w:r>
      <w:r w:rsidR="00FB0AB3" w:rsidRPr="00B67D6E">
        <w:rPr>
          <w:i/>
          <w:iCs/>
          <w:color w:val="44546A" w:themeColor="text2"/>
          <w:sz w:val="18"/>
          <w:szCs w:val="18"/>
        </w:rPr>
        <w:t xml:space="preserve"> reflecting the </w:t>
      </w:r>
      <w:r w:rsidR="00E66D34" w:rsidRPr="00B67D6E">
        <w:rPr>
          <w:i/>
          <w:iCs/>
          <w:color w:val="44546A" w:themeColor="text2"/>
          <w:sz w:val="18"/>
          <w:szCs w:val="18"/>
        </w:rPr>
        <w:t>performance of the U-Net.</w:t>
      </w:r>
    </w:p>
    <w:p w14:paraId="4788C6D8" w14:textId="1EED4192" w:rsidR="00E342EA" w:rsidRDefault="000E1016" w:rsidP="00D74DB1">
      <w:r>
        <w:t>The</w:t>
      </w:r>
      <w:r w:rsidR="0096022C">
        <w:t xml:space="preserve"> down-sampling </w:t>
      </w:r>
      <w:r w:rsidR="000517E2">
        <w:t>layer</w:t>
      </w:r>
      <w:r>
        <w:t>s</w:t>
      </w:r>
      <w:r w:rsidR="000517E2">
        <w:t xml:space="preserve"> include convolution</w:t>
      </w:r>
      <w:r w:rsidR="0078233E">
        <w:t>, pooling, and</w:t>
      </w:r>
      <w:r w:rsidR="00E92366">
        <w:t xml:space="preserve"> </w:t>
      </w:r>
      <w:r w:rsidR="00DF53D7">
        <w:t>rescaling processes</w:t>
      </w:r>
      <w:r w:rsidR="00E61D8E">
        <w:t xml:space="preserve"> (</w:t>
      </w:r>
      <w:r w:rsidR="00E61D8E">
        <w:fldChar w:fldCharType="begin"/>
      </w:r>
      <w:r w:rsidR="00E61D8E">
        <w:instrText xml:space="preserve"> REF _Ref83897234 \h </w:instrText>
      </w:r>
      <w:r w:rsidR="00E61D8E">
        <w:fldChar w:fldCharType="separate"/>
      </w:r>
      <w:r w:rsidR="00E14060">
        <w:t xml:space="preserve">Table </w:t>
      </w:r>
      <w:r w:rsidR="00E14060">
        <w:rPr>
          <w:noProof/>
        </w:rPr>
        <w:t>1</w:t>
      </w:r>
      <w:r w:rsidR="00E61D8E">
        <w:fldChar w:fldCharType="end"/>
      </w:r>
      <w:r w:rsidR="00E61D8E">
        <w:t>)</w:t>
      </w:r>
      <w:r w:rsidR="00DF53D7">
        <w:t xml:space="preserve">. </w:t>
      </w:r>
      <w:r w:rsidR="005B6057">
        <w:t xml:space="preserve">The convolution </w:t>
      </w:r>
      <w:r w:rsidR="008E163E">
        <w:t xml:space="preserve">is a </w:t>
      </w:r>
      <w:r w:rsidR="00094774">
        <w:t>cross-co</w:t>
      </w:r>
      <w:r w:rsidR="00E2521F">
        <w:t>r</w:t>
      </w:r>
      <w:r w:rsidR="00094774">
        <w:t>relation op</w:t>
      </w:r>
      <w:r w:rsidR="00E2521F">
        <w:t>e</w:t>
      </w:r>
      <w:r w:rsidR="00094774">
        <w:t>ration</w:t>
      </w:r>
      <w:r w:rsidR="00CE4E17">
        <w:t xml:space="preserve"> that</w:t>
      </w:r>
      <w:r w:rsidR="00694F16">
        <w:t xml:space="preserve"> </w:t>
      </w:r>
      <w:r w:rsidR="006E0C3C">
        <w:t>produces fe</w:t>
      </w:r>
      <w:r w:rsidR="001C6CFA">
        <w:t>ature map</w:t>
      </w:r>
      <w:r w:rsidR="00336C91">
        <w:t>s</w:t>
      </w:r>
      <w:r w:rsidR="001C6CFA">
        <w:t xml:space="preserve"> </w:t>
      </w:r>
      <w:r w:rsidR="00AA25B4">
        <w:t xml:space="preserve">indicating the similarity between the inputs and the </w:t>
      </w:r>
      <w:r w:rsidR="00336C91">
        <w:t xml:space="preserve">convolution </w:t>
      </w:r>
      <w:r w:rsidR="00AA25B4">
        <w:t>filter</w:t>
      </w:r>
      <w:r w:rsidR="00CE3583">
        <w:t>s</w:t>
      </w:r>
      <w:r w:rsidR="00050B90">
        <w:t xml:space="preserve"> </w:t>
      </w:r>
      <w:sdt>
        <w:sdtPr>
          <w:alias w:val="To edit, see citavi.com/edit"/>
          <w:tag w:val="CitaviPlaceholder#d4144ade-4f08-4755-bcb8-7e15a377291f"/>
          <w:id w:val="-975369291"/>
          <w:placeholder>
            <w:docPart w:val="DefaultPlaceholder_-1854013440"/>
          </w:placeholder>
        </w:sdtPr>
        <w:sdtContent>
          <w:r w:rsidR="00050B90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ZDQxNDRhZGUtNGYwOC00NzU1LWJjYjgtN2UxNWEzNzcyOTFmIiwiVGV4dCI6IihLYXBpbmNoZXYgZXQgYWwuIDIwMTUpIiwiV0FJVmVyc2lvbiI6IjYuMTAuMC4wIn0=}</w:instrText>
          </w:r>
          <w:r w:rsidR="00050B90">
            <w:fldChar w:fldCharType="separate"/>
          </w:r>
          <w:r w:rsidR="00A0208F">
            <w:t>(</w:t>
          </w:r>
          <w:proofErr w:type="spellStart"/>
          <w:r w:rsidR="00A0208F">
            <w:t>Kapinchev</w:t>
          </w:r>
          <w:proofErr w:type="spellEnd"/>
          <w:r w:rsidR="00A0208F">
            <w:t xml:space="preserve"> et al. 2015)</w:t>
          </w:r>
          <w:r w:rsidR="00050B90">
            <w:fldChar w:fldCharType="end"/>
          </w:r>
        </w:sdtContent>
      </w:sdt>
      <w:r w:rsidR="004422F5">
        <w:t xml:space="preserve">. </w:t>
      </w:r>
      <w:r w:rsidR="004D54CD">
        <w:t xml:space="preserve">By applying </w:t>
      </w:r>
      <w:r w:rsidR="00F34B99">
        <w:t>multiple filters, the different</w:t>
      </w:r>
      <w:r w:rsidR="00010EC6">
        <w:t xml:space="preserve"> spatial patterns can be </w:t>
      </w:r>
      <w:r w:rsidR="000B409D">
        <w:t xml:space="preserve">retrieved independently. For example, </w:t>
      </w:r>
      <w:sdt>
        <w:sdtPr>
          <w:alias w:val="To edit, see citavi.com/edit"/>
          <w:tag w:val="CitaviPlaceholder#9a51613c-5c10-496e-84db-1b5d510be099"/>
          <w:id w:val="-804234675"/>
          <w:placeholder>
            <w:docPart w:val="DefaultPlaceholder_-1854013440"/>
          </w:placeholder>
        </w:sdtPr>
        <w:sdtContent>
          <w:r w:rsidR="00222F42">
            <w:fldChar w:fldCharType="begin"/>
          </w:r>
          <w:r w:rsidR="008F343F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OWE1MTYxM2MtNWMxMC00OTZlLTg0ZGItMWI1ZDUxMGJlMDk5IiwiVGV4dCI6IlplaWxlciBhbmQgRmVyZ3VzIiwiV0FJVmVyc2lvbiI6IjYuMTAuMC4wIn0=}</w:instrText>
          </w:r>
          <w:r w:rsidR="00222F42">
            <w:fldChar w:fldCharType="separate"/>
          </w:r>
          <w:proofErr w:type="spellStart"/>
          <w:r w:rsidR="00A0208F">
            <w:t>Zeiler</w:t>
          </w:r>
          <w:proofErr w:type="spellEnd"/>
          <w:r w:rsidR="00A0208F">
            <w:t xml:space="preserve"> and Fergus</w:t>
          </w:r>
          <w:r w:rsidR="00222F42">
            <w:fldChar w:fldCharType="end"/>
          </w:r>
        </w:sdtContent>
      </w:sdt>
      <w:r w:rsidR="00222F42">
        <w:t xml:space="preserve"> </w:t>
      </w:r>
      <w:sdt>
        <w:sdtPr>
          <w:alias w:val="To edit, see citavi.com/edit"/>
          <w:tag w:val="CitaviPlaceholder#e1c6440f-e68d-4bb3-8555-2de5e443ea9f"/>
          <w:id w:val="1223185254"/>
          <w:placeholder>
            <w:docPart w:val="DefaultPlaceholder_-1854013440"/>
          </w:placeholder>
        </w:sdtPr>
        <w:sdtContent>
          <w:r w:rsidR="00222F42">
            <w:fldChar w:fldCharType="begin"/>
          </w:r>
          <w:r w:rsidR="008F343F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ZTFjNjQ0MGYtZTY4ZC00YmIzLTg1NTUtMmRlNWU0NDNlYTlmIiwiVGV4dCI6IigyMDEzKSIsIldBSVZlcnNpb24iOiI2LjEwLjAuMCJ9}</w:instrText>
          </w:r>
          <w:r w:rsidR="00222F42">
            <w:fldChar w:fldCharType="separate"/>
          </w:r>
          <w:r w:rsidR="00A0208F">
            <w:t>(2013)</w:t>
          </w:r>
          <w:r w:rsidR="00222F42">
            <w:fldChar w:fldCharType="end"/>
          </w:r>
        </w:sdtContent>
      </w:sdt>
      <w:r w:rsidR="0002005A">
        <w:t xml:space="preserve"> reported that </w:t>
      </w:r>
      <w:r w:rsidR="00E052AF">
        <w:t xml:space="preserve">horizontal, vertical, and circular </w:t>
      </w:r>
      <w:r w:rsidR="00682521">
        <w:t>patterns were identified by</w:t>
      </w:r>
      <w:r w:rsidR="00DE588F">
        <w:t xml:space="preserve"> </w:t>
      </w:r>
      <w:r w:rsidR="00682521">
        <w:t>different filters</w:t>
      </w:r>
      <w:r w:rsidR="00DE588F">
        <w:t xml:space="preserve"> applied </w:t>
      </w:r>
      <w:r w:rsidR="00387917">
        <w:t>to</w:t>
      </w:r>
      <w:r w:rsidR="00DE588F">
        <w:t xml:space="preserve"> the input image. </w:t>
      </w:r>
      <w:r w:rsidR="00C20718">
        <w:t xml:space="preserve">The pooling process reduces the </w:t>
      </w:r>
      <w:r w:rsidR="00E54F23">
        <w:t>size of inputs.</w:t>
      </w:r>
      <w:r w:rsidR="0004616F">
        <w:t xml:space="preserve"> </w:t>
      </w:r>
      <w:r w:rsidR="00F57500">
        <w:t>W</w:t>
      </w:r>
      <w:r w:rsidR="0004616F">
        <w:t xml:space="preserve">e </w:t>
      </w:r>
      <w:r w:rsidR="00052CAC">
        <w:t xml:space="preserve">select max-pooling </w:t>
      </w:r>
      <w:r w:rsidR="00032242">
        <w:t>to reduce the dimensionality</w:t>
      </w:r>
      <w:r w:rsidR="003E4282">
        <w:t xml:space="preserve"> because </w:t>
      </w:r>
      <w:r w:rsidR="00311FCB">
        <w:t xml:space="preserve">it </w:t>
      </w:r>
      <w:r w:rsidR="00104263">
        <w:t>is adopted in most DL structures</w:t>
      </w:r>
      <w:r w:rsidR="00B6192E">
        <w:t xml:space="preserve"> </w:t>
      </w:r>
      <w:sdt>
        <w:sdtPr>
          <w:alias w:val="To edit, see citavi.com/edit"/>
          <w:tag w:val="CitaviPlaceholder#34ce0009-c582-422c-8338-f0245a735fc7"/>
          <w:id w:val="-936672205"/>
          <w:placeholder>
            <w:docPart w:val="DefaultPlaceholder_-1854013440"/>
          </w:placeholder>
        </w:sdtPr>
        <w:sdtContent>
          <w:r w:rsidR="00B6192E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zRjZTAwMDktYzU4Mi00MjJjLTgzMzgtZjAyNDVhNzM1ZmM3IiwiVGV4dCI6IihNdXJyYXkgYW5kIFBlcnJvbm5pbiAyMDE0KSIsIldBSVZlcnNpb24iOiI2LjEwLjAuMCJ9}</w:instrText>
          </w:r>
          <w:r w:rsidR="00B6192E">
            <w:fldChar w:fldCharType="separate"/>
          </w:r>
          <w:r w:rsidR="00A0208F">
            <w:t xml:space="preserve">(Murray and </w:t>
          </w:r>
          <w:proofErr w:type="spellStart"/>
          <w:r w:rsidR="00A0208F">
            <w:t>Perronnin</w:t>
          </w:r>
          <w:proofErr w:type="spellEnd"/>
          <w:r w:rsidR="00A0208F">
            <w:t xml:space="preserve"> 2014)</w:t>
          </w:r>
          <w:r w:rsidR="00B6192E">
            <w:fldChar w:fldCharType="end"/>
          </w:r>
        </w:sdtContent>
      </w:sdt>
      <w:r w:rsidR="00104263">
        <w:t>.</w:t>
      </w:r>
      <w:r w:rsidR="003B7F1A">
        <w:t xml:space="preserve"> </w:t>
      </w:r>
      <w:r w:rsidR="000A3FBA">
        <w:t>The rescaling process rescales the pixel values</w:t>
      </w:r>
      <w:r w:rsidR="00F23C44">
        <w:t xml:space="preserve"> of the feature maps to a specified range </w:t>
      </w:r>
      <w:r w:rsidR="00C35E8B">
        <w:t>to optimize the computation flow</w:t>
      </w:r>
      <w:r w:rsidR="002D2FDD">
        <w:t xml:space="preserve"> of the network. </w:t>
      </w:r>
      <w:r w:rsidR="00F5635A">
        <w:t xml:space="preserve">We use </w:t>
      </w:r>
      <w:r w:rsidR="00FA08EE" w:rsidRPr="00FA08EE">
        <w:t>rectified linear unit function</w:t>
      </w:r>
      <w:r w:rsidR="00FA08EE">
        <w:t xml:space="preserve"> (</w:t>
      </w:r>
      <w:proofErr w:type="spellStart"/>
      <w:r w:rsidR="00FA08EE">
        <w:t>ReLU</w:t>
      </w:r>
      <w:proofErr w:type="spellEnd"/>
      <w:r w:rsidR="00FA08EE">
        <w:t>)</w:t>
      </w:r>
      <w:r w:rsidR="00811BD7">
        <w:t xml:space="preserve"> for its simple, efficient, and robust performance</w:t>
      </w:r>
      <w:r w:rsidR="003D34F7">
        <w:t xml:space="preserve"> </w:t>
      </w:r>
      <w:sdt>
        <w:sdtPr>
          <w:alias w:val="To edit, see citavi.com/edit"/>
          <w:tag w:val="CitaviPlaceholder#d706b2af-3bcf-413c-bcca-c397f1609c0e"/>
          <w:id w:val="-12617373"/>
          <w:placeholder>
            <w:docPart w:val="DefaultPlaceholder_-1854013440"/>
          </w:placeholder>
        </w:sdtPr>
        <w:sdtContent>
          <w:r w:rsidR="003D34F7">
            <w:fldChar w:fldCharType="begin"/>
          </w:r>
          <w:r w:rsidR="00CF7FB3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C0yN1QxMzoxMjo0OS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=}</w:instrText>
          </w:r>
          <w:r w:rsidR="003D34F7">
            <w:fldChar w:fldCharType="separate"/>
          </w:r>
          <w:r w:rsidR="00A0208F">
            <w:t>(</w:t>
          </w:r>
          <w:proofErr w:type="spellStart"/>
          <w:r w:rsidR="00A0208F">
            <w:t>Agarap</w:t>
          </w:r>
          <w:proofErr w:type="spellEnd"/>
          <w:r w:rsidR="00A0208F">
            <w:t xml:space="preserve"> 2018)</w:t>
          </w:r>
          <w:r w:rsidR="003D34F7">
            <w:fldChar w:fldCharType="end"/>
          </w:r>
        </w:sdtContent>
      </w:sdt>
      <w:r w:rsidR="00811BD7">
        <w:t>.</w:t>
      </w:r>
      <w:r w:rsidR="00B34DE7">
        <w:t xml:space="preserve"> </w:t>
      </w:r>
    </w:p>
    <w:p w14:paraId="68DAEF5A" w14:textId="7CEF4FE5" w:rsidR="00853FBD" w:rsidRDefault="003B7F1A" w:rsidP="003B7F1A">
      <w:pPr>
        <w:pStyle w:val="Caption"/>
      </w:pPr>
      <w:bookmarkStart w:id="41" w:name="_Ref83897234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1</w:t>
      </w:r>
      <w:r>
        <w:fldChar w:fldCharType="end"/>
      </w:r>
      <w:bookmarkEnd w:id="41"/>
      <w:r>
        <w:t xml:space="preserve">. The equation </w:t>
      </w:r>
      <w:r w:rsidR="00EC44F7">
        <w:t xml:space="preserve">of the </w:t>
      </w:r>
      <w:r w:rsidR="00AC4135">
        <w:t xml:space="preserve">component </w:t>
      </w:r>
      <w:r w:rsidR="00EC44F7">
        <w:t>layers</w:t>
      </w:r>
      <w:r w:rsidR="00322B84">
        <w:t xml:space="preserve"> of U-Net</w:t>
      </w:r>
      <w:r w:rsidR="00AC413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0"/>
        <w:gridCol w:w="6480"/>
        <w:gridCol w:w="826"/>
      </w:tblGrid>
      <w:tr w:rsidR="00D0207A" w14:paraId="75F34643" w14:textId="77777777" w:rsidTr="008376F8">
        <w:trPr>
          <w:trHeight w:val="755"/>
        </w:trPr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72F556F3" w14:textId="72D48CB3" w:rsidR="00D0207A" w:rsidRPr="00723B9A" w:rsidRDefault="00723B9A" w:rsidP="008376F8">
            <w:pPr>
              <w:rPr>
                <w:b/>
                <w:bCs/>
              </w:rPr>
            </w:pPr>
            <w:r w:rsidRPr="00723B9A">
              <w:rPr>
                <w:b/>
                <w:bCs/>
              </w:rPr>
              <w:t>Layer</w:t>
            </w:r>
          </w:p>
        </w:tc>
        <w:tc>
          <w:tcPr>
            <w:tcW w:w="6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491592AD" w14:textId="5B429405" w:rsidR="00D0207A" w:rsidRPr="00723B9A" w:rsidRDefault="00723B9A" w:rsidP="008376F8">
            <w:pPr>
              <w:rPr>
                <w:b/>
                <w:bCs/>
              </w:rPr>
            </w:pPr>
            <w:r w:rsidRPr="00723B9A">
              <w:rPr>
                <w:b/>
                <w:bCs/>
              </w:rPr>
              <w:t>Equation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BA8CDFD" w14:textId="4CC57899" w:rsidR="00D0207A" w:rsidRPr="00723B9A" w:rsidRDefault="00723B9A" w:rsidP="008376F8">
            <w:pPr>
              <w:rPr>
                <w:rFonts w:ascii="Calibri" w:eastAsia="DengXian" w:hAnsi="Calibri" w:cs="Calibri"/>
                <w:b/>
                <w:bCs/>
              </w:rPr>
            </w:pPr>
            <w:r w:rsidRPr="00723B9A">
              <w:rPr>
                <w:rFonts w:ascii="Calibri" w:eastAsia="DengXian" w:hAnsi="Calibri" w:cs="Calibri"/>
                <w:b/>
                <w:bCs/>
              </w:rPr>
              <w:t>No.</w:t>
            </w:r>
          </w:p>
        </w:tc>
      </w:tr>
      <w:tr w:rsidR="00F53969" w14:paraId="1FE6B6C8" w14:textId="173DA0DB" w:rsidTr="008376F8">
        <w:trPr>
          <w:trHeight w:val="1334"/>
        </w:trPr>
        <w:tc>
          <w:tcPr>
            <w:tcW w:w="17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BA3193" w14:textId="5A6F66CD" w:rsidR="00F53969" w:rsidRDefault="00F53969" w:rsidP="00D0207A">
            <w:r>
              <w:t>Convolution</w:t>
            </w:r>
          </w:p>
        </w:tc>
        <w:tc>
          <w:tcPr>
            <w:tcW w:w="64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0CBE20" w14:textId="10DB7300" w:rsidR="00F53969" w:rsidRPr="008376F8" w:rsidRDefault="004B76B4" w:rsidP="008376F8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250B2AC" w14:textId="04CFC4DA" w:rsidR="00F53969" w:rsidRPr="009D4ABA" w:rsidRDefault="00F53969" w:rsidP="00D0207A">
            <w:pPr>
              <w:rPr>
                <w:rFonts w:ascii="Calibri" w:eastAsia="DengXian" w:hAnsi="Calibri" w:cs="Calibri"/>
              </w:rPr>
            </w:pPr>
            <w:r>
              <w:rPr>
                <w:rFonts w:ascii="Calibri" w:eastAsia="DengXian" w:hAnsi="Calibri" w:cs="Calibri"/>
              </w:rPr>
              <w:t>(1)</w:t>
            </w:r>
          </w:p>
        </w:tc>
      </w:tr>
      <w:tr w:rsidR="00F53969" w14:paraId="04BBDB8C" w14:textId="1D5B81AF" w:rsidTr="008376F8">
        <w:trPr>
          <w:trHeight w:val="1261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FED25F" w14:textId="66888E1D" w:rsidR="00F53969" w:rsidRDefault="00F53969" w:rsidP="00D0207A">
            <w:r>
              <w:t>Max-pooling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D97DCB" w14:textId="32C441B1" w:rsidR="00F53969" w:rsidRPr="008376F8" w:rsidRDefault="004B76B4" w:rsidP="008376F8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AC734" w14:textId="4BF06F91" w:rsidR="00F53969" w:rsidRPr="00922960" w:rsidRDefault="00F53969" w:rsidP="00D0207A">
            <w:pPr>
              <w:rPr>
                <w:rFonts w:ascii="Calibri" w:eastAsia="DengXian" w:hAnsi="Calibri" w:cs="Calibri"/>
              </w:rPr>
            </w:pPr>
            <w:r>
              <w:rPr>
                <w:rFonts w:ascii="Calibri" w:eastAsia="DengXian" w:hAnsi="Calibri" w:cs="Calibri"/>
              </w:rPr>
              <w:t>(2)</w:t>
            </w:r>
          </w:p>
        </w:tc>
      </w:tr>
      <w:tr w:rsidR="00F53969" w14:paraId="25013815" w14:textId="30206E26" w:rsidTr="00540B4A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E234A5" w14:textId="61451F0F" w:rsidR="00F53969" w:rsidRDefault="00F53969" w:rsidP="00D0207A">
            <w:proofErr w:type="spellStart"/>
            <w:r>
              <w:t>ReLU</w:t>
            </w:r>
            <w:proofErr w:type="spellEnd"/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0A6CEB" w14:textId="7B5E60B6" w:rsidR="00F53969" w:rsidRPr="008376F8" w:rsidRDefault="00F53969" w:rsidP="008376F8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DengXian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DengXian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E864A" w14:textId="6D7896AA" w:rsidR="00F53969" w:rsidRPr="007A27A5" w:rsidRDefault="00F53969" w:rsidP="00D0207A">
            <w:pPr>
              <w:rPr>
                <w:rFonts w:ascii="Calibri" w:eastAsia="DengXian" w:hAnsi="Calibri" w:cs="Calibri"/>
              </w:rPr>
            </w:pPr>
            <w:r>
              <w:rPr>
                <w:rFonts w:ascii="Calibri" w:eastAsia="DengXian" w:hAnsi="Calibri" w:cs="Calibri"/>
              </w:rPr>
              <w:t>(3)</w:t>
            </w:r>
          </w:p>
        </w:tc>
      </w:tr>
      <w:tr w:rsidR="00540B4A" w14:paraId="463CF59E" w14:textId="77777777" w:rsidTr="00EE59C5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47475F" w14:textId="044F0E92" w:rsidR="00540B4A" w:rsidRDefault="00540B4A" w:rsidP="00D0207A">
            <w:proofErr w:type="spellStart"/>
            <w:r>
              <w:t>Softmax</w:t>
            </w:r>
            <w:proofErr w:type="spellEnd"/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89C3D5" w14:textId="42E7CB66" w:rsidR="00540B4A" w:rsidRPr="00540B4A" w:rsidRDefault="009C644E" w:rsidP="008376F8">
            <w:pPr>
              <w:rPr>
                <w:rFonts w:ascii="Calibri" w:eastAsia="DengXian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DengXian" w:hAnsi="Cambria Math" w:cs="Arial"/>
                  </w:rPr>
                  <m:t>Softmax</m:t>
                </m:r>
                <m:r>
                  <w:rPr>
                    <w:rFonts w:ascii="Cambria Math" w:eastAsia="DengXian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DengXian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DengXian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DengXian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DengXian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DengXian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DengXian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DengXian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DengXian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DengXian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DengXian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DengXian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DengXian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DengXian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DengXian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DengXian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A7E53" w14:textId="744395F0" w:rsidR="00540B4A" w:rsidRDefault="00540B4A" w:rsidP="00D0207A">
            <w:pPr>
              <w:rPr>
                <w:rFonts w:ascii="Calibri" w:eastAsia="DengXian" w:hAnsi="Calibri" w:cs="Calibri"/>
              </w:rPr>
            </w:pPr>
            <w:r>
              <w:rPr>
                <w:rFonts w:ascii="Calibri" w:eastAsia="DengXian" w:hAnsi="Calibri" w:cs="Calibri"/>
              </w:rPr>
              <w:t>(4)</w:t>
            </w:r>
          </w:p>
        </w:tc>
      </w:tr>
      <w:tr w:rsidR="00EE59C5" w14:paraId="0BD3CEE0" w14:textId="77777777" w:rsidTr="008376F8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F1640" w14:textId="0BE1E042" w:rsidR="00EE59C5" w:rsidRDefault="00131627" w:rsidP="00D0207A">
            <w:r>
              <w:t>Cross-entropy</w:t>
            </w:r>
          </w:p>
        </w:tc>
        <w:tc>
          <w:tcPr>
            <w:tcW w:w="648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4575FC" w14:textId="62A137E0" w:rsidR="00EE59C5" w:rsidRPr="00131627" w:rsidRDefault="00764096" w:rsidP="008376F8">
            <w:pPr>
              <w:rPr>
                <w:rFonts w:ascii="Calibri" w:eastAsia="DengXian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DengXian" w:hAnsi="Cambria Math" w:cs="Arial"/>
                  </w:rPr>
                  <m:t>loss</m:t>
                </m:r>
                <m:r>
                  <w:rPr>
                    <w:rFonts w:ascii="Cambria Math" w:eastAsia="DengXian" w:hAnsi="Cambria Math" w:cs="Arial"/>
                  </w:rPr>
                  <m:t>⁡(x,</m:t>
                </m:r>
                <m:r>
                  <m:rPr>
                    <m:nor/>
                  </m:rPr>
                  <w:rPr>
                    <w:rFonts w:ascii="Calibri" w:eastAsia="DengXian" w:hAnsi="Calibri" w:cs="Arial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DengXian" w:hAnsi="Calibri" w:cs="Arial"/>
                  </w:rPr>
                  <m:t>y</m:t>
                </m:r>
                <m:r>
                  <m:rPr>
                    <m:nor/>
                  </m:rPr>
                  <w:rPr>
                    <w:rFonts w:ascii="Calibri" w:eastAsia="DengXian" w:hAnsi="Calibri" w:cs="Arial"/>
                  </w:rPr>
                  <m:t xml:space="preserve"> </m:t>
                </m:r>
                <m:r>
                  <w:rPr>
                    <w:rFonts w:ascii="Cambria Math" w:eastAsia="DengXian" w:hAnsi="Cambria Math" w:cs="Arial"/>
                  </w:rPr>
                  <m:t>)=-</m:t>
                </m:r>
                <m:r>
                  <m:rPr>
                    <m:sty m:val="p"/>
                  </m:rPr>
                  <w:rPr>
                    <w:rFonts w:ascii="Cambria Math" w:eastAsia="DengXian" w:hAnsi="Cambria Math" w:cs="Arial"/>
                  </w:rPr>
                  <m:t>log</m:t>
                </m:r>
                <m:r>
                  <w:rPr>
                    <w:rFonts w:ascii="Cambria Math" w:eastAsia="DengXian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DengXian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DengXian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DengXian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DengXian" w:hAnsi="Cambria Math" w:cs="Arial"/>
                          </w:rPr>
                          <m:t>⁡(x[</m:t>
                        </m:r>
                        <m:r>
                          <m:rPr>
                            <m:nor/>
                          </m:rPr>
                          <w:rPr>
                            <w:rFonts w:ascii="Calibri" w:eastAsia="DengXian" w:hAnsi="Calibri" w:cs="Arial"/>
                          </w:rPr>
                          <m:t xml:space="preserve"> </m:t>
                        </m:r>
                        <w:proofErr w:type="spellStart"/>
                        <m:r>
                          <m:rPr>
                            <m:nor/>
                          </m:rPr>
                          <w:rPr>
                            <w:rFonts w:ascii="Cambria Math" w:eastAsia="DengXian" w:hAnsi="Calibri" w:cs="Arial"/>
                          </w:rPr>
                          <m:t>y</m:t>
                        </m:r>
                        <w:proofErr w:type="spellEnd"/>
                        <m:r>
                          <m:rPr>
                            <m:nor/>
                          </m:rPr>
                          <w:rPr>
                            <w:rFonts w:ascii="Calibri" w:eastAsia="DengXian" w:hAnsi="Calibri" w:cs="Arial"/>
                          </w:rPr>
                          <m:t xml:space="preserve"> </m:t>
                        </m:r>
                        <m:r>
                          <w:rPr>
                            <w:rFonts w:ascii="Cambria Math" w:eastAsia="DengXian" w:hAnsi="Cambria Math" w:cs="Arial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DengXian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DengXian" w:hAnsi="Cambria Math" w:cs="Arial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="DengXian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DengXian" w:hAnsi="Cambria Math" w:cs="Arial"/>
                              </w:rPr>
                              <m:t>exp</m:t>
                            </m:r>
                            <m:r>
                              <w:rPr>
                                <w:rFonts w:ascii="Cambria Math" w:eastAsia="DengXian" w:hAnsi="Cambria Math" w:cs="Arial"/>
                              </w:rPr>
                              <m:t>⁡(x[j])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1CC0B22" w14:textId="1FCAE9B5" w:rsidR="00EE59C5" w:rsidRDefault="00194ACE" w:rsidP="00D0207A">
            <w:pPr>
              <w:rPr>
                <w:rFonts w:ascii="Calibri" w:eastAsia="DengXian" w:hAnsi="Calibri" w:cs="Calibri"/>
              </w:rPr>
            </w:pPr>
            <w:r>
              <w:rPr>
                <w:rFonts w:ascii="Calibri" w:eastAsia="DengXian" w:hAnsi="Calibri" w:cs="Calibri"/>
              </w:rPr>
              <w:t>(5)</w:t>
            </w:r>
          </w:p>
        </w:tc>
      </w:tr>
    </w:tbl>
    <w:p w14:paraId="5A585D5F" w14:textId="3B45E7EA" w:rsidR="003C0C4D" w:rsidRPr="00E230ED" w:rsidRDefault="001E5E0F" w:rsidP="003C0C4D">
      <w:pPr>
        <w:rPr>
          <w:sz w:val="18"/>
          <w:szCs w:val="18"/>
        </w:rPr>
      </w:pPr>
      <w:r w:rsidRPr="00E230ED">
        <w:rPr>
          <w:sz w:val="18"/>
          <w:szCs w:val="18"/>
        </w:rPr>
        <w:t>For equation (1), the</w:t>
      </w:r>
      <w:r w:rsidR="003C0C4D" w:rsidRPr="00E230ED">
        <w:rPr>
          <w:sz w:val="18"/>
          <w:szCs w:val="18"/>
        </w:rPr>
        <w:t xml:space="preserve"> (</w:t>
      </w:r>
      <w:proofErr w:type="spellStart"/>
      <w:r w:rsidR="003C0C4D" w:rsidRPr="00E230ED">
        <w:rPr>
          <w:i/>
          <w:iCs/>
          <w:sz w:val="18"/>
          <w:szCs w:val="18"/>
        </w:rPr>
        <w:t>C</w:t>
      </w:r>
      <w:r w:rsidR="003C0C4D" w:rsidRPr="00E230ED">
        <w:rPr>
          <w:sz w:val="18"/>
          <w:szCs w:val="18"/>
          <w:vertAlign w:val="subscript"/>
        </w:rPr>
        <w:t>in</w:t>
      </w:r>
      <w:proofErr w:type="spellEnd"/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H</w:t>
      </w:r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W</w:t>
      </w:r>
      <w:r w:rsidR="003C0C4D" w:rsidRPr="00E230ED">
        <w:rPr>
          <w:sz w:val="18"/>
          <w:szCs w:val="18"/>
        </w:rPr>
        <w:t>) and (</w:t>
      </w:r>
      <w:proofErr w:type="spellStart"/>
      <w:r w:rsidR="003C0C4D" w:rsidRPr="00E230ED">
        <w:rPr>
          <w:i/>
          <w:iCs/>
          <w:sz w:val="18"/>
          <w:szCs w:val="18"/>
        </w:rPr>
        <w:t>C</w:t>
      </w:r>
      <w:r w:rsidR="003C0C4D" w:rsidRPr="00E230ED">
        <w:rPr>
          <w:sz w:val="18"/>
          <w:szCs w:val="18"/>
          <w:vertAlign w:val="subscript"/>
        </w:rPr>
        <w:t>out</w:t>
      </w:r>
      <w:proofErr w:type="spellEnd"/>
      <w:r w:rsidR="003C0C4D" w:rsidRPr="00E230ED">
        <w:rPr>
          <w:sz w:val="18"/>
          <w:szCs w:val="18"/>
        </w:rPr>
        <w:t xml:space="preserve">, </w:t>
      </w:r>
      <w:proofErr w:type="spellStart"/>
      <w:r w:rsidR="003C0C4D" w:rsidRPr="00E230ED">
        <w:rPr>
          <w:i/>
          <w:iCs/>
          <w:sz w:val="18"/>
          <w:szCs w:val="18"/>
        </w:rPr>
        <w:t>H</w:t>
      </w:r>
      <w:r w:rsidR="003C0C4D" w:rsidRPr="00E230ED">
        <w:rPr>
          <w:sz w:val="18"/>
          <w:szCs w:val="18"/>
          <w:vertAlign w:val="subscript"/>
        </w:rPr>
        <w:t>out</w:t>
      </w:r>
      <w:proofErr w:type="spellEnd"/>
      <w:r w:rsidR="003C0C4D" w:rsidRPr="00E230ED">
        <w:rPr>
          <w:sz w:val="18"/>
          <w:szCs w:val="18"/>
        </w:rPr>
        <w:t xml:space="preserve">, </w:t>
      </w:r>
      <w:proofErr w:type="spellStart"/>
      <w:r w:rsidR="003C0C4D" w:rsidRPr="00E230ED">
        <w:rPr>
          <w:i/>
          <w:iCs/>
          <w:sz w:val="18"/>
          <w:szCs w:val="18"/>
        </w:rPr>
        <w:t>W</w:t>
      </w:r>
      <w:r w:rsidR="003C0C4D" w:rsidRPr="00E230ED">
        <w:rPr>
          <w:sz w:val="18"/>
          <w:szCs w:val="18"/>
          <w:vertAlign w:val="subscript"/>
        </w:rPr>
        <w:t>out</w:t>
      </w:r>
      <w:proofErr w:type="spellEnd"/>
      <w:r w:rsidR="003C0C4D" w:rsidRPr="00E230ED">
        <w:rPr>
          <w:sz w:val="18"/>
          <w:szCs w:val="18"/>
        </w:rPr>
        <w:t>)</w:t>
      </w:r>
      <w:r w:rsidRPr="00E230ED">
        <w:rPr>
          <w:sz w:val="18"/>
          <w:szCs w:val="18"/>
        </w:rPr>
        <w:t xml:space="preserve"> refers to the </w:t>
      </w:r>
      <w:r w:rsidR="00A97C34" w:rsidRPr="00E230ED">
        <w:rPr>
          <w:sz w:val="18"/>
          <w:szCs w:val="18"/>
        </w:rPr>
        <w:t xml:space="preserve">size of </w:t>
      </w:r>
      <w:r w:rsidRPr="00E230ED">
        <w:rPr>
          <w:sz w:val="18"/>
          <w:szCs w:val="18"/>
        </w:rPr>
        <w:t>input and out</w:t>
      </w:r>
      <w:r w:rsidR="00A97C34" w:rsidRPr="00E230ED">
        <w:rPr>
          <w:sz w:val="18"/>
          <w:szCs w:val="18"/>
        </w:rPr>
        <w:t>put image</w:t>
      </w:r>
      <w:r w:rsidR="0031603D" w:rsidRPr="00E230ED">
        <w:rPr>
          <w:sz w:val="18"/>
          <w:szCs w:val="18"/>
        </w:rPr>
        <w:t>,</w:t>
      </w:r>
      <w:r w:rsidR="00740101" w:rsidRPr="00E230ED">
        <w:rPr>
          <w:sz w:val="18"/>
          <w:szCs w:val="18"/>
        </w:rPr>
        <w:t xml:space="preserve"> </w:t>
      </w:r>
      <w:r w:rsidR="00740101" w:rsidRPr="00E230ED">
        <w:rPr>
          <w:i/>
          <w:iCs/>
          <w:sz w:val="18"/>
          <w:szCs w:val="18"/>
        </w:rPr>
        <w:t>C</w:t>
      </w:r>
      <w:r w:rsidR="00740101" w:rsidRPr="00E230ED">
        <w:rPr>
          <w:sz w:val="18"/>
          <w:szCs w:val="18"/>
        </w:rPr>
        <w:t xml:space="preserve"> denotes the number of channels, </w:t>
      </w:r>
      <w:r w:rsidR="00740101" w:rsidRPr="00E230ED">
        <w:rPr>
          <w:i/>
          <w:iCs/>
          <w:sz w:val="18"/>
          <w:szCs w:val="18"/>
        </w:rPr>
        <w:t>H</w:t>
      </w:r>
      <w:r w:rsidR="00740101" w:rsidRPr="00E230ED">
        <w:rPr>
          <w:sz w:val="18"/>
          <w:szCs w:val="18"/>
        </w:rPr>
        <w:t xml:space="preserve"> is the height of input planes in pixels, and </w:t>
      </w:r>
      <w:r w:rsidR="00740101" w:rsidRPr="00E230ED">
        <w:rPr>
          <w:i/>
          <w:iCs/>
          <w:sz w:val="18"/>
          <w:szCs w:val="18"/>
        </w:rPr>
        <w:t>W</w:t>
      </w:r>
      <w:r w:rsidR="00740101" w:rsidRPr="00E230ED">
        <w:rPr>
          <w:sz w:val="18"/>
          <w:szCs w:val="18"/>
        </w:rPr>
        <w:t xml:space="preserve"> is the width in pixels,</w:t>
      </w:r>
      <w:r w:rsidR="0031603D" w:rsidRPr="00E230ED">
        <w:rPr>
          <w:sz w:val="18"/>
          <w:szCs w:val="18"/>
        </w:rPr>
        <w:t xml:space="preserve"> </w:t>
      </w:r>
      <w:r w:rsidR="0031603D" w:rsidRPr="00E230ED">
        <w:rPr>
          <w:rFonts w:ascii="MS Gothic" w:eastAsia="MS Gothic" w:hAnsi="MS Gothic" w:cs="MS Gothic" w:hint="eastAsia"/>
          <w:sz w:val="18"/>
          <w:szCs w:val="18"/>
        </w:rPr>
        <w:t>⋆</w:t>
      </w:r>
      <w:r w:rsidR="0031603D" w:rsidRPr="00E230ED">
        <w:rPr>
          <w:sz w:val="18"/>
          <w:szCs w:val="18"/>
        </w:rPr>
        <w:t xml:space="preserve"> is the valid cross-correlation operator, </w:t>
      </w:r>
      <w:r w:rsidR="0031603D" w:rsidRPr="00E230ED">
        <w:rPr>
          <w:i/>
          <w:iCs/>
          <w:sz w:val="18"/>
          <w:szCs w:val="18"/>
        </w:rPr>
        <w:t>j</w:t>
      </w:r>
      <w:r w:rsidR="0031603D" w:rsidRPr="00E230ED">
        <w:rPr>
          <w:sz w:val="18"/>
          <w:szCs w:val="18"/>
        </w:rPr>
        <w:t xml:space="preserve"> is the </w:t>
      </w:r>
      <w:r w:rsidR="0031603D" w:rsidRPr="00E230ED">
        <w:rPr>
          <w:i/>
          <w:iCs/>
          <w:sz w:val="18"/>
          <w:szCs w:val="18"/>
        </w:rPr>
        <w:t>j</w:t>
      </w:r>
      <w:r w:rsidR="0031603D" w:rsidRPr="00E230ED">
        <w:rPr>
          <w:sz w:val="18"/>
          <w:szCs w:val="18"/>
        </w:rPr>
        <w:t>-</w:t>
      </w:r>
      <w:proofErr w:type="spellStart"/>
      <w:r w:rsidR="0031603D" w:rsidRPr="00E230ED">
        <w:rPr>
          <w:sz w:val="18"/>
          <w:szCs w:val="18"/>
        </w:rPr>
        <w:t>th</w:t>
      </w:r>
      <w:proofErr w:type="spellEnd"/>
      <w:r w:rsidR="0031603D" w:rsidRPr="00E230ED">
        <w:rPr>
          <w:sz w:val="18"/>
          <w:szCs w:val="18"/>
        </w:rPr>
        <w:t xml:space="preserve"> channel of the output feature map</w:t>
      </w:r>
      <w:r w:rsidR="0022690D" w:rsidRPr="00E230ED">
        <w:rPr>
          <w:sz w:val="18"/>
          <w:szCs w:val="18"/>
        </w:rPr>
        <w:t>.</w:t>
      </w:r>
      <w:r w:rsidR="00A97C34" w:rsidRPr="00E230ED">
        <w:rPr>
          <w:sz w:val="18"/>
          <w:szCs w:val="18"/>
        </w:rPr>
        <w:t xml:space="preserve"> For equation (2),</w:t>
      </w:r>
      <w:r w:rsidR="00740101" w:rsidRPr="00E230ED">
        <w:rPr>
          <w:sz w:val="18"/>
          <w:szCs w:val="18"/>
        </w:rPr>
        <w:t xml:space="preserve"> </w:t>
      </w:r>
      <w:r w:rsidR="00842112" w:rsidRPr="00E230ED">
        <w:rPr>
          <w:sz w:val="18"/>
          <w:szCs w:val="18"/>
        </w:rPr>
        <w:t>(</w:t>
      </w:r>
      <w:proofErr w:type="spellStart"/>
      <w:r w:rsidR="00842112" w:rsidRPr="00E230ED">
        <w:rPr>
          <w:i/>
          <w:iCs/>
          <w:sz w:val="18"/>
          <w:szCs w:val="18"/>
        </w:rPr>
        <w:t>kH</w:t>
      </w:r>
      <w:proofErr w:type="spellEnd"/>
      <w:r w:rsidR="00842112" w:rsidRPr="00E230ED">
        <w:rPr>
          <w:sz w:val="18"/>
          <w:szCs w:val="18"/>
        </w:rPr>
        <w:t xml:space="preserve">, </w:t>
      </w:r>
      <w:r w:rsidR="00842112" w:rsidRPr="00E230ED">
        <w:rPr>
          <w:i/>
          <w:iCs/>
          <w:sz w:val="18"/>
          <w:szCs w:val="18"/>
        </w:rPr>
        <w:t>kW</w:t>
      </w:r>
      <w:r w:rsidR="00842112" w:rsidRPr="00E230ED">
        <w:rPr>
          <w:sz w:val="18"/>
          <w:szCs w:val="18"/>
        </w:rPr>
        <w:t>) denotes the kernel size</w:t>
      </w:r>
      <w:r w:rsidR="007C5737" w:rsidRPr="00E230ED">
        <w:rPr>
          <w:sz w:val="18"/>
          <w:szCs w:val="18"/>
        </w:rPr>
        <w:t xml:space="preserve"> of the pooling, h and </w:t>
      </w:r>
      <w:proofErr w:type="spellStart"/>
      <w:r w:rsidR="007C5737" w:rsidRPr="00E230ED">
        <w:rPr>
          <w:sz w:val="18"/>
          <w:szCs w:val="18"/>
        </w:rPr>
        <w:t>w</w:t>
      </w:r>
      <w:proofErr w:type="spellEnd"/>
      <w:r w:rsidR="007C5737" w:rsidRPr="00E230ED">
        <w:rPr>
          <w:sz w:val="18"/>
          <w:szCs w:val="18"/>
        </w:rPr>
        <w:t xml:space="preserve"> refer to the </w:t>
      </w:r>
      <w:r w:rsidR="00D148EC" w:rsidRPr="00E230ED">
        <w:rPr>
          <w:sz w:val="18"/>
          <w:szCs w:val="18"/>
        </w:rPr>
        <w:t>height and width of the output</w:t>
      </w:r>
      <w:r w:rsidR="007C5737" w:rsidRPr="00E230ED">
        <w:rPr>
          <w:sz w:val="18"/>
          <w:szCs w:val="18"/>
        </w:rPr>
        <w:t xml:space="preserve"> image. For equation (3)</w:t>
      </w:r>
      <w:r w:rsidR="00E55FA6">
        <w:rPr>
          <w:sz w:val="18"/>
          <w:szCs w:val="18"/>
        </w:rPr>
        <w:t xml:space="preserve">, </w:t>
      </w:r>
      <w:r w:rsidR="00414E14" w:rsidRPr="00414E14">
        <w:rPr>
          <w:i/>
          <w:iCs/>
          <w:sz w:val="18"/>
          <w:szCs w:val="18"/>
        </w:rPr>
        <w:t>x</w:t>
      </w:r>
      <w:r w:rsidR="00B81346">
        <w:rPr>
          <w:i/>
          <w:iCs/>
          <w:sz w:val="18"/>
          <w:szCs w:val="18"/>
          <w:vertAlign w:val="subscript"/>
        </w:rPr>
        <w:t xml:space="preserve"> </w:t>
      </w:r>
      <w:r w:rsidR="0022690D" w:rsidRPr="00E230ED">
        <w:rPr>
          <w:sz w:val="18"/>
          <w:szCs w:val="18"/>
        </w:rPr>
        <w:t>denotes the pixel value</w:t>
      </w:r>
      <w:r w:rsidR="00B81346">
        <w:rPr>
          <w:sz w:val="18"/>
          <w:szCs w:val="18"/>
        </w:rPr>
        <w:t>s</w:t>
      </w:r>
      <w:r w:rsidR="0022690D" w:rsidRPr="00E230ED">
        <w:rPr>
          <w:sz w:val="18"/>
          <w:szCs w:val="18"/>
        </w:rPr>
        <w:t xml:space="preserve"> of the </w:t>
      </w:r>
      <w:r w:rsidR="00E55FA6">
        <w:rPr>
          <w:sz w:val="18"/>
          <w:szCs w:val="18"/>
        </w:rPr>
        <w:t xml:space="preserve">input </w:t>
      </w:r>
      <w:r w:rsidR="0022690D" w:rsidRPr="00E230ED">
        <w:rPr>
          <w:sz w:val="18"/>
          <w:szCs w:val="18"/>
        </w:rPr>
        <w:t>feature map</w:t>
      </w:r>
      <w:r w:rsidR="00B81346">
        <w:rPr>
          <w:sz w:val="18"/>
          <w:szCs w:val="18"/>
        </w:rPr>
        <w:t xml:space="preserve">. For equation (4), </w:t>
      </w:r>
      <w:r w:rsidR="00856B59">
        <w:rPr>
          <w:sz w:val="18"/>
          <w:szCs w:val="18"/>
        </w:rPr>
        <w:t xml:space="preserve"> the </w:t>
      </w:r>
      <w:r w:rsidR="00856B59" w:rsidRPr="00856B59">
        <w:rPr>
          <w:i/>
          <w:iCs/>
          <w:sz w:val="18"/>
          <w:szCs w:val="18"/>
        </w:rPr>
        <w:t>x</w:t>
      </w:r>
      <w:r w:rsidR="00856B59" w:rsidRPr="00856B59">
        <w:rPr>
          <w:i/>
          <w:iCs/>
          <w:sz w:val="18"/>
          <w:szCs w:val="18"/>
          <w:vertAlign w:val="subscript"/>
        </w:rPr>
        <w:t>i</w:t>
      </w:r>
      <w:r w:rsidR="00856B59">
        <w:rPr>
          <w:sz w:val="18"/>
          <w:szCs w:val="18"/>
        </w:rPr>
        <w:t xml:space="preserve"> is the </w:t>
      </w:r>
      <w:proofErr w:type="spellStart"/>
      <w:r w:rsidR="00856B59" w:rsidRPr="00856B59">
        <w:rPr>
          <w:i/>
          <w:iCs/>
          <w:sz w:val="18"/>
          <w:szCs w:val="18"/>
        </w:rPr>
        <w:t>i</w:t>
      </w:r>
      <w:r w:rsidR="00856B59">
        <w:rPr>
          <w:sz w:val="18"/>
          <w:szCs w:val="18"/>
        </w:rPr>
        <w:t>-th</w:t>
      </w:r>
      <w:proofErr w:type="spellEnd"/>
      <w:r w:rsidR="00856B59">
        <w:rPr>
          <w:sz w:val="18"/>
          <w:szCs w:val="18"/>
        </w:rPr>
        <w:t xml:space="preserve"> pixel value of the input feature map, </w:t>
      </w:r>
      <w:r w:rsidR="00856B59" w:rsidRPr="00856B59">
        <w:rPr>
          <w:i/>
          <w:iCs/>
          <w:sz w:val="18"/>
          <w:szCs w:val="18"/>
        </w:rPr>
        <w:t xml:space="preserve">K </w:t>
      </w:r>
      <w:r w:rsidR="00856B59">
        <w:rPr>
          <w:sz w:val="18"/>
          <w:szCs w:val="18"/>
        </w:rPr>
        <w:t>is the number of classes.</w:t>
      </w:r>
      <w:r w:rsidR="00B63D70">
        <w:rPr>
          <w:sz w:val="18"/>
          <w:szCs w:val="18"/>
        </w:rPr>
        <w:t xml:space="preserve"> For equation (5), </w:t>
      </w:r>
      <w:r w:rsidR="00B63D70" w:rsidRPr="00B63D70">
        <w:rPr>
          <w:i/>
          <w:iCs/>
          <w:sz w:val="18"/>
          <w:szCs w:val="18"/>
        </w:rPr>
        <w:t>x</w:t>
      </w:r>
      <w:r w:rsidR="00B63D70">
        <w:rPr>
          <w:sz w:val="18"/>
          <w:szCs w:val="18"/>
        </w:rPr>
        <w:t xml:space="preserve"> and </w:t>
      </w:r>
      <w:r w:rsidR="00B63D70" w:rsidRPr="00B63D70">
        <w:rPr>
          <w:i/>
          <w:iCs/>
          <w:sz w:val="18"/>
          <w:szCs w:val="18"/>
        </w:rPr>
        <w:t>y</w:t>
      </w:r>
      <w:r w:rsidR="00B63D70">
        <w:rPr>
          <w:sz w:val="18"/>
          <w:szCs w:val="18"/>
        </w:rPr>
        <w:t xml:space="preserve"> refer to </w:t>
      </w:r>
      <w:r w:rsidR="00F4062C">
        <w:rPr>
          <w:sz w:val="18"/>
          <w:szCs w:val="18"/>
        </w:rPr>
        <w:t>the predicted and the reference</w:t>
      </w:r>
      <w:r w:rsidR="00F4062C" w:rsidRPr="00F4062C">
        <w:rPr>
          <w:sz w:val="18"/>
          <w:szCs w:val="18"/>
        </w:rPr>
        <w:t xml:space="preserve"> </w:t>
      </w:r>
      <w:r w:rsidR="00F4062C">
        <w:rPr>
          <w:sz w:val="18"/>
          <w:szCs w:val="18"/>
        </w:rPr>
        <w:t xml:space="preserve">pixel values, </w:t>
      </w:r>
      <w:r w:rsidR="00F4062C" w:rsidRPr="00856B59">
        <w:rPr>
          <w:i/>
          <w:iCs/>
          <w:sz w:val="18"/>
          <w:szCs w:val="18"/>
        </w:rPr>
        <w:t xml:space="preserve">K </w:t>
      </w:r>
      <w:r w:rsidR="00F4062C">
        <w:rPr>
          <w:sz w:val="18"/>
          <w:szCs w:val="18"/>
        </w:rPr>
        <w:t>is the number of classes.</w:t>
      </w:r>
    </w:p>
    <w:p w14:paraId="770F38B6" w14:textId="0BB67014" w:rsidR="00CB405E" w:rsidRDefault="00CB405E" w:rsidP="00D74DB1">
      <w:pPr>
        <w:rPr>
          <w:rFonts w:ascii="Calibri" w:hAnsi="Calibri" w:cs="Calibri"/>
          <w:lang w:val="en-US"/>
        </w:rPr>
      </w:pPr>
      <w:r w:rsidRPr="007D1097">
        <w:rPr>
          <w:rFonts w:ascii="Calibri" w:hAnsi="Calibri" w:cs="Calibri"/>
          <w:lang w:val="en-US"/>
        </w:rPr>
        <w:t xml:space="preserve">The up-sampling layers </w:t>
      </w:r>
      <w:r w:rsidR="008155C6" w:rsidRPr="007D1097">
        <w:rPr>
          <w:rFonts w:ascii="Calibri" w:hAnsi="Calibri" w:cs="Calibri"/>
          <w:lang w:val="en-US"/>
        </w:rPr>
        <w:t xml:space="preserve">include </w:t>
      </w:r>
      <w:r w:rsidR="000D5858" w:rsidRPr="007D1097">
        <w:rPr>
          <w:rFonts w:ascii="Calibri" w:hAnsi="Calibri" w:cs="Calibri"/>
          <w:lang w:val="en-US"/>
        </w:rPr>
        <w:t>transpose</w:t>
      </w:r>
      <w:r w:rsidR="00D64AF9">
        <w:rPr>
          <w:rFonts w:ascii="Calibri" w:hAnsi="Calibri" w:cs="Calibri"/>
          <w:lang w:val="en-US"/>
        </w:rPr>
        <w:t>-</w:t>
      </w:r>
      <w:r w:rsidR="000D5858" w:rsidRPr="007D1097">
        <w:rPr>
          <w:rFonts w:ascii="Calibri" w:hAnsi="Calibri" w:cs="Calibri"/>
          <w:lang w:val="en-US"/>
        </w:rPr>
        <w:t xml:space="preserve">convolution and rescaling processes. </w:t>
      </w:r>
      <w:r w:rsidR="00695AE0" w:rsidRPr="007D1097">
        <w:rPr>
          <w:rFonts w:ascii="Calibri" w:hAnsi="Calibri" w:cs="Calibri"/>
          <w:lang w:val="en-US"/>
        </w:rPr>
        <w:t xml:space="preserve">The </w:t>
      </w:r>
      <w:r w:rsidR="002E488D" w:rsidRPr="007D1097">
        <w:rPr>
          <w:rFonts w:ascii="Calibri" w:hAnsi="Calibri" w:cs="Calibri"/>
          <w:lang w:val="en-US"/>
        </w:rPr>
        <w:t>transpose-convolution</w:t>
      </w:r>
      <w:r w:rsidR="00C319D6" w:rsidRPr="007D1097">
        <w:rPr>
          <w:rFonts w:ascii="Calibri" w:hAnsi="Calibri" w:cs="Calibri"/>
          <w:lang w:val="en-US"/>
        </w:rPr>
        <w:t>, an inverse</w:t>
      </w:r>
      <w:r w:rsidR="009F0135">
        <w:rPr>
          <w:rFonts w:ascii="Calibri" w:hAnsi="Calibri" w:cs="Calibri"/>
          <w:lang w:val="en-US"/>
        </w:rPr>
        <w:t>d</w:t>
      </w:r>
      <w:r w:rsidR="00C319D6" w:rsidRPr="007D1097">
        <w:rPr>
          <w:rFonts w:ascii="Calibri" w:hAnsi="Calibri" w:cs="Calibri"/>
          <w:lang w:val="en-US"/>
        </w:rPr>
        <w:t xml:space="preserve"> convol</w:t>
      </w:r>
      <w:r w:rsidR="009F0135">
        <w:rPr>
          <w:rFonts w:ascii="Calibri" w:hAnsi="Calibri" w:cs="Calibri"/>
          <w:lang w:val="en-US"/>
        </w:rPr>
        <w:t>utive</w:t>
      </w:r>
      <w:r w:rsidR="00793D0F">
        <w:rPr>
          <w:rFonts w:ascii="Calibri" w:hAnsi="Calibri" w:cs="Calibri"/>
          <w:lang w:val="en-US"/>
        </w:rPr>
        <w:t xml:space="preserve"> operation</w:t>
      </w:r>
      <w:r w:rsidR="00C319D6" w:rsidRPr="007D1097">
        <w:rPr>
          <w:rFonts w:ascii="Calibri" w:hAnsi="Calibri" w:cs="Calibri"/>
          <w:lang w:val="en-US"/>
        </w:rPr>
        <w:t xml:space="preserve">, </w:t>
      </w:r>
      <w:r w:rsidR="00B71A95">
        <w:rPr>
          <w:rFonts w:ascii="Calibri" w:hAnsi="Calibri" w:cs="Calibri"/>
          <w:lang w:val="en-US"/>
        </w:rPr>
        <w:t>transform</w:t>
      </w:r>
      <w:r w:rsidR="00206B04">
        <w:rPr>
          <w:rFonts w:ascii="Calibri" w:hAnsi="Calibri" w:cs="Calibri"/>
          <w:lang w:val="en-US"/>
        </w:rPr>
        <w:t>s</w:t>
      </w:r>
      <w:r w:rsidR="00B71A95">
        <w:rPr>
          <w:rFonts w:ascii="Calibri" w:hAnsi="Calibri" w:cs="Calibri"/>
          <w:lang w:val="en-US"/>
        </w:rPr>
        <w:t xml:space="preserve"> the input image from </w:t>
      </w:r>
      <w:r w:rsidR="00EF57E7">
        <w:rPr>
          <w:rFonts w:ascii="Calibri" w:hAnsi="Calibri" w:cs="Calibri"/>
          <w:lang w:val="en-US"/>
        </w:rPr>
        <w:t xml:space="preserve">a </w:t>
      </w:r>
      <w:r w:rsidR="00B71A95">
        <w:rPr>
          <w:rFonts w:ascii="Calibri" w:hAnsi="Calibri" w:cs="Calibri"/>
          <w:lang w:val="en-US"/>
        </w:rPr>
        <w:t>low</w:t>
      </w:r>
      <w:r w:rsidR="00EF57E7">
        <w:rPr>
          <w:rFonts w:ascii="Calibri" w:hAnsi="Calibri" w:cs="Calibri"/>
          <w:lang w:val="en-US"/>
        </w:rPr>
        <w:t>er</w:t>
      </w:r>
      <w:r w:rsidR="00B71A95">
        <w:rPr>
          <w:rFonts w:ascii="Calibri" w:hAnsi="Calibri" w:cs="Calibri"/>
          <w:lang w:val="en-US"/>
        </w:rPr>
        <w:t xml:space="preserve"> resolution to a higher resolution</w:t>
      </w:r>
      <w:r w:rsidR="00922464">
        <w:rPr>
          <w:rFonts w:ascii="Calibri" w:hAnsi="Calibri" w:cs="Calibri"/>
          <w:lang w:val="en-US"/>
        </w:rPr>
        <w:t xml:space="preserve">. </w:t>
      </w:r>
      <w:r w:rsidR="00516AE8">
        <w:rPr>
          <w:rFonts w:ascii="Calibri" w:hAnsi="Calibri" w:cs="Calibri"/>
          <w:lang w:val="en-US"/>
        </w:rPr>
        <w:t xml:space="preserve">This </w:t>
      </w:r>
      <w:r w:rsidR="00AE5D3F">
        <w:rPr>
          <w:rFonts w:ascii="Calibri" w:hAnsi="Calibri" w:cs="Calibri"/>
          <w:lang w:val="en-US"/>
        </w:rPr>
        <w:t xml:space="preserve">process is </w:t>
      </w:r>
      <w:r w:rsidR="004E2BC1">
        <w:rPr>
          <w:rFonts w:ascii="Calibri" w:hAnsi="Calibri" w:cs="Calibri"/>
          <w:lang w:val="en-US"/>
        </w:rPr>
        <w:t>assisted by skip-connection</w:t>
      </w:r>
      <w:r w:rsidR="007B5C65">
        <w:rPr>
          <w:rFonts w:ascii="Calibri" w:hAnsi="Calibri" w:cs="Calibri"/>
          <w:lang w:val="en-US"/>
        </w:rPr>
        <w:t>s</w:t>
      </w:r>
      <w:r w:rsidR="00EF57E7">
        <w:rPr>
          <w:rFonts w:ascii="Calibri" w:hAnsi="Calibri" w:cs="Calibri"/>
          <w:lang w:val="en-US"/>
        </w:rPr>
        <w:t xml:space="preserve"> </w:t>
      </w:r>
      <w:r w:rsidR="00A12208">
        <w:rPr>
          <w:rFonts w:ascii="Calibri" w:hAnsi="Calibri" w:cs="Calibri"/>
          <w:lang w:val="en-US"/>
        </w:rPr>
        <w:t>that</w:t>
      </w:r>
      <w:r w:rsidR="004E2BC1">
        <w:rPr>
          <w:rFonts w:ascii="Calibri" w:hAnsi="Calibri" w:cs="Calibri"/>
          <w:lang w:val="en-US"/>
        </w:rPr>
        <w:t xml:space="preserve"> </w:t>
      </w:r>
      <w:r w:rsidR="00EF57E7">
        <w:rPr>
          <w:rFonts w:ascii="Calibri" w:hAnsi="Calibri" w:cs="Calibri"/>
          <w:lang w:val="en-US"/>
        </w:rPr>
        <w:t>bring</w:t>
      </w:r>
      <w:r w:rsidR="00D45AF4">
        <w:rPr>
          <w:rFonts w:ascii="Calibri" w:hAnsi="Calibri" w:cs="Calibri"/>
          <w:lang w:val="en-US"/>
        </w:rPr>
        <w:t xml:space="preserve"> </w:t>
      </w:r>
      <w:r w:rsidR="00E7419A">
        <w:rPr>
          <w:rFonts w:ascii="Calibri" w:hAnsi="Calibri" w:cs="Calibri"/>
          <w:lang w:val="en-US"/>
        </w:rPr>
        <w:t xml:space="preserve">additional </w:t>
      </w:r>
      <w:r w:rsidR="00EF57E7">
        <w:rPr>
          <w:rFonts w:ascii="Calibri" w:hAnsi="Calibri" w:cs="Calibri"/>
          <w:lang w:val="en-US"/>
        </w:rPr>
        <w:t>spatial</w:t>
      </w:r>
      <w:r w:rsidR="00C72A6B">
        <w:rPr>
          <w:rFonts w:ascii="Calibri" w:hAnsi="Calibri" w:cs="Calibri"/>
          <w:lang w:val="en-US"/>
        </w:rPr>
        <w:t xml:space="preserve"> </w:t>
      </w:r>
      <w:r w:rsidR="00EF57E7">
        <w:rPr>
          <w:rFonts w:ascii="Calibri" w:hAnsi="Calibri" w:cs="Calibri"/>
          <w:lang w:val="en-US"/>
        </w:rPr>
        <w:t xml:space="preserve">information from the </w:t>
      </w:r>
      <w:r w:rsidR="00F366DD">
        <w:rPr>
          <w:rFonts w:ascii="Calibri" w:hAnsi="Calibri" w:cs="Calibri"/>
          <w:lang w:val="en-US"/>
        </w:rPr>
        <w:t>down-sampling layer</w:t>
      </w:r>
      <w:r w:rsidR="00A12208">
        <w:rPr>
          <w:rFonts w:ascii="Calibri" w:hAnsi="Calibri" w:cs="Calibri"/>
          <w:lang w:val="en-US"/>
        </w:rPr>
        <w:t xml:space="preserve">s. </w:t>
      </w:r>
      <w:r w:rsidR="000B0AC8">
        <w:rPr>
          <w:rFonts w:ascii="Calibri" w:hAnsi="Calibri" w:cs="Calibri"/>
          <w:lang w:val="en-US"/>
        </w:rPr>
        <w:t>T</w:t>
      </w:r>
      <w:r w:rsidR="00A02A46">
        <w:rPr>
          <w:rFonts w:ascii="Calibri" w:hAnsi="Calibri" w:cs="Calibri"/>
          <w:lang w:val="en-US"/>
        </w:rPr>
        <w:t xml:space="preserve">he </w:t>
      </w:r>
      <w:r w:rsidR="00CB3959">
        <w:rPr>
          <w:rFonts w:ascii="Calibri" w:hAnsi="Calibri" w:cs="Calibri"/>
          <w:lang w:val="en-US"/>
        </w:rPr>
        <w:t xml:space="preserve">transpose-convolution </w:t>
      </w:r>
      <w:r w:rsidR="00EE1CAB">
        <w:rPr>
          <w:rFonts w:ascii="Calibri" w:hAnsi="Calibri" w:cs="Calibri"/>
          <w:lang w:val="en-US"/>
        </w:rPr>
        <w:t>is similar to</w:t>
      </w:r>
      <w:r w:rsidR="00824C2A">
        <w:rPr>
          <w:rFonts w:ascii="Calibri" w:hAnsi="Calibri" w:cs="Calibri"/>
          <w:lang w:val="en-US"/>
        </w:rPr>
        <w:t xml:space="preserve"> the convolution except</w:t>
      </w:r>
      <w:r w:rsidR="00D26380">
        <w:rPr>
          <w:rFonts w:ascii="Calibri" w:hAnsi="Calibri" w:cs="Calibri"/>
          <w:lang w:val="en-US"/>
        </w:rPr>
        <w:t xml:space="preserve"> </w:t>
      </w:r>
      <w:r w:rsidR="00C956E3">
        <w:rPr>
          <w:rFonts w:ascii="Calibri" w:hAnsi="Calibri" w:cs="Calibri"/>
          <w:lang w:val="en-US"/>
        </w:rPr>
        <w:t>that the output size is bigger than the input size</w:t>
      </w:r>
      <w:r w:rsidR="000B0AC8">
        <w:rPr>
          <w:rFonts w:ascii="Calibri" w:hAnsi="Calibri" w:cs="Calibri"/>
          <w:lang w:val="en-US"/>
        </w:rPr>
        <w:t xml:space="preserve">, and the rescaling </w:t>
      </w:r>
      <w:r w:rsidR="000751FE">
        <w:rPr>
          <w:rFonts w:ascii="Calibri" w:hAnsi="Calibri" w:cs="Calibri"/>
          <w:lang w:val="en-US"/>
        </w:rPr>
        <w:t xml:space="preserve">is the same </w:t>
      </w:r>
      <w:proofErr w:type="spellStart"/>
      <w:r w:rsidR="000751FE">
        <w:rPr>
          <w:rFonts w:ascii="Calibri" w:hAnsi="Calibri" w:cs="Calibri"/>
          <w:lang w:val="en-US"/>
        </w:rPr>
        <w:t>ReLU</w:t>
      </w:r>
      <w:proofErr w:type="spellEnd"/>
      <w:r w:rsidR="000751FE">
        <w:rPr>
          <w:rFonts w:ascii="Calibri" w:hAnsi="Calibri" w:cs="Calibri"/>
          <w:lang w:val="en-US"/>
        </w:rPr>
        <w:t xml:space="preserve"> operation as the down-sampling</w:t>
      </w:r>
      <w:r w:rsidR="00C956E3">
        <w:rPr>
          <w:rFonts w:ascii="Calibri" w:hAnsi="Calibri" w:cs="Calibri"/>
          <w:lang w:val="en-US"/>
        </w:rPr>
        <w:t>.</w:t>
      </w:r>
      <w:r w:rsidR="00D26380">
        <w:rPr>
          <w:rFonts w:ascii="Calibri" w:hAnsi="Calibri" w:cs="Calibri"/>
          <w:lang w:val="en-US"/>
        </w:rPr>
        <w:t xml:space="preserve"> </w:t>
      </w:r>
      <w:r w:rsidR="005B5505">
        <w:rPr>
          <w:rFonts w:ascii="Calibri" w:hAnsi="Calibri" w:cs="Calibri"/>
          <w:lang w:val="en-US"/>
        </w:rPr>
        <w:t xml:space="preserve">Additional </w:t>
      </w:r>
      <w:r w:rsidR="00CD47B0">
        <w:rPr>
          <w:rFonts w:ascii="Calibri" w:hAnsi="Calibri" w:cs="Calibri"/>
          <w:lang w:val="en-US"/>
        </w:rPr>
        <w:t>components used in the U-Net are batch normalization</w:t>
      </w:r>
      <w:r w:rsidR="00E9712E">
        <w:rPr>
          <w:rFonts w:ascii="Calibri" w:hAnsi="Calibri" w:cs="Calibri"/>
          <w:lang w:val="en-US"/>
        </w:rPr>
        <w:t>, soft-max</w:t>
      </w:r>
      <w:r w:rsidR="009C3DA9">
        <w:rPr>
          <w:rFonts w:ascii="Calibri" w:hAnsi="Calibri" w:cs="Calibri"/>
          <w:lang w:val="en-US"/>
        </w:rPr>
        <w:t>,</w:t>
      </w:r>
      <w:r w:rsidR="00CD47B0">
        <w:rPr>
          <w:rFonts w:ascii="Calibri" w:hAnsi="Calibri" w:cs="Calibri"/>
          <w:lang w:val="en-US"/>
        </w:rPr>
        <w:t xml:space="preserve"> and cross-entropy</w:t>
      </w:r>
      <w:r w:rsidR="00905EA4">
        <w:rPr>
          <w:rFonts w:ascii="Calibri" w:hAnsi="Calibri" w:cs="Calibri"/>
          <w:lang w:val="en-US"/>
        </w:rPr>
        <w:t xml:space="preserve"> </w:t>
      </w:r>
      <w:r w:rsidR="00173371">
        <w:rPr>
          <w:rFonts w:ascii="Calibri" w:hAnsi="Calibri" w:cs="Calibri"/>
          <w:lang w:val="en-US"/>
        </w:rPr>
        <w:t>algorithm</w:t>
      </w:r>
      <w:r w:rsidR="004A00F2">
        <w:rPr>
          <w:rFonts w:ascii="Calibri" w:hAnsi="Calibri" w:cs="Calibri"/>
          <w:lang w:val="en-US"/>
        </w:rPr>
        <w:t xml:space="preserve"> (</w:t>
      </w:r>
      <w:r w:rsidR="004A00F2">
        <w:rPr>
          <w:rFonts w:ascii="Calibri" w:hAnsi="Calibri" w:cs="Calibri"/>
          <w:lang w:val="en-US"/>
        </w:rPr>
        <w:fldChar w:fldCharType="begin"/>
      </w:r>
      <w:r w:rsidR="004A00F2">
        <w:rPr>
          <w:rFonts w:ascii="Calibri" w:hAnsi="Calibri" w:cs="Calibri"/>
          <w:lang w:val="en-US"/>
        </w:rPr>
        <w:instrText xml:space="preserve"> REF _Ref83897234 \h </w:instrText>
      </w:r>
      <w:r w:rsidR="004A00F2">
        <w:rPr>
          <w:rFonts w:ascii="Calibri" w:hAnsi="Calibri" w:cs="Calibri"/>
          <w:lang w:val="en-US"/>
        </w:rPr>
      </w:r>
      <w:r w:rsidR="004A00F2">
        <w:rPr>
          <w:rFonts w:ascii="Calibri" w:hAnsi="Calibri" w:cs="Calibri"/>
          <w:lang w:val="en-US"/>
        </w:rPr>
        <w:fldChar w:fldCharType="separate"/>
      </w:r>
      <w:r w:rsidR="00E14060">
        <w:t xml:space="preserve">Table </w:t>
      </w:r>
      <w:r w:rsidR="00E14060">
        <w:rPr>
          <w:noProof/>
        </w:rPr>
        <w:t>1</w:t>
      </w:r>
      <w:r w:rsidR="004A00F2">
        <w:rPr>
          <w:rFonts w:ascii="Calibri" w:hAnsi="Calibri" w:cs="Calibri"/>
          <w:lang w:val="en-US"/>
        </w:rPr>
        <w:fldChar w:fldCharType="end"/>
      </w:r>
      <w:r w:rsidR="004A00F2">
        <w:rPr>
          <w:rFonts w:ascii="Calibri" w:hAnsi="Calibri" w:cs="Calibri"/>
          <w:lang w:val="en-US"/>
        </w:rPr>
        <w:t>)</w:t>
      </w:r>
      <w:r w:rsidR="000E1BDD">
        <w:rPr>
          <w:rFonts w:ascii="Calibri" w:hAnsi="Calibri" w:cs="Calibri"/>
          <w:lang w:val="en-US"/>
        </w:rPr>
        <w:t xml:space="preserve">. The </w:t>
      </w:r>
      <w:r w:rsidR="00E860DB">
        <w:rPr>
          <w:rFonts w:ascii="Calibri" w:hAnsi="Calibri" w:cs="Calibri"/>
          <w:lang w:val="en-US"/>
        </w:rPr>
        <w:t xml:space="preserve">batch normalization is applied to </w:t>
      </w:r>
      <w:r w:rsidR="00B64CF3">
        <w:rPr>
          <w:rFonts w:ascii="Calibri" w:hAnsi="Calibri" w:cs="Calibri"/>
          <w:lang w:val="en-US"/>
        </w:rPr>
        <w:t>standardize</w:t>
      </w:r>
      <w:r w:rsidR="00163D65">
        <w:rPr>
          <w:rFonts w:ascii="Calibri" w:hAnsi="Calibri" w:cs="Calibri"/>
          <w:lang w:val="en-US"/>
        </w:rPr>
        <w:t xml:space="preserve"> the weights that control the </w:t>
      </w:r>
      <w:r w:rsidR="00B64CF3">
        <w:rPr>
          <w:rFonts w:ascii="Calibri" w:hAnsi="Calibri" w:cs="Calibri"/>
          <w:lang w:val="en-US"/>
        </w:rPr>
        <w:t xml:space="preserve">convolution and </w:t>
      </w:r>
      <w:r w:rsidR="00D6467A">
        <w:rPr>
          <w:rFonts w:ascii="Calibri" w:hAnsi="Calibri" w:cs="Calibri"/>
          <w:lang w:val="en-US"/>
        </w:rPr>
        <w:t xml:space="preserve">transpose-convolution process, which have been proven to be effective </w:t>
      </w:r>
      <w:r w:rsidR="00686690">
        <w:rPr>
          <w:rFonts w:ascii="Calibri" w:hAnsi="Calibri" w:cs="Calibri"/>
          <w:lang w:val="en-US"/>
        </w:rPr>
        <w:t>in</w:t>
      </w:r>
      <w:r w:rsidR="00D6467A">
        <w:rPr>
          <w:rFonts w:ascii="Calibri" w:hAnsi="Calibri" w:cs="Calibri"/>
          <w:lang w:val="en-US"/>
        </w:rPr>
        <w:t xml:space="preserve"> </w:t>
      </w:r>
      <w:r w:rsidR="00686690">
        <w:rPr>
          <w:rFonts w:ascii="Calibri" w:hAnsi="Calibri" w:cs="Calibri"/>
          <w:lang w:val="en-US"/>
        </w:rPr>
        <w:t>improving</w:t>
      </w:r>
      <w:r w:rsidR="00D6467A">
        <w:rPr>
          <w:rFonts w:ascii="Calibri" w:hAnsi="Calibri" w:cs="Calibri"/>
          <w:lang w:val="en-US"/>
        </w:rPr>
        <w:t xml:space="preserve"> the </w:t>
      </w:r>
      <w:r w:rsidR="00686690">
        <w:rPr>
          <w:rFonts w:ascii="Calibri" w:hAnsi="Calibri" w:cs="Calibri"/>
          <w:lang w:val="en-US"/>
        </w:rPr>
        <w:t>DL</w:t>
      </w:r>
      <w:r w:rsidR="006C2066">
        <w:rPr>
          <w:rFonts w:ascii="Calibri" w:hAnsi="Calibri" w:cs="Calibri"/>
          <w:lang w:val="en-US"/>
        </w:rPr>
        <w:t xml:space="preserve"> performance</w:t>
      </w:r>
      <w:r w:rsidR="001B754A">
        <w:rPr>
          <w:rFonts w:ascii="Calibri" w:hAnsi="Calibri" w:cs="Calibri"/>
          <w:lang w:val="en-US"/>
        </w:rPr>
        <w:t>s</w:t>
      </w:r>
      <w:r w:rsidR="00071F02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112d8d5e-8373-4c1a-8c67-1d25c5ae597e"/>
          <w:id w:val="1007950824"/>
          <w:placeholder>
            <w:docPart w:val="DefaultPlaceholder_-1854013440"/>
          </w:placeholder>
        </w:sdtPr>
        <w:sdtContent>
          <w:r w:rsidR="00071F02">
            <w:rPr>
              <w:rFonts w:ascii="Calibri" w:hAnsi="Calibri" w:cs="Calibri"/>
              <w:lang w:val="en-US"/>
            </w:rPr>
            <w:fldChar w:fldCharType="begin"/>
          </w:r>
          <w:r w:rsidR="008F343F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=}</w:instrText>
          </w:r>
          <w:r w:rsidR="00071F02">
            <w:rPr>
              <w:rFonts w:ascii="Calibri" w:hAnsi="Calibri" w:cs="Calibri"/>
              <w:lang w:val="en-US"/>
            </w:rPr>
            <w:fldChar w:fldCharType="separate"/>
          </w:r>
          <w:r w:rsidR="00A0208F">
            <w:rPr>
              <w:rFonts w:ascii="Calibri" w:hAnsi="Calibri" w:cs="Calibri"/>
              <w:lang w:val="en-US"/>
            </w:rPr>
            <w:t xml:space="preserve">(Sergey </w:t>
          </w:r>
          <w:proofErr w:type="spellStart"/>
          <w:r w:rsidR="00A0208F">
            <w:rPr>
              <w:rFonts w:ascii="Calibri" w:hAnsi="Calibri" w:cs="Calibri"/>
              <w:lang w:val="en-US"/>
            </w:rPr>
            <w:t>Ioffe</w:t>
          </w:r>
          <w:proofErr w:type="spellEnd"/>
          <w:r w:rsidR="00A0208F">
            <w:rPr>
              <w:rFonts w:ascii="Calibri" w:hAnsi="Calibri" w:cs="Calibri"/>
              <w:lang w:val="en-US"/>
            </w:rPr>
            <w:t xml:space="preserve"> and Christian </w:t>
          </w:r>
          <w:proofErr w:type="spellStart"/>
          <w:r w:rsidR="00A0208F">
            <w:rPr>
              <w:rFonts w:ascii="Calibri" w:hAnsi="Calibri" w:cs="Calibri"/>
              <w:lang w:val="en-US"/>
            </w:rPr>
            <w:t>Szegedy</w:t>
          </w:r>
          <w:proofErr w:type="spellEnd"/>
          <w:r w:rsidR="00A0208F">
            <w:rPr>
              <w:rFonts w:ascii="Calibri" w:hAnsi="Calibri" w:cs="Calibri"/>
              <w:lang w:val="en-US"/>
            </w:rPr>
            <w:t xml:space="preserve"> 2015)</w:t>
          </w:r>
          <w:r w:rsidR="00071F02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6C2066">
        <w:rPr>
          <w:rFonts w:ascii="Calibri" w:hAnsi="Calibri" w:cs="Calibri"/>
          <w:lang w:val="en-US"/>
        </w:rPr>
        <w:t xml:space="preserve">. </w:t>
      </w:r>
      <w:r w:rsidR="008F6ABC">
        <w:rPr>
          <w:rFonts w:ascii="Calibri" w:hAnsi="Calibri" w:cs="Calibri" w:hint="eastAsia"/>
          <w:lang w:val="en-US"/>
        </w:rPr>
        <w:t>T</w:t>
      </w:r>
      <w:r w:rsidR="008F6ABC">
        <w:rPr>
          <w:rFonts w:ascii="Calibri" w:hAnsi="Calibri" w:cs="Calibri"/>
          <w:lang w:val="en-US"/>
        </w:rPr>
        <w:t xml:space="preserve">he </w:t>
      </w:r>
      <w:proofErr w:type="spellStart"/>
      <w:r w:rsidR="009C3DA9">
        <w:rPr>
          <w:rFonts w:ascii="Calibri" w:hAnsi="Calibri" w:cs="Calibri"/>
          <w:lang w:val="en-US"/>
        </w:rPr>
        <w:t>softmax</w:t>
      </w:r>
      <w:proofErr w:type="spellEnd"/>
      <w:r w:rsidR="008F6ABC">
        <w:rPr>
          <w:rFonts w:ascii="Calibri" w:hAnsi="Calibri" w:cs="Calibri"/>
          <w:lang w:val="en-US"/>
        </w:rPr>
        <w:t xml:space="preserve"> </w:t>
      </w:r>
      <w:r w:rsidR="00F123BE">
        <w:rPr>
          <w:rFonts w:ascii="Calibri" w:hAnsi="Calibri" w:cs="Calibri"/>
          <w:lang w:val="en-US"/>
        </w:rPr>
        <w:t xml:space="preserve">algorithm </w:t>
      </w:r>
      <w:r w:rsidR="00905EA4">
        <w:rPr>
          <w:rFonts w:ascii="Calibri" w:hAnsi="Calibri" w:cs="Calibri"/>
          <w:lang w:val="en-US"/>
        </w:rPr>
        <w:t xml:space="preserve">is applied </w:t>
      </w:r>
      <w:r w:rsidR="00F123BE">
        <w:rPr>
          <w:rFonts w:ascii="Calibri" w:hAnsi="Calibri" w:cs="Calibri"/>
          <w:lang w:val="en-US"/>
        </w:rPr>
        <w:t>to</w:t>
      </w:r>
      <w:r w:rsidR="00905EA4">
        <w:rPr>
          <w:rFonts w:ascii="Calibri" w:hAnsi="Calibri" w:cs="Calibri"/>
          <w:lang w:val="en-US"/>
        </w:rPr>
        <w:t xml:space="preserve"> the last</w:t>
      </w:r>
      <w:r w:rsidR="009C3DA9">
        <w:rPr>
          <w:rFonts w:ascii="Calibri" w:hAnsi="Calibri" w:cs="Calibri"/>
          <w:lang w:val="en-US"/>
        </w:rPr>
        <w:t xml:space="preserve"> feature map of the U-Net to squash the pixel values to </w:t>
      </w:r>
      <w:r w:rsidR="009A1336">
        <w:rPr>
          <w:rFonts w:ascii="Calibri" w:hAnsi="Calibri" w:cs="Calibri"/>
          <w:lang w:val="en-US"/>
        </w:rPr>
        <w:t xml:space="preserve">the 0 – 1 </w:t>
      </w:r>
      <w:r w:rsidR="00D97D3E">
        <w:rPr>
          <w:rFonts w:ascii="Calibri" w:hAnsi="Calibri" w:cs="Calibri"/>
          <w:lang w:val="en-US"/>
        </w:rPr>
        <w:t xml:space="preserve">range </w:t>
      </w:r>
      <w:r w:rsidR="003C723D">
        <w:rPr>
          <w:rFonts w:ascii="Calibri" w:hAnsi="Calibri" w:cs="Calibri"/>
          <w:lang w:val="en-US"/>
        </w:rPr>
        <w:t xml:space="preserve">for </w:t>
      </w:r>
      <w:r w:rsidR="001B754A">
        <w:rPr>
          <w:rFonts w:ascii="Calibri" w:hAnsi="Calibri" w:cs="Calibri"/>
          <w:lang w:val="en-US"/>
        </w:rPr>
        <w:t xml:space="preserve">a </w:t>
      </w:r>
      <w:r w:rsidR="003C723D">
        <w:rPr>
          <w:rFonts w:ascii="Calibri" w:hAnsi="Calibri" w:cs="Calibri"/>
          <w:lang w:val="en-US"/>
        </w:rPr>
        <w:t xml:space="preserve">better comparison </w:t>
      </w:r>
      <w:r w:rsidR="00DB33C9">
        <w:rPr>
          <w:rFonts w:ascii="Calibri" w:hAnsi="Calibri" w:cs="Calibri"/>
          <w:lang w:val="en-US"/>
        </w:rPr>
        <w:t>to</w:t>
      </w:r>
      <w:r w:rsidR="003C723D">
        <w:rPr>
          <w:rFonts w:ascii="Calibri" w:hAnsi="Calibri" w:cs="Calibri"/>
          <w:lang w:val="en-US"/>
        </w:rPr>
        <w:t xml:space="preserve"> </w:t>
      </w:r>
      <w:r w:rsidR="00DB33C9">
        <w:rPr>
          <w:rFonts w:ascii="Calibri" w:hAnsi="Calibri" w:cs="Calibri"/>
          <w:lang w:val="en-US"/>
        </w:rPr>
        <w:t xml:space="preserve">the </w:t>
      </w:r>
      <w:r w:rsidR="00063028">
        <w:rPr>
          <w:rFonts w:ascii="Calibri" w:hAnsi="Calibri" w:cs="Calibri"/>
          <w:lang w:val="en-US"/>
        </w:rPr>
        <w:t xml:space="preserve">reference map </w:t>
      </w:r>
      <w:r w:rsidR="00AA2B80">
        <w:rPr>
          <w:rFonts w:ascii="Calibri" w:hAnsi="Calibri" w:cs="Calibri"/>
          <w:lang w:val="en-US"/>
        </w:rPr>
        <w:t xml:space="preserve">that </w:t>
      </w:r>
      <w:r w:rsidR="003B5A5B">
        <w:rPr>
          <w:rFonts w:ascii="Calibri" w:hAnsi="Calibri" w:cs="Calibri"/>
          <w:lang w:val="en-US"/>
        </w:rPr>
        <w:t xml:space="preserve">is </w:t>
      </w:r>
      <w:r w:rsidR="00AA2B80">
        <w:rPr>
          <w:rFonts w:ascii="Calibri" w:hAnsi="Calibri" w:cs="Calibri"/>
          <w:lang w:val="en-US"/>
        </w:rPr>
        <w:t xml:space="preserve">composed of </w:t>
      </w:r>
      <w:r w:rsidR="00D97D3E">
        <w:rPr>
          <w:rFonts w:ascii="Calibri" w:hAnsi="Calibri" w:cs="Calibri"/>
          <w:lang w:val="en-US"/>
        </w:rPr>
        <w:t>pixel</w:t>
      </w:r>
      <w:r w:rsidR="003B5A5B">
        <w:rPr>
          <w:rFonts w:ascii="Calibri" w:hAnsi="Calibri" w:cs="Calibri"/>
          <w:lang w:val="en-US"/>
        </w:rPr>
        <w:t>s</w:t>
      </w:r>
      <w:r w:rsidR="00D97D3E">
        <w:rPr>
          <w:rFonts w:ascii="Calibri" w:hAnsi="Calibri" w:cs="Calibri"/>
          <w:lang w:val="en-US"/>
        </w:rPr>
        <w:t xml:space="preserve"> of 0s and 1s. </w:t>
      </w:r>
      <w:r w:rsidR="0051129E">
        <w:rPr>
          <w:rFonts w:ascii="Calibri" w:hAnsi="Calibri" w:cs="Calibri"/>
          <w:lang w:val="en-US"/>
        </w:rPr>
        <w:t xml:space="preserve">The cross-entropy </w:t>
      </w:r>
      <w:r w:rsidR="008417AA">
        <w:rPr>
          <w:rFonts w:ascii="Calibri" w:hAnsi="Calibri" w:cs="Calibri"/>
          <w:lang w:val="en-US"/>
        </w:rPr>
        <w:t>algorithm is applied to calculate the difference between the prediction and the reference map</w:t>
      </w:r>
      <w:r w:rsidR="00D63C1C">
        <w:rPr>
          <w:rFonts w:ascii="Calibri" w:hAnsi="Calibri" w:cs="Calibri"/>
          <w:lang w:val="en-US"/>
        </w:rPr>
        <w:t xml:space="preserve"> </w:t>
      </w:r>
      <w:r w:rsidR="0013048D">
        <w:rPr>
          <w:rFonts w:ascii="Calibri" w:hAnsi="Calibri" w:cs="Calibri"/>
          <w:lang w:val="en-US"/>
        </w:rPr>
        <w:t>and</w:t>
      </w:r>
      <w:r w:rsidR="00D63C1C">
        <w:rPr>
          <w:rFonts w:ascii="Calibri" w:hAnsi="Calibri" w:cs="Calibri"/>
          <w:lang w:val="en-US"/>
        </w:rPr>
        <w:t xml:space="preserve"> reflects the performance of the U-Net</w:t>
      </w:r>
      <w:r w:rsidR="002C3DD3">
        <w:rPr>
          <w:rFonts w:ascii="Calibri" w:hAnsi="Calibri" w:cs="Calibri"/>
          <w:lang w:val="en-US"/>
        </w:rPr>
        <w:t>.</w:t>
      </w:r>
    </w:p>
    <w:p w14:paraId="27490A3B" w14:textId="18E56DDC" w:rsidR="00F93607" w:rsidRDefault="004776AF" w:rsidP="00D74DB1">
      <w:pPr>
        <w:rPr>
          <w:rFonts w:ascii="Calibri" w:hAnsi="Calibri" w:cs="Calibri"/>
          <w:lang w:val="en-US"/>
        </w:rPr>
      </w:pPr>
      <w:commentRangeStart w:id="42"/>
      <w:r>
        <w:rPr>
          <w:rFonts w:ascii="Calibri" w:hAnsi="Calibri" w:cs="Calibri"/>
          <w:lang w:val="en-US"/>
        </w:rPr>
        <w:t xml:space="preserve">The complete U-Net structure </w:t>
      </w:r>
      <w:r w:rsidR="00666B21">
        <w:rPr>
          <w:rFonts w:ascii="Calibri" w:hAnsi="Calibri" w:cs="Calibri"/>
          <w:lang w:val="en-US"/>
        </w:rPr>
        <w:t>used in this study is shown in</w:t>
      </w:r>
      <w:commentRangeEnd w:id="42"/>
      <w:r>
        <w:rPr>
          <w:rStyle w:val="CommentReference"/>
        </w:rPr>
        <w:commentReference w:id="42"/>
      </w:r>
      <w:r w:rsidR="00666B21">
        <w:rPr>
          <w:rFonts w:ascii="Calibri" w:hAnsi="Calibri" w:cs="Calibri"/>
          <w:lang w:val="en-US"/>
        </w:rPr>
        <w:t xml:space="preserve"> </w:t>
      </w:r>
      <w:r w:rsidR="00666B21">
        <w:rPr>
          <w:rFonts w:ascii="Calibri" w:hAnsi="Calibri" w:cs="Calibri"/>
          <w:lang w:val="en-US"/>
        </w:rPr>
        <w:fldChar w:fldCharType="begin"/>
      </w:r>
      <w:r w:rsidR="00666B21">
        <w:rPr>
          <w:rFonts w:ascii="Calibri" w:hAnsi="Calibri" w:cs="Calibri"/>
          <w:lang w:val="en-US"/>
        </w:rPr>
        <w:instrText xml:space="preserve"> REF _Ref81460160 \h </w:instrText>
      </w:r>
      <w:r w:rsidR="00666B21">
        <w:rPr>
          <w:rFonts w:ascii="Calibri" w:hAnsi="Calibri" w:cs="Calibri"/>
          <w:lang w:val="en-US"/>
        </w:rPr>
      </w:r>
      <w:r w:rsidR="00666B21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2</w:t>
      </w:r>
      <w:r w:rsidR="00666B21">
        <w:rPr>
          <w:rFonts w:ascii="Calibri" w:hAnsi="Calibri" w:cs="Calibri"/>
          <w:lang w:val="en-US"/>
        </w:rPr>
        <w:fldChar w:fldCharType="end"/>
      </w:r>
      <w:r w:rsidR="00666B21">
        <w:rPr>
          <w:rFonts w:ascii="Calibri" w:hAnsi="Calibri" w:cs="Calibri"/>
          <w:lang w:val="en-US"/>
        </w:rPr>
        <w:t>.</w:t>
      </w:r>
      <w:r w:rsidR="00C517B9">
        <w:rPr>
          <w:rFonts w:ascii="Calibri" w:hAnsi="Calibri" w:cs="Calibri"/>
          <w:lang w:val="en-US"/>
        </w:rPr>
        <w:t xml:space="preserve"> The </w:t>
      </w:r>
      <w:r w:rsidR="00DD2303">
        <w:rPr>
          <w:rFonts w:ascii="Calibri" w:hAnsi="Calibri" w:cs="Calibri"/>
          <w:lang w:val="en-US"/>
        </w:rPr>
        <w:t xml:space="preserve">input </w:t>
      </w:r>
      <w:r w:rsidR="00C517B9">
        <w:rPr>
          <w:rFonts w:ascii="Calibri" w:hAnsi="Calibri" w:cs="Calibri"/>
          <w:lang w:val="en-US"/>
        </w:rPr>
        <w:t>image size</w:t>
      </w:r>
      <w:r w:rsidR="00DD2303">
        <w:rPr>
          <w:rFonts w:ascii="Calibri" w:hAnsi="Calibri" w:cs="Calibri"/>
          <w:lang w:val="en-US"/>
        </w:rPr>
        <w:t xml:space="preserve"> is reduced by half after passing each down-sampling block</w:t>
      </w:r>
      <w:r w:rsidR="00146728">
        <w:rPr>
          <w:rFonts w:ascii="Calibri" w:hAnsi="Calibri" w:cs="Calibri"/>
          <w:lang w:val="en-US"/>
        </w:rPr>
        <w:t xml:space="preserve"> until </w:t>
      </w:r>
      <w:r w:rsidR="006D0D6A">
        <w:rPr>
          <w:rFonts w:ascii="Calibri" w:hAnsi="Calibri" w:cs="Calibri"/>
          <w:lang w:val="en-US"/>
        </w:rPr>
        <w:t>reaching</w:t>
      </w:r>
      <w:r w:rsidR="00146728">
        <w:rPr>
          <w:rFonts w:ascii="Calibri" w:hAnsi="Calibri" w:cs="Calibri"/>
          <w:lang w:val="en-US"/>
        </w:rPr>
        <w:t xml:space="preserve"> </w:t>
      </w:r>
      <w:r w:rsidR="007C4836">
        <w:rPr>
          <w:rFonts w:ascii="Calibri" w:hAnsi="Calibri" w:cs="Calibri"/>
          <w:lang w:val="en-US"/>
        </w:rPr>
        <w:t>the</w:t>
      </w:r>
      <w:r w:rsidR="00146728">
        <w:rPr>
          <w:rFonts w:ascii="Calibri" w:hAnsi="Calibri" w:cs="Calibri"/>
          <w:lang w:val="en-US"/>
        </w:rPr>
        <w:t xml:space="preserve"> size of 8</w:t>
      </w:r>
      <w:r w:rsidR="004F60AB">
        <w:rPr>
          <w:rFonts w:ascii="Calibri" w:hAnsi="Calibri" w:cs="Calibri"/>
          <w:lang w:val="en-US"/>
        </w:rPr>
        <w:t xml:space="preserve"> </w:t>
      </w:r>
      <w:r w:rsidR="00F72F3C" w:rsidRPr="668E40B4">
        <w:rPr>
          <w:lang w:val="en-US"/>
        </w:rPr>
        <w:t>×</w:t>
      </w:r>
      <w:r w:rsidR="004F60AB" w:rsidRPr="668E40B4">
        <w:rPr>
          <w:lang w:val="en-US"/>
        </w:rPr>
        <w:t xml:space="preserve"> </w:t>
      </w:r>
      <w:r w:rsidR="00146728">
        <w:rPr>
          <w:rFonts w:ascii="Calibri" w:hAnsi="Calibri" w:cs="Calibri"/>
          <w:lang w:val="en-US"/>
        </w:rPr>
        <w:t>8</w:t>
      </w:r>
      <w:r w:rsidR="00D82DAA">
        <w:rPr>
          <w:rFonts w:ascii="Calibri" w:hAnsi="Calibri" w:cs="Calibri"/>
          <w:lang w:val="en-US"/>
        </w:rPr>
        <w:t xml:space="preserve"> (i.e., 8</w:t>
      </w:r>
      <w:r w:rsidR="00D82DAA" w:rsidRPr="00D82DAA">
        <w:rPr>
          <w:rFonts w:ascii="Calibri" w:hAnsi="Calibri" w:cs="Calibri"/>
          <w:vertAlign w:val="superscript"/>
          <w:lang w:val="en-US"/>
        </w:rPr>
        <w:t>2</w:t>
      </w:r>
      <w:r w:rsidR="00D82DAA">
        <w:rPr>
          <w:rFonts w:ascii="Calibri" w:hAnsi="Calibri" w:cs="Calibri"/>
          <w:lang w:val="en-US"/>
        </w:rPr>
        <w:t xml:space="preserve"> in </w:t>
      </w:r>
      <w:r w:rsidR="00D82DAA">
        <w:rPr>
          <w:rFonts w:ascii="Calibri" w:hAnsi="Calibri" w:cs="Calibri"/>
          <w:lang w:val="en-US"/>
        </w:rPr>
        <w:fldChar w:fldCharType="begin"/>
      </w:r>
      <w:r w:rsidR="00D82DAA">
        <w:rPr>
          <w:rFonts w:ascii="Calibri" w:hAnsi="Calibri" w:cs="Calibri"/>
          <w:lang w:val="en-US"/>
        </w:rPr>
        <w:instrText xml:space="preserve"> REF _Ref81460160 \h </w:instrText>
      </w:r>
      <w:r w:rsidR="00D82DAA">
        <w:rPr>
          <w:rFonts w:ascii="Calibri" w:hAnsi="Calibri" w:cs="Calibri"/>
          <w:lang w:val="en-US"/>
        </w:rPr>
      </w:r>
      <w:r w:rsidR="00D82DAA">
        <w:rPr>
          <w:rFonts w:ascii="Calibri" w:hAnsi="Calibri" w:cs="Calibri"/>
          <w:lang w:val="en-US"/>
        </w:rPr>
        <w:fldChar w:fldCharType="separate"/>
      </w:r>
      <w:r w:rsidR="00D82DAA">
        <w:t xml:space="preserve">Figure </w:t>
      </w:r>
      <w:r w:rsidR="00D82DAA">
        <w:rPr>
          <w:noProof/>
        </w:rPr>
        <w:t>2</w:t>
      </w:r>
      <w:r w:rsidR="00D82DAA">
        <w:rPr>
          <w:rFonts w:ascii="Calibri" w:hAnsi="Calibri" w:cs="Calibri"/>
          <w:lang w:val="en-US"/>
        </w:rPr>
        <w:fldChar w:fldCharType="end"/>
      </w:r>
      <w:r w:rsidR="00D82DAA">
        <w:rPr>
          <w:rFonts w:ascii="Calibri" w:hAnsi="Calibri" w:cs="Calibri"/>
          <w:lang w:val="en-US"/>
        </w:rPr>
        <w:t>)</w:t>
      </w:r>
      <w:r w:rsidR="00146728">
        <w:rPr>
          <w:rFonts w:ascii="Calibri" w:hAnsi="Calibri" w:cs="Calibri"/>
          <w:lang w:val="en-US"/>
        </w:rPr>
        <w:t xml:space="preserve">, </w:t>
      </w:r>
      <w:r w:rsidR="00587FAD">
        <w:rPr>
          <w:rFonts w:ascii="Calibri" w:hAnsi="Calibri" w:cs="Calibri"/>
          <w:lang w:val="en-US"/>
        </w:rPr>
        <w:t xml:space="preserve">then </w:t>
      </w:r>
      <w:r w:rsidR="009F0D6E">
        <w:rPr>
          <w:rFonts w:ascii="Calibri" w:hAnsi="Calibri" w:cs="Calibri"/>
          <w:lang w:val="en-US"/>
        </w:rPr>
        <w:t>the image is</w:t>
      </w:r>
      <w:r w:rsidR="00587FAD">
        <w:rPr>
          <w:rFonts w:ascii="Calibri" w:hAnsi="Calibri" w:cs="Calibri"/>
          <w:lang w:val="en-US"/>
        </w:rPr>
        <w:t xml:space="preserve"> </w:t>
      </w:r>
      <w:r w:rsidR="009F0D6E">
        <w:rPr>
          <w:rFonts w:ascii="Calibri" w:hAnsi="Calibri" w:cs="Calibri"/>
          <w:lang w:val="en-US"/>
        </w:rPr>
        <w:t>recovered to the original size</w:t>
      </w:r>
      <w:r w:rsidR="00FC7735">
        <w:rPr>
          <w:rFonts w:ascii="Calibri" w:hAnsi="Calibri" w:cs="Calibri"/>
          <w:lang w:val="en-US"/>
        </w:rPr>
        <w:t xml:space="preserve"> through each up-sampling block. The </w:t>
      </w:r>
      <w:r w:rsidR="008A231F">
        <w:rPr>
          <w:rFonts w:ascii="Calibri" w:hAnsi="Calibri" w:cs="Calibri"/>
          <w:lang w:val="en-US"/>
        </w:rPr>
        <w:t>channels</w:t>
      </w:r>
      <w:r w:rsidR="00EC0006">
        <w:rPr>
          <w:rFonts w:ascii="Calibri" w:hAnsi="Calibri" w:cs="Calibri"/>
          <w:lang w:val="en-US"/>
        </w:rPr>
        <w:t xml:space="preserve"> of the feature maps</w:t>
      </w:r>
      <w:r w:rsidR="00EB23C9">
        <w:rPr>
          <w:rFonts w:ascii="Calibri" w:hAnsi="Calibri" w:cs="Calibri"/>
          <w:lang w:val="en-US"/>
        </w:rPr>
        <w:t xml:space="preserve"> </w:t>
      </w:r>
      <w:r w:rsidR="00B27A58">
        <w:rPr>
          <w:rFonts w:ascii="Calibri" w:hAnsi="Calibri" w:cs="Calibri"/>
          <w:lang w:val="en-US"/>
        </w:rPr>
        <w:t>are</w:t>
      </w:r>
      <w:r w:rsidR="00EB23C9">
        <w:rPr>
          <w:rFonts w:ascii="Calibri" w:hAnsi="Calibri" w:cs="Calibri"/>
          <w:lang w:val="en-US"/>
        </w:rPr>
        <w:t xml:space="preserve"> </w:t>
      </w:r>
      <w:r w:rsidR="000A2E1A">
        <w:rPr>
          <w:rFonts w:ascii="Calibri" w:hAnsi="Calibri" w:cs="Calibri"/>
          <w:lang w:val="en-US"/>
        </w:rPr>
        <w:t>undergoing an inversed process</w:t>
      </w:r>
      <w:r w:rsidR="00EB23C9">
        <w:rPr>
          <w:rFonts w:ascii="Calibri" w:hAnsi="Calibri" w:cs="Calibri"/>
          <w:lang w:val="en-US"/>
        </w:rPr>
        <w:t>: the number of feature maps</w:t>
      </w:r>
      <w:r w:rsidR="00FA3630">
        <w:rPr>
          <w:rFonts w:ascii="Calibri" w:hAnsi="Calibri" w:cs="Calibri"/>
          <w:lang w:val="en-US"/>
        </w:rPr>
        <w:t xml:space="preserve"> </w:t>
      </w:r>
      <w:r w:rsidR="00E944EA">
        <w:rPr>
          <w:rFonts w:ascii="Calibri" w:hAnsi="Calibri" w:cs="Calibri"/>
          <w:lang w:val="en-US"/>
        </w:rPr>
        <w:t>is</w:t>
      </w:r>
      <w:r w:rsidR="005F0D4E">
        <w:rPr>
          <w:rFonts w:ascii="Calibri" w:hAnsi="Calibri" w:cs="Calibri"/>
          <w:lang w:val="en-US"/>
        </w:rPr>
        <w:t xml:space="preserve"> doubled in each down-sampling block and halved in each up-sampling block.</w:t>
      </w:r>
      <w:r w:rsidR="0036369C">
        <w:rPr>
          <w:rFonts w:ascii="Calibri" w:hAnsi="Calibri" w:cs="Calibri"/>
          <w:lang w:val="en-US"/>
        </w:rPr>
        <w:t xml:space="preserve"> </w:t>
      </w:r>
      <w:r w:rsidR="007C7425">
        <w:rPr>
          <w:rFonts w:ascii="Calibri" w:hAnsi="Calibri" w:cs="Calibri"/>
          <w:lang w:val="en-US"/>
        </w:rPr>
        <w:t>As a result, t</w:t>
      </w:r>
      <w:r w:rsidR="00876F92">
        <w:rPr>
          <w:rFonts w:ascii="Calibri" w:hAnsi="Calibri" w:cs="Calibri"/>
          <w:lang w:val="en-US"/>
        </w:rPr>
        <w:t xml:space="preserve">he </w:t>
      </w:r>
      <w:r w:rsidR="002970ED">
        <w:rPr>
          <w:rFonts w:ascii="Calibri" w:hAnsi="Calibri" w:cs="Calibri"/>
          <w:lang w:val="en-US"/>
        </w:rPr>
        <w:t>U-Net</w:t>
      </w:r>
      <w:r w:rsidR="00226100">
        <w:rPr>
          <w:rFonts w:ascii="Calibri" w:hAnsi="Calibri" w:cs="Calibri"/>
          <w:lang w:val="en-US"/>
        </w:rPr>
        <w:t xml:space="preserve"> gradually extract</w:t>
      </w:r>
      <w:r w:rsidR="00897D64">
        <w:rPr>
          <w:rFonts w:ascii="Calibri" w:hAnsi="Calibri" w:cs="Calibri"/>
          <w:lang w:val="en-US"/>
        </w:rPr>
        <w:t>ed</w:t>
      </w:r>
      <w:r w:rsidR="00226100">
        <w:rPr>
          <w:rFonts w:ascii="Calibri" w:hAnsi="Calibri" w:cs="Calibri"/>
          <w:lang w:val="en-US"/>
        </w:rPr>
        <w:t xml:space="preserve"> more </w:t>
      </w:r>
      <w:r w:rsidR="00AE396C">
        <w:rPr>
          <w:rFonts w:ascii="Calibri" w:hAnsi="Calibri" w:cs="Calibri"/>
          <w:lang w:val="en-US"/>
        </w:rPr>
        <w:t>abstract</w:t>
      </w:r>
      <w:r w:rsidR="00226100">
        <w:rPr>
          <w:rFonts w:ascii="Calibri" w:hAnsi="Calibri" w:cs="Calibri"/>
          <w:lang w:val="en-US"/>
        </w:rPr>
        <w:t xml:space="preserve"> </w:t>
      </w:r>
      <w:r w:rsidR="00360514">
        <w:rPr>
          <w:rFonts w:ascii="Calibri" w:hAnsi="Calibri" w:cs="Calibri"/>
          <w:lang w:val="en-US"/>
        </w:rPr>
        <w:t>spatial features</w:t>
      </w:r>
      <w:r w:rsidR="004E494C">
        <w:rPr>
          <w:rFonts w:ascii="Calibri" w:hAnsi="Calibri" w:cs="Calibri"/>
          <w:lang w:val="en-US"/>
        </w:rPr>
        <w:t xml:space="preserve"> </w:t>
      </w:r>
      <w:r w:rsidR="003D1A8B">
        <w:rPr>
          <w:rFonts w:ascii="Calibri" w:hAnsi="Calibri" w:cs="Calibri"/>
          <w:lang w:val="en-US"/>
        </w:rPr>
        <w:t>on</w:t>
      </w:r>
      <w:r w:rsidR="004E494C">
        <w:rPr>
          <w:rFonts w:ascii="Calibri" w:hAnsi="Calibri" w:cs="Calibri"/>
          <w:lang w:val="en-US"/>
        </w:rPr>
        <w:t xml:space="preserve"> </w:t>
      </w:r>
      <w:r w:rsidR="00800EC2">
        <w:rPr>
          <w:rFonts w:ascii="Calibri" w:hAnsi="Calibri" w:cs="Calibri"/>
          <w:lang w:val="en-US"/>
        </w:rPr>
        <w:t xml:space="preserve">a </w:t>
      </w:r>
      <w:r w:rsidR="004E494C">
        <w:rPr>
          <w:rFonts w:ascii="Calibri" w:hAnsi="Calibri" w:cs="Calibri"/>
          <w:lang w:val="en-US"/>
        </w:rPr>
        <w:t>bigger fi</w:t>
      </w:r>
      <w:r w:rsidR="00800EC2">
        <w:rPr>
          <w:rFonts w:ascii="Calibri" w:hAnsi="Calibri" w:cs="Calibri"/>
          <w:lang w:val="en-US"/>
        </w:rPr>
        <w:t>el</w:t>
      </w:r>
      <w:r w:rsidR="004E494C">
        <w:rPr>
          <w:rFonts w:ascii="Calibri" w:hAnsi="Calibri" w:cs="Calibri"/>
          <w:lang w:val="en-US"/>
        </w:rPr>
        <w:t>d-of-view</w:t>
      </w:r>
      <w:r w:rsidR="000368FA">
        <w:rPr>
          <w:rFonts w:ascii="Calibri" w:hAnsi="Calibri" w:cs="Calibri"/>
          <w:lang w:val="en-US"/>
        </w:rPr>
        <w:t xml:space="preserve"> </w:t>
      </w:r>
      <w:r w:rsidR="000368FA" w:rsidRPr="668E40B4">
        <w:rPr>
          <w:lang w:val="en-US"/>
        </w:rPr>
        <w:t xml:space="preserve">according to </w:t>
      </w:r>
      <w:r w:rsidR="00CF3ACE" w:rsidRPr="668E40B4">
        <w:rPr>
          <w:i/>
          <w:iCs/>
          <w:lang w:val="en-US"/>
        </w:rPr>
        <w:t>k</w:t>
      </w:r>
      <w:r w:rsidR="007F345F" w:rsidRPr="668E40B4">
        <w:rPr>
          <w:i/>
          <w:iCs/>
          <w:lang w:val="en-US"/>
        </w:rPr>
        <w:t xml:space="preserve"> × </w:t>
      </w:r>
      <w:r w:rsidR="00151EE9" w:rsidRPr="668E40B4">
        <w:rPr>
          <w:i/>
          <w:iCs/>
          <w:lang w:val="en-US"/>
        </w:rPr>
        <w:t>2</w:t>
      </w:r>
      <w:r w:rsidR="007F345F" w:rsidRPr="668E40B4">
        <w:rPr>
          <w:i/>
          <w:iCs/>
          <w:vertAlign w:val="superscript"/>
          <w:lang w:val="en-US"/>
        </w:rPr>
        <w:t>(d-1)</w:t>
      </w:r>
      <w:r w:rsidR="003C4E15" w:rsidRPr="668E40B4">
        <w:rPr>
          <w:lang w:val="en-US"/>
        </w:rPr>
        <w:t>, wher</w:t>
      </w:r>
      <w:r w:rsidR="003C4E15">
        <w:rPr>
          <w:rFonts w:ascii="Calibri" w:hAnsi="Calibri" w:cs="Calibri"/>
          <w:lang w:val="en-US"/>
        </w:rPr>
        <w:t>e</w:t>
      </w:r>
      <w:r w:rsidR="00360514">
        <w:rPr>
          <w:rFonts w:ascii="Calibri" w:hAnsi="Calibri" w:cs="Calibri"/>
          <w:lang w:val="en-US"/>
        </w:rPr>
        <w:t xml:space="preserve"> </w:t>
      </w:r>
      <w:r w:rsidR="003C4E15" w:rsidRPr="668E40B4">
        <w:rPr>
          <w:rFonts w:ascii="Calibri" w:hAnsi="Calibri" w:cs="Calibri"/>
          <w:i/>
          <w:iCs/>
          <w:lang w:val="en-US"/>
        </w:rPr>
        <w:t>k</w:t>
      </w:r>
      <w:r w:rsidR="003C4E15">
        <w:rPr>
          <w:rFonts w:ascii="Calibri" w:hAnsi="Calibri" w:cs="Calibri"/>
          <w:lang w:val="en-US"/>
        </w:rPr>
        <w:t xml:space="preserve"> is the kernel size (3 in this study) and </w:t>
      </w:r>
      <w:r w:rsidR="003C4E15" w:rsidRPr="668E40B4">
        <w:rPr>
          <w:rFonts w:ascii="Calibri" w:hAnsi="Calibri" w:cs="Calibri"/>
          <w:i/>
          <w:iCs/>
          <w:lang w:val="en-US"/>
        </w:rPr>
        <w:t>d</w:t>
      </w:r>
      <w:r w:rsidR="003C4E15">
        <w:rPr>
          <w:rFonts w:ascii="Calibri" w:hAnsi="Calibri" w:cs="Calibri"/>
          <w:lang w:val="en-US"/>
        </w:rPr>
        <w:t xml:space="preserve"> is the depth of the layer block. </w:t>
      </w:r>
      <w:r w:rsidR="00360514">
        <w:rPr>
          <w:rFonts w:ascii="Calibri" w:hAnsi="Calibri" w:cs="Calibri"/>
          <w:lang w:val="en-US"/>
        </w:rPr>
        <w:t xml:space="preserve">For </w:t>
      </w:r>
      <w:r w:rsidR="00FA3630">
        <w:rPr>
          <w:rFonts w:ascii="Calibri" w:hAnsi="Calibri" w:cs="Calibri"/>
          <w:lang w:val="en-US"/>
        </w:rPr>
        <w:t>example, the</w:t>
      </w:r>
      <w:r w:rsidR="00D45444">
        <w:rPr>
          <w:rFonts w:ascii="Calibri" w:hAnsi="Calibri" w:cs="Calibri"/>
          <w:lang w:val="en-US"/>
        </w:rPr>
        <w:t xml:space="preserve"> block with depth 1 has </w:t>
      </w:r>
      <w:r w:rsidR="002725E6">
        <w:rPr>
          <w:rFonts w:ascii="Calibri" w:hAnsi="Calibri" w:cs="Calibri"/>
          <w:lang w:val="en-US"/>
        </w:rPr>
        <w:t xml:space="preserve">a </w:t>
      </w:r>
      <w:r w:rsidR="00D45444">
        <w:rPr>
          <w:rFonts w:ascii="Calibri" w:hAnsi="Calibri" w:cs="Calibri"/>
          <w:lang w:val="en-US"/>
        </w:rPr>
        <w:t>fi</w:t>
      </w:r>
      <w:r w:rsidR="00621855">
        <w:rPr>
          <w:rFonts w:ascii="Calibri" w:hAnsi="Calibri" w:cs="Calibri"/>
          <w:lang w:val="en-US"/>
        </w:rPr>
        <w:t>el</w:t>
      </w:r>
      <w:r w:rsidR="00D45444">
        <w:rPr>
          <w:rFonts w:ascii="Calibri" w:hAnsi="Calibri" w:cs="Calibri"/>
          <w:lang w:val="en-US"/>
        </w:rPr>
        <w:t>d-of-view of 3, while</w:t>
      </w:r>
      <w:r w:rsidR="002725E6">
        <w:rPr>
          <w:rFonts w:ascii="Calibri" w:hAnsi="Calibri" w:cs="Calibri"/>
          <w:lang w:val="en-US"/>
        </w:rPr>
        <w:t xml:space="preserve"> it becomes </w:t>
      </w:r>
      <w:r w:rsidR="00F344AA">
        <w:rPr>
          <w:rFonts w:ascii="Calibri" w:hAnsi="Calibri" w:cs="Calibri"/>
          <w:lang w:val="en-US"/>
        </w:rPr>
        <w:t xml:space="preserve">96 in the </w:t>
      </w:r>
      <w:r w:rsidR="00C72F3B">
        <w:rPr>
          <w:rFonts w:ascii="Calibri" w:hAnsi="Calibri" w:cs="Calibri"/>
          <w:lang w:val="en-US"/>
        </w:rPr>
        <w:t xml:space="preserve">block </w:t>
      </w:r>
      <w:r w:rsidR="007C7425">
        <w:rPr>
          <w:rFonts w:ascii="Calibri" w:hAnsi="Calibri" w:cs="Calibri"/>
          <w:lang w:val="en-US"/>
        </w:rPr>
        <w:t>of</w:t>
      </w:r>
      <w:r w:rsidR="00C72F3B">
        <w:rPr>
          <w:rFonts w:ascii="Calibri" w:hAnsi="Calibri" w:cs="Calibri"/>
          <w:lang w:val="en-US"/>
        </w:rPr>
        <w:t xml:space="preserve"> depth 6, meaning </w:t>
      </w:r>
      <w:r w:rsidR="00B512B1">
        <w:rPr>
          <w:rFonts w:ascii="Calibri" w:hAnsi="Calibri" w:cs="Calibri"/>
          <w:lang w:val="en-US"/>
        </w:rPr>
        <w:t xml:space="preserve">the </w:t>
      </w:r>
      <w:r w:rsidR="00003F8A">
        <w:rPr>
          <w:rFonts w:ascii="Calibri" w:hAnsi="Calibri" w:cs="Calibri"/>
          <w:lang w:val="en-US"/>
        </w:rPr>
        <w:t xml:space="preserve">U-Net is </w:t>
      </w:r>
      <w:r w:rsidR="00621855">
        <w:rPr>
          <w:rFonts w:ascii="Calibri" w:hAnsi="Calibri" w:cs="Calibri"/>
          <w:lang w:val="en-US"/>
        </w:rPr>
        <w:t>looking for</w:t>
      </w:r>
      <w:r w:rsidR="00015233">
        <w:rPr>
          <w:rFonts w:ascii="Calibri" w:hAnsi="Calibri" w:cs="Calibri"/>
          <w:lang w:val="en-US"/>
        </w:rPr>
        <w:t xml:space="preserve"> spatial patterns of 96</w:t>
      </w:r>
      <w:r w:rsidR="004F60AB">
        <w:rPr>
          <w:rFonts w:ascii="Calibri" w:hAnsi="Calibri" w:cs="Calibri"/>
          <w:lang w:val="en-US"/>
        </w:rPr>
        <w:t xml:space="preserve"> </w:t>
      </w:r>
      <w:r w:rsidR="00621855" w:rsidRPr="668E40B4">
        <w:rPr>
          <w:lang w:val="en-US"/>
        </w:rPr>
        <w:t>×</w:t>
      </w:r>
      <w:r w:rsidR="004F60AB" w:rsidRPr="668E40B4">
        <w:rPr>
          <w:lang w:val="en-US"/>
        </w:rPr>
        <w:t xml:space="preserve"> </w:t>
      </w:r>
      <w:r w:rsidR="00621855" w:rsidRPr="668E40B4">
        <w:rPr>
          <w:lang w:val="en-US"/>
        </w:rPr>
        <w:t>96 in the original image scale.</w:t>
      </w:r>
      <w:r w:rsidR="004A208C" w:rsidRPr="668E40B4">
        <w:rPr>
          <w:lang w:val="en-US"/>
        </w:rPr>
        <w:t xml:space="preserve"> On the other hand, </w:t>
      </w:r>
      <w:r w:rsidR="003D1A8B" w:rsidRPr="668E40B4">
        <w:rPr>
          <w:lang w:val="en-US"/>
        </w:rPr>
        <w:t>the U-Net is identifying more</w:t>
      </w:r>
      <w:r w:rsidR="006C59A5" w:rsidRPr="668E40B4">
        <w:rPr>
          <w:lang w:val="en-US"/>
        </w:rPr>
        <w:t xml:space="preserve"> sophisticated spatial </w:t>
      </w:r>
      <w:r w:rsidR="00135C6A" w:rsidRPr="668E40B4">
        <w:rPr>
          <w:lang w:val="en-US"/>
        </w:rPr>
        <w:t>patterns</w:t>
      </w:r>
      <w:r w:rsidR="006C59A5" w:rsidRPr="668E40B4">
        <w:rPr>
          <w:lang w:val="en-US"/>
        </w:rPr>
        <w:t xml:space="preserve"> </w:t>
      </w:r>
      <w:r w:rsidR="00F25613" w:rsidRPr="668E40B4">
        <w:rPr>
          <w:lang w:val="en-US"/>
        </w:rPr>
        <w:t>as the network block go</w:t>
      </w:r>
      <w:r w:rsidR="002B73B3" w:rsidRPr="668E40B4">
        <w:rPr>
          <w:lang w:val="en-US"/>
        </w:rPr>
        <w:t>es</w:t>
      </w:r>
      <w:r w:rsidR="00F25613" w:rsidRPr="668E40B4">
        <w:rPr>
          <w:lang w:val="en-US"/>
        </w:rPr>
        <w:t xml:space="preserve"> deeper because the </w:t>
      </w:r>
      <w:r w:rsidR="00135C6A" w:rsidRPr="668E40B4">
        <w:rPr>
          <w:lang w:val="en-US"/>
        </w:rPr>
        <w:t xml:space="preserve">number of feature maps </w:t>
      </w:r>
      <w:r w:rsidR="008E5927" w:rsidRPr="668E40B4">
        <w:rPr>
          <w:lang w:val="en-US"/>
        </w:rPr>
        <w:t xml:space="preserve">is </w:t>
      </w:r>
      <w:r w:rsidR="00135C6A" w:rsidRPr="668E40B4">
        <w:rPr>
          <w:lang w:val="en-US"/>
        </w:rPr>
        <w:t>doubled.</w:t>
      </w:r>
      <w:r w:rsidR="001141BC" w:rsidRPr="668E40B4">
        <w:rPr>
          <w:lang w:val="en-US"/>
        </w:rPr>
        <w:t xml:space="preserve"> The skip-connection </w:t>
      </w:r>
      <w:r w:rsidR="008D2730" w:rsidRPr="668E40B4">
        <w:rPr>
          <w:lang w:val="en-US"/>
        </w:rPr>
        <w:t xml:space="preserve">links </w:t>
      </w:r>
      <w:r w:rsidR="00155DE6" w:rsidRPr="668E40B4">
        <w:rPr>
          <w:lang w:val="en-US"/>
        </w:rPr>
        <w:t xml:space="preserve">the </w:t>
      </w:r>
      <w:r w:rsidR="007F403E" w:rsidRPr="668E40B4">
        <w:rPr>
          <w:lang w:val="en-US"/>
        </w:rPr>
        <w:t xml:space="preserve">down-sampling and up-sampling blocks, allowing </w:t>
      </w:r>
      <w:r w:rsidR="00F5470A" w:rsidRPr="668E40B4">
        <w:rPr>
          <w:lang w:val="en-US"/>
        </w:rPr>
        <w:t xml:space="preserve">the </w:t>
      </w:r>
      <w:r w:rsidR="00693E64" w:rsidRPr="668E40B4">
        <w:rPr>
          <w:lang w:val="en-US"/>
        </w:rPr>
        <w:t xml:space="preserve">U-Net to </w:t>
      </w:r>
      <w:r w:rsidR="00F5470A" w:rsidRPr="668E40B4">
        <w:rPr>
          <w:lang w:val="en-US"/>
        </w:rPr>
        <w:t xml:space="preserve">refine the </w:t>
      </w:r>
      <w:r w:rsidR="00E7542E" w:rsidRPr="668E40B4">
        <w:rPr>
          <w:lang w:val="en-US"/>
        </w:rPr>
        <w:t xml:space="preserve">overview </w:t>
      </w:r>
      <w:r w:rsidR="00531E78" w:rsidRPr="668E40B4">
        <w:rPr>
          <w:lang w:val="en-US"/>
        </w:rPr>
        <w:t>patterns</w:t>
      </w:r>
      <w:r w:rsidR="00571F31" w:rsidRPr="668E40B4">
        <w:rPr>
          <w:lang w:val="en-US"/>
        </w:rPr>
        <w:t xml:space="preserve"> extracted by deeper</w:t>
      </w:r>
      <w:r w:rsidR="00F87738" w:rsidRPr="668E40B4">
        <w:rPr>
          <w:lang w:val="en-US"/>
        </w:rPr>
        <w:t xml:space="preserve"> network block</w:t>
      </w:r>
      <w:r w:rsidR="00531E78" w:rsidRPr="668E40B4">
        <w:rPr>
          <w:lang w:val="en-US"/>
        </w:rPr>
        <w:t>s</w:t>
      </w:r>
      <w:r w:rsidR="00F87738" w:rsidRPr="668E40B4">
        <w:rPr>
          <w:lang w:val="en-US"/>
        </w:rPr>
        <w:t xml:space="preserve"> </w:t>
      </w:r>
      <w:r w:rsidR="002001C3" w:rsidRPr="668E40B4">
        <w:rPr>
          <w:lang w:val="en-US"/>
        </w:rPr>
        <w:t>with</w:t>
      </w:r>
      <w:r w:rsidR="005C070A" w:rsidRPr="668E40B4">
        <w:rPr>
          <w:lang w:val="en-US"/>
        </w:rPr>
        <w:t xml:space="preserve"> precise shape</w:t>
      </w:r>
      <w:r w:rsidR="002001C3" w:rsidRPr="668E40B4">
        <w:rPr>
          <w:lang w:val="en-US"/>
        </w:rPr>
        <w:t>s</w:t>
      </w:r>
      <w:r w:rsidR="005C070A" w:rsidRPr="668E40B4">
        <w:rPr>
          <w:lang w:val="en-US"/>
        </w:rPr>
        <w:t xml:space="preserve"> and texture</w:t>
      </w:r>
      <w:r w:rsidR="002001C3" w:rsidRPr="668E40B4">
        <w:rPr>
          <w:lang w:val="en-US"/>
        </w:rPr>
        <w:t>s</w:t>
      </w:r>
      <w:r w:rsidR="005C070A" w:rsidRPr="668E40B4">
        <w:rPr>
          <w:lang w:val="en-US"/>
        </w:rPr>
        <w:t xml:space="preserve"> </w:t>
      </w:r>
      <w:r w:rsidR="002B4DCB" w:rsidRPr="668E40B4">
        <w:rPr>
          <w:lang w:val="en-US"/>
        </w:rPr>
        <w:t>retrieved by shallower blocks.</w:t>
      </w:r>
      <w:r w:rsidR="00B917BA" w:rsidRPr="668E40B4">
        <w:rPr>
          <w:lang w:val="en-US"/>
        </w:rPr>
        <w:t xml:space="preserve"> </w:t>
      </w:r>
      <w:r w:rsidR="00E110B0" w:rsidRPr="668E40B4">
        <w:rPr>
          <w:lang w:val="en-US"/>
        </w:rPr>
        <w:t>A total of &gt;</w:t>
      </w:r>
      <w:r w:rsidR="00E110B0" w:rsidRPr="009E67B1">
        <w:rPr>
          <w:rFonts w:ascii="Calibri" w:hAnsi="Calibri" w:cs="Calibri"/>
          <w:lang w:val="en-US"/>
        </w:rPr>
        <w:t xml:space="preserve">31 million parameters </w:t>
      </w:r>
      <w:r w:rsidR="00E110B0">
        <w:rPr>
          <w:rFonts w:ascii="Calibri" w:hAnsi="Calibri" w:cs="Calibri"/>
          <w:lang w:val="en-US"/>
        </w:rPr>
        <w:t>were in</w:t>
      </w:r>
      <w:r w:rsidR="000670B0">
        <w:rPr>
          <w:rFonts w:ascii="Calibri" w:hAnsi="Calibri" w:cs="Calibri"/>
          <w:lang w:val="en-US"/>
        </w:rPr>
        <w:t xml:space="preserve">cluded in the U-Net model, making it </w:t>
      </w:r>
      <w:r w:rsidR="00404B9B" w:rsidRPr="668E40B4">
        <w:rPr>
          <w:lang w:val="en-US"/>
        </w:rPr>
        <w:t xml:space="preserve">highly </w:t>
      </w:r>
      <w:r w:rsidR="000670B0" w:rsidRPr="668E40B4">
        <w:rPr>
          <w:lang w:val="en-US"/>
        </w:rPr>
        <w:t>flexible</w:t>
      </w:r>
      <w:r w:rsidR="00404B9B" w:rsidRPr="668E40B4">
        <w:rPr>
          <w:lang w:val="en-US"/>
        </w:rPr>
        <w:t xml:space="preserve"> to </w:t>
      </w:r>
      <w:r w:rsidR="000670B0" w:rsidRPr="668E40B4">
        <w:rPr>
          <w:lang w:val="en-US"/>
        </w:rPr>
        <w:t>capture the spatial patter</w:t>
      </w:r>
      <w:r w:rsidR="00961115" w:rsidRPr="668E40B4">
        <w:rPr>
          <w:lang w:val="en-US"/>
        </w:rPr>
        <w:t>ns and stochasticity of the urban dynamic process.</w:t>
      </w:r>
    </w:p>
    <w:p w14:paraId="6EB6B33B" w14:textId="3A65B9AC" w:rsidR="00B91C36" w:rsidRDefault="00850611" w:rsidP="00B91C36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6B90E0A3" wp14:editId="04CF3CB5">
            <wp:extent cx="5708236" cy="2920181"/>
            <wp:effectExtent l="0" t="0" r="698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27C3" w14:textId="0FED52AC" w:rsidR="004A00F2" w:rsidRPr="00B91C36" w:rsidRDefault="00B91C36" w:rsidP="00B91C36">
      <w:pPr>
        <w:pStyle w:val="Caption"/>
      </w:pPr>
      <w:bookmarkStart w:id="43" w:name="_Ref8146016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2</w:t>
      </w:r>
      <w:r>
        <w:fldChar w:fldCharType="end"/>
      </w:r>
      <w:bookmarkEnd w:id="43"/>
      <w:r>
        <w:t xml:space="preserve">. The </w:t>
      </w:r>
      <w:r>
        <w:rPr>
          <w:rFonts w:hint="eastAsia"/>
        </w:rPr>
        <w:t>struc</w:t>
      </w:r>
      <w:r>
        <w:t>ture of the U-Net</w:t>
      </w:r>
      <w:r w:rsidR="005934D1">
        <w:t xml:space="preserve"> used in this study</w:t>
      </w:r>
      <w:r>
        <w:t>.</w:t>
      </w:r>
    </w:p>
    <w:p w14:paraId="45E47F44" w14:textId="04E3FA2F" w:rsidR="009C7D21" w:rsidRPr="009E67B1" w:rsidRDefault="00DE2512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 Method</w:t>
      </w:r>
      <w:r w:rsidR="009A7ECC">
        <w:rPr>
          <w:rFonts w:ascii="Calibri" w:hAnsi="Calibri" w:cs="Calibri"/>
          <w:lang w:val="en-US"/>
        </w:rPr>
        <w:t>s</w:t>
      </w:r>
    </w:p>
    <w:p w14:paraId="2FED18AE" w14:textId="63DF21F9" w:rsidR="002640D8" w:rsidRPr="009E67B1" w:rsidRDefault="34EA2046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used </w:t>
      </w:r>
      <w:r w:rsidR="12706BAD" w:rsidRPr="009E67B1">
        <w:rPr>
          <w:rFonts w:ascii="Calibri" w:hAnsi="Calibri" w:cs="Calibri"/>
          <w:lang w:val="en-US"/>
        </w:rPr>
        <w:t xml:space="preserve">Landsat </w:t>
      </w:r>
      <w:r>
        <w:rPr>
          <w:rFonts w:ascii="Calibri" w:hAnsi="Calibri" w:cs="Calibri"/>
          <w:lang w:val="en-US"/>
        </w:rPr>
        <w:t>data</w:t>
      </w:r>
      <w:r w:rsidRPr="009E67B1">
        <w:rPr>
          <w:rFonts w:ascii="Calibri" w:hAnsi="Calibri" w:cs="Calibri"/>
          <w:lang w:val="en-US"/>
        </w:rPr>
        <w:t xml:space="preserve"> </w:t>
      </w:r>
      <w:r w:rsidR="12706BAD" w:rsidRPr="009E67B1">
        <w:rPr>
          <w:rFonts w:ascii="Calibri" w:hAnsi="Calibri" w:cs="Calibri"/>
          <w:lang w:val="en-US"/>
        </w:rPr>
        <w:t xml:space="preserve">to map urban development </w:t>
      </w:r>
      <w:r w:rsidR="5C3D5AF3">
        <w:rPr>
          <w:rFonts w:ascii="Calibri" w:hAnsi="Calibri" w:cs="Calibri"/>
          <w:lang w:val="en-US"/>
        </w:rPr>
        <w:t>in the study area for the years</w:t>
      </w:r>
      <w:r w:rsidR="5C3D5AF3" w:rsidRPr="009E67B1">
        <w:rPr>
          <w:rFonts w:ascii="Calibri" w:hAnsi="Calibri" w:cs="Calibri"/>
          <w:lang w:val="en-US"/>
        </w:rPr>
        <w:t xml:space="preserve"> </w:t>
      </w:r>
      <w:r w:rsidR="12706BAD" w:rsidRPr="009E67B1">
        <w:rPr>
          <w:rFonts w:ascii="Calibri" w:hAnsi="Calibri" w:cs="Calibri"/>
          <w:lang w:val="en-US"/>
        </w:rPr>
        <w:t>199</w:t>
      </w:r>
      <w:r w:rsidR="7A0EB577">
        <w:rPr>
          <w:rFonts w:ascii="Calibri" w:hAnsi="Calibri" w:cs="Calibri"/>
          <w:lang w:val="en-US"/>
        </w:rPr>
        <w:t>4</w:t>
      </w:r>
      <w:r w:rsidR="5C3D5AF3">
        <w:rPr>
          <w:rFonts w:ascii="Calibri" w:hAnsi="Calibri" w:cs="Calibri"/>
          <w:lang w:val="en-US"/>
        </w:rPr>
        <w:t>, 20</w:t>
      </w:r>
      <w:r w:rsidR="245A8D13">
        <w:rPr>
          <w:rFonts w:ascii="Calibri" w:hAnsi="Calibri" w:cs="Calibri"/>
          <w:lang w:val="en-US"/>
        </w:rPr>
        <w:t>0</w:t>
      </w:r>
      <w:r w:rsidR="7A0EB577">
        <w:rPr>
          <w:rFonts w:ascii="Calibri" w:hAnsi="Calibri" w:cs="Calibri"/>
          <w:lang w:val="en-US"/>
        </w:rPr>
        <w:t>6</w:t>
      </w:r>
      <w:r w:rsidR="4F6B20F3">
        <w:rPr>
          <w:rFonts w:ascii="Calibri" w:hAnsi="Calibri" w:cs="Calibri"/>
          <w:lang w:val="en-US"/>
        </w:rPr>
        <w:t xml:space="preserve">, and </w:t>
      </w:r>
      <w:r w:rsidR="12706BAD" w:rsidRPr="009E67B1">
        <w:rPr>
          <w:rFonts w:ascii="Calibri" w:hAnsi="Calibri" w:cs="Calibri"/>
          <w:lang w:val="en-US"/>
        </w:rPr>
        <w:t>201</w:t>
      </w:r>
      <w:r w:rsidR="245A8D13">
        <w:rPr>
          <w:rFonts w:ascii="Calibri" w:hAnsi="Calibri" w:cs="Calibri"/>
          <w:lang w:val="en-US"/>
        </w:rPr>
        <w:t>8</w:t>
      </w:r>
      <w:r w:rsidR="12706BAD" w:rsidRPr="009E67B1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Content>
          <w:r w:rsidR="00AC628C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}</w:instrText>
          </w:r>
          <w:r w:rsidR="00AC628C">
            <w:rPr>
              <w:rFonts w:ascii="Calibri" w:hAnsi="Calibri" w:cs="Calibri"/>
              <w:noProof/>
              <w:lang w:val="en-US"/>
            </w:rPr>
            <w:fldChar w:fldCharType="separate"/>
          </w:r>
          <w:r w:rsidR="7421B1D5">
            <w:rPr>
              <w:rFonts w:ascii="Calibri" w:hAnsi="Calibri" w:cs="Calibri"/>
              <w:noProof/>
              <w:lang w:val="en-US"/>
            </w:rPr>
            <w:t>(Wang et al. 2021b)</w:t>
          </w:r>
          <w:r w:rsidR="00AC628C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21430A9A">
        <w:rPr>
          <w:rFonts w:ascii="Calibri" w:hAnsi="Calibri" w:cs="Calibri"/>
          <w:lang w:val="en-US"/>
        </w:rPr>
        <w:t>,</w:t>
      </w:r>
      <w:r w:rsidR="7700030B">
        <w:rPr>
          <w:rFonts w:ascii="Calibri" w:hAnsi="Calibri" w:cs="Calibri"/>
          <w:lang w:val="en-US"/>
        </w:rPr>
        <w:t xml:space="preserve"> </w:t>
      </w:r>
      <w:commentRangeStart w:id="44"/>
      <w:r w:rsidR="7700030B">
        <w:rPr>
          <w:rFonts w:ascii="Calibri" w:hAnsi="Calibri" w:cs="Calibri"/>
          <w:lang w:val="en-US"/>
        </w:rPr>
        <w:t xml:space="preserve">and combined </w:t>
      </w:r>
      <w:r w:rsidR="21430A9A">
        <w:rPr>
          <w:rFonts w:ascii="Calibri" w:hAnsi="Calibri" w:cs="Calibri"/>
          <w:lang w:val="en-US"/>
        </w:rPr>
        <w:t>them</w:t>
      </w:r>
      <w:r w:rsidR="7700030B">
        <w:rPr>
          <w:rFonts w:ascii="Calibri" w:hAnsi="Calibri" w:cs="Calibri"/>
          <w:lang w:val="en-US"/>
        </w:rPr>
        <w:t xml:space="preserve"> with</w:t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7700030B">
        <w:rPr>
          <w:rFonts w:ascii="Calibri" w:hAnsi="Calibri" w:cs="Calibri"/>
          <w:lang w:val="en-US"/>
        </w:rPr>
        <w:t>e</w:t>
      </w:r>
      <w:r w:rsidR="166EBA07">
        <w:rPr>
          <w:rFonts w:ascii="Calibri" w:hAnsi="Calibri" w:cs="Calibri"/>
          <w:lang w:val="en-US"/>
        </w:rPr>
        <w:t>levation and slope information</w:t>
      </w:r>
      <w:r w:rsidR="21430A9A">
        <w:rPr>
          <w:rFonts w:ascii="Calibri" w:hAnsi="Calibri" w:cs="Calibri"/>
          <w:lang w:val="en-US"/>
        </w:rPr>
        <w:t xml:space="preserve"> to simulate urban development</w:t>
      </w:r>
      <w:r w:rsidR="12706BAD" w:rsidRPr="009E67B1">
        <w:rPr>
          <w:rFonts w:ascii="Calibri" w:hAnsi="Calibri" w:cs="Calibri"/>
          <w:lang w:val="en-US"/>
        </w:rPr>
        <w:t>.</w:t>
      </w:r>
      <w:commentRangeEnd w:id="44"/>
      <w:r w:rsidR="00226132">
        <w:rPr>
          <w:rStyle w:val="CommentReference"/>
        </w:rPr>
        <w:commentReference w:id="44"/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4EE10485">
        <w:rPr>
          <w:rFonts w:ascii="Calibri" w:hAnsi="Calibri" w:cs="Calibri"/>
          <w:lang w:val="en-US"/>
        </w:rPr>
        <w:t xml:space="preserve">We created two U-Net models </w:t>
      </w:r>
      <w:r w:rsidR="7C140861">
        <w:rPr>
          <w:rFonts w:ascii="Calibri" w:hAnsi="Calibri" w:cs="Calibri"/>
          <w:lang w:val="en-US"/>
        </w:rPr>
        <w:t xml:space="preserve">in this study: one </w:t>
      </w:r>
      <w:r w:rsidR="4C557E6C">
        <w:rPr>
          <w:rFonts w:ascii="Calibri" w:hAnsi="Calibri" w:cs="Calibri"/>
          <w:lang w:val="en-US"/>
        </w:rPr>
        <w:t>was</w:t>
      </w:r>
      <w:r w:rsidR="7C140861">
        <w:rPr>
          <w:rFonts w:ascii="Calibri" w:hAnsi="Calibri" w:cs="Calibri"/>
          <w:lang w:val="en-US"/>
        </w:rPr>
        <w:t xml:space="preserve"> trained with urban maps of </w:t>
      </w:r>
      <w:r w:rsidR="2572F204">
        <w:rPr>
          <w:rFonts w:ascii="Calibri" w:hAnsi="Calibri" w:cs="Calibri"/>
          <w:lang w:val="en-US"/>
        </w:rPr>
        <w:t>1994-2006 and</w:t>
      </w:r>
      <w:r w:rsidR="7C140861">
        <w:rPr>
          <w:rFonts w:ascii="Calibri" w:hAnsi="Calibri" w:cs="Calibri"/>
          <w:lang w:val="en-US"/>
        </w:rPr>
        <w:t xml:space="preserve"> validated </w:t>
      </w:r>
      <w:r w:rsidR="2572F204">
        <w:rPr>
          <w:rFonts w:ascii="Calibri" w:hAnsi="Calibri" w:cs="Calibri"/>
          <w:lang w:val="en-US"/>
        </w:rPr>
        <w:t>using</w:t>
      </w:r>
      <w:r w:rsidR="7C140861">
        <w:rPr>
          <w:rFonts w:ascii="Calibri" w:hAnsi="Calibri" w:cs="Calibri"/>
          <w:lang w:val="en-US"/>
        </w:rPr>
        <w:t xml:space="preserve"> the urban map of </w:t>
      </w:r>
      <w:r w:rsidR="6FFACFBB">
        <w:rPr>
          <w:rFonts w:ascii="Calibri" w:hAnsi="Calibri" w:cs="Calibri"/>
          <w:lang w:val="en-US"/>
        </w:rPr>
        <w:t xml:space="preserve">2018; the other </w:t>
      </w:r>
      <w:r w:rsidR="4C557E6C">
        <w:rPr>
          <w:rFonts w:ascii="Calibri" w:hAnsi="Calibri" w:cs="Calibri"/>
          <w:lang w:val="en-US"/>
        </w:rPr>
        <w:t>was</w:t>
      </w:r>
      <w:r w:rsidR="6FFACFBB">
        <w:rPr>
          <w:rFonts w:ascii="Calibri" w:hAnsi="Calibri" w:cs="Calibri"/>
          <w:lang w:val="en-US"/>
        </w:rPr>
        <w:t xml:space="preserve"> trained on </w:t>
      </w:r>
      <w:r w:rsidR="2572F204">
        <w:rPr>
          <w:rFonts w:ascii="Calibri" w:hAnsi="Calibri" w:cs="Calibri"/>
          <w:lang w:val="en-US"/>
        </w:rPr>
        <w:t>2006-2018 and</w:t>
      </w:r>
      <w:r w:rsidR="6FFACFBB">
        <w:rPr>
          <w:rFonts w:ascii="Calibri" w:hAnsi="Calibri" w:cs="Calibri"/>
          <w:lang w:val="en-US"/>
        </w:rPr>
        <w:t xml:space="preserve"> </w:t>
      </w:r>
      <w:r w:rsidR="4C557E6C">
        <w:rPr>
          <w:rFonts w:ascii="Calibri" w:hAnsi="Calibri" w:cs="Calibri"/>
          <w:lang w:val="en-US"/>
        </w:rPr>
        <w:t xml:space="preserve">was </w:t>
      </w:r>
      <w:r w:rsidR="6FFACFBB">
        <w:rPr>
          <w:rFonts w:ascii="Calibri" w:hAnsi="Calibri" w:cs="Calibri"/>
          <w:lang w:val="en-US"/>
        </w:rPr>
        <w:t>used to predict the urban layout of 2030.</w:t>
      </w:r>
      <w:r w:rsidR="3D688F84">
        <w:rPr>
          <w:rFonts w:ascii="Calibri" w:hAnsi="Calibri" w:cs="Calibri"/>
          <w:lang w:val="en-US"/>
        </w:rPr>
        <w:t xml:space="preserve"> </w:t>
      </w:r>
      <w:r w:rsidR="3AF9AAD3">
        <w:rPr>
          <w:rFonts w:ascii="Calibri" w:hAnsi="Calibri" w:cs="Calibri"/>
          <w:lang w:val="en-US"/>
        </w:rPr>
        <w:t xml:space="preserve">Both </w:t>
      </w:r>
      <w:r w:rsidR="141D93C8">
        <w:rPr>
          <w:rFonts w:ascii="Calibri" w:hAnsi="Calibri" w:cs="Calibri"/>
          <w:lang w:val="en-US"/>
        </w:rPr>
        <w:t xml:space="preserve">training </w:t>
      </w:r>
      <w:r w:rsidR="03A89F3D">
        <w:rPr>
          <w:rFonts w:ascii="Calibri" w:hAnsi="Calibri" w:cs="Calibri"/>
          <w:lang w:val="en-US"/>
        </w:rPr>
        <w:t>phase</w:t>
      </w:r>
      <w:r w:rsidR="1F523FBD">
        <w:rPr>
          <w:rFonts w:ascii="Calibri" w:hAnsi="Calibri" w:cs="Calibri"/>
          <w:lang w:val="en-US"/>
        </w:rPr>
        <w:t>s</w:t>
      </w:r>
      <w:r w:rsidR="03A89F3D">
        <w:rPr>
          <w:rFonts w:ascii="Calibri" w:hAnsi="Calibri" w:cs="Calibri"/>
          <w:lang w:val="en-US"/>
        </w:rPr>
        <w:t xml:space="preserve"> (i.e., 1994-2006 and 2006-2018) are referred </w:t>
      </w:r>
      <w:r w:rsidR="097EF5FF">
        <w:rPr>
          <w:rFonts w:ascii="Calibri" w:hAnsi="Calibri" w:cs="Calibri"/>
          <w:lang w:val="en-US"/>
        </w:rPr>
        <w:t xml:space="preserve">to as </w:t>
      </w:r>
      <w:r w:rsidR="2B44DCC8">
        <w:rPr>
          <w:rFonts w:ascii="Calibri" w:hAnsi="Calibri" w:cs="Calibri"/>
          <w:lang w:val="en-US"/>
        </w:rPr>
        <w:t xml:space="preserve">“base”, both </w:t>
      </w:r>
      <w:r w:rsidR="4413364E">
        <w:rPr>
          <w:rFonts w:ascii="Calibri" w:hAnsi="Calibri" w:cs="Calibri"/>
          <w:lang w:val="en-US"/>
        </w:rPr>
        <w:t>prediction data</w:t>
      </w:r>
      <w:r w:rsidR="248B17FC">
        <w:rPr>
          <w:rFonts w:ascii="Calibri" w:hAnsi="Calibri" w:cs="Calibri"/>
          <w:lang w:val="en-US"/>
        </w:rPr>
        <w:t xml:space="preserve"> (2018 and 2030)</w:t>
      </w:r>
      <w:r w:rsidR="4413364E">
        <w:rPr>
          <w:rFonts w:ascii="Calibri" w:hAnsi="Calibri" w:cs="Calibri"/>
          <w:lang w:val="en-US"/>
        </w:rPr>
        <w:t xml:space="preserve"> are called “targe</w:t>
      </w:r>
      <w:r w:rsidR="0C9C1544">
        <w:rPr>
          <w:rFonts w:ascii="Calibri" w:hAnsi="Calibri" w:cs="Calibri"/>
          <w:lang w:val="en-US"/>
        </w:rPr>
        <w:t>t</w:t>
      </w:r>
      <w:r w:rsidR="62E365BD">
        <w:rPr>
          <w:rFonts w:ascii="Calibri" w:hAnsi="Calibri" w:cs="Calibri"/>
          <w:lang w:val="en-US"/>
        </w:rPr>
        <w:t>,</w:t>
      </w:r>
      <w:r w:rsidR="4413364E">
        <w:rPr>
          <w:rFonts w:ascii="Calibri" w:hAnsi="Calibri" w:cs="Calibri"/>
          <w:lang w:val="en-US"/>
        </w:rPr>
        <w:t>”</w:t>
      </w:r>
      <w:r w:rsidR="0C9C1544">
        <w:rPr>
          <w:rFonts w:ascii="Calibri" w:hAnsi="Calibri" w:cs="Calibri"/>
          <w:lang w:val="en-US"/>
        </w:rPr>
        <w:t xml:space="preserve"> and the true 2018 urban map is c</w:t>
      </w:r>
      <w:r w:rsidR="66E60C49">
        <w:rPr>
          <w:rFonts w:ascii="Calibri" w:hAnsi="Calibri" w:cs="Calibri"/>
          <w:lang w:val="en-US"/>
        </w:rPr>
        <w:t xml:space="preserve">alled as “reference” </w:t>
      </w:r>
      <w:r w:rsidR="16698929">
        <w:rPr>
          <w:rFonts w:ascii="Calibri" w:hAnsi="Calibri" w:cs="Calibri"/>
          <w:lang w:val="en-US"/>
        </w:rPr>
        <w:t xml:space="preserve">in this </w:t>
      </w:r>
      <w:r w:rsidR="2FB5ED30">
        <w:rPr>
          <w:rFonts w:ascii="Calibri" w:hAnsi="Calibri" w:cs="Calibri"/>
          <w:lang w:val="en-US"/>
        </w:rPr>
        <w:t>paper</w:t>
      </w:r>
      <w:r w:rsidR="16698929">
        <w:rPr>
          <w:rFonts w:ascii="Calibri" w:hAnsi="Calibri" w:cs="Calibri"/>
          <w:lang w:val="en-US"/>
        </w:rPr>
        <w:t xml:space="preserve">. </w:t>
      </w:r>
      <w:r w:rsidR="7D3A8DE3">
        <w:rPr>
          <w:rFonts w:ascii="Calibri" w:hAnsi="Calibri" w:cs="Calibri"/>
          <w:lang w:val="en-US"/>
        </w:rPr>
        <w:t>T</w:t>
      </w:r>
      <w:r w:rsidR="12706BAD" w:rsidRPr="009E67B1">
        <w:rPr>
          <w:rFonts w:ascii="Calibri" w:hAnsi="Calibri" w:cs="Calibri"/>
          <w:lang w:val="en-US"/>
        </w:rPr>
        <w:t xml:space="preserve">raining samples were randomly </w:t>
      </w:r>
      <w:r w:rsidR="7E8C5C6B">
        <w:rPr>
          <w:rFonts w:ascii="Calibri" w:hAnsi="Calibri" w:cs="Calibri"/>
          <w:lang w:val="en-US"/>
        </w:rPr>
        <w:t>extracted</w:t>
      </w:r>
      <w:r w:rsidR="7E8C5C6B" w:rsidRPr="009E67B1">
        <w:rPr>
          <w:rFonts w:ascii="Calibri" w:hAnsi="Calibri" w:cs="Calibri"/>
          <w:lang w:val="en-US"/>
        </w:rPr>
        <w:t xml:space="preserve"> </w:t>
      </w:r>
      <w:r w:rsidR="60CA8FC6">
        <w:rPr>
          <w:rFonts w:ascii="Calibri" w:hAnsi="Calibri" w:cs="Calibri"/>
          <w:lang w:val="en-US"/>
        </w:rPr>
        <w:t>and used to train t</w:t>
      </w:r>
      <w:r w:rsidR="12706BAD" w:rsidRPr="009E67B1">
        <w:rPr>
          <w:rFonts w:ascii="Calibri" w:hAnsi="Calibri" w:cs="Calibri"/>
          <w:lang w:val="en-US"/>
        </w:rPr>
        <w:t xml:space="preserve">he </w:t>
      </w:r>
      <w:r w:rsidR="15690C77">
        <w:rPr>
          <w:rFonts w:ascii="Calibri" w:hAnsi="Calibri" w:cs="Calibri"/>
          <w:lang w:val="en-US"/>
        </w:rPr>
        <w:t>U-Net</w:t>
      </w:r>
      <w:r w:rsidR="60CA8FC6">
        <w:rPr>
          <w:rFonts w:ascii="Calibri" w:hAnsi="Calibri" w:cs="Calibri"/>
          <w:lang w:val="en-US"/>
        </w:rPr>
        <w:t xml:space="preserve">. The trained model was </w:t>
      </w:r>
      <w:r w:rsidR="342FFB52">
        <w:rPr>
          <w:rFonts w:ascii="Calibri" w:hAnsi="Calibri" w:cs="Calibri"/>
          <w:lang w:val="en-US"/>
        </w:rPr>
        <w:t xml:space="preserve">used </w:t>
      </w:r>
      <w:r w:rsidR="12706BAD" w:rsidRPr="009E67B1">
        <w:rPr>
          <w:rFonts w:ascii="Calibri" w:hAnsi="Calibri" w:cs="Calibri"/>
          <w:lang w:val="en-US"/>
        </w:rPr>
        <w:t xml:space="preserve">to produce </w:t>
      </w:r>
      <w:r w:rsidR="0CC11CD7">
        <w:rPr>
          <w:rFonts w:ascii="Calibri" w:hAnsi="Calibri" w:cs="Calibri"/>
          <w:lang w:val="en-US"/>
        </w:rPr>
        <w:t>a</w:t>
      </w:r>
      <w:r w:rsidR="0CC11CD7" w:rsidRPr="009E67B1">
        <w:rPr>
          <w:rFonts w:ascii="Calibri" w:hAnsi="Calibri" w:cs="Calibri"/>
          <w:lang w:val="en-US"/>
        </w:rPr>
        <w:t xml:space="preserve"> </w:t>
      </w:r>
      <w:r w:rsidR="12706BAD" w:rsidRPr="009E67B1">
        <w:rPr>
          <w:rFonts w:ascii="Calibri" w:hAnsi="Calibri" w:cs="Calibri"/>
          <w:lang w:val="en-US"/>
        </w:rPr>
        <w:t xml:space="preserve">transition potential </w:t>
      </w:r>
      <w:r w:rsidR="009AC586">
        <w:rPr>
          <w:rFonts w:ascii="Calibri" w:hAnsi="Calibri" w:cs="Calibri"/>
          <w:lang w:val="en-US"/>
        </w:rPr>
        <w:t>layer and</w:t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7700030B">
        <w:rPr>
          <w:rFonts w:ascii="Calibri" w:hAnsi="Calibri" w:cs="Calibri"/>
          <w:lang w:val="en-US"/>
        </w:rPr>
        <w:t>create an</w:t>
      </w:r>
      <w:r w:rsidR="12706BAD" w:rsidRPr="009E67B1">
        <w:rPr>
          <w:rFonts w:ascii="Calibri" w:hAnsi="Calibri" w:cs="Calibri"/>
          <w:lang w:val="en-US"/>
        </w:rPr>
        <w:t xml:space="preserve"> </w:t>
      </w:r>
      <w:r w:rsidR="1C0C1AAF">
        <w:rPr>
          <w:rFonts w:ascii="Calibri" w:hAnsi="Calibri" w:cs="Calibri"/>
          <w:lang w:val="en-US"/>
        </w:rPr>
        <w:t>urban land</w:t>
      </w:r>
      <w:r w:rsidR="63E0868F">
        <w:rPr>
          <w:rFonts w:ascii="Calibri" w:hAnsi="Calibri" w:cs="Calibri"/>
          <w:lang w:val="en-US"/>
        </w:rPr>
        <w:t>-</w:t>
      </w:r>
      <w:r w:rsidR="7700030B">
        <w:rPr>
          <w:rFonts w:ascii="Calibri" w:hAnsi="Calibri" w:cs="Calibri"/>
          <w:lang w:val="en-US"/>
        </w:rPr>
        <w:t>use</w:t>
      </w:r>
      <w:r w:rsidR="12706BAD" w:rsidRPr="009E67B1">
        <w:rPr>
          <w:rFonts w:ascii="Calibri" w:hAnsi="Calibri" w:cs="Calibri"/>
          <w:lang w:val="en-US"/>
        </w:rPr>
        <w:t xml:space="preserve"> map</w:t>
      </w:r>
      <w:r w:rsidR="1C0C1AAF">
        <w:rPr>
          <w:rFonts w:ascii="Calibri" w:hAnsi="Calibri" w:cs="Calibri"/>
          <w:lang w:val="en-US"/>
        </w:rPr>
        <w:t xml:space="preserve">. </w:t>
      </w:r>
      <w:r w:rsidR="1FE1A0AA">
        <w:rPr>
          <w:rFonts w:ascii="Calibri" w:hAnsi="Calibri" w:cs="Calibri"/>
          <w:lang w:val="en-US"/>
        </w:rPr>
        <w:t>W</w:t>
      </w:r>
      <w:r w:rsidR="702D69B0">
        <w:rPr>
          <w:rFonts w:ascii="Calibri" w:hAnsi="Calibri" w:cs="Calibri"/>
          <w:lang w:val="en-US"/>
        </w:rPr>
        <w:t xml:space="preserve">e </w:t>
      </w:r>
      <w:r w:rsidR="1FE1A0AA">
        <w:rPr>
          <w:rFonts w:ascii="Calibri" w:hAnsi="Calibri" w:cs="Calibri"/>
          <w:lang w:val="en-US"/>
        </w:rPr>
        <w:t>then</w:t>
      </w:r>
      <w:r w:rsidR="702D69B0">
        <w:rPr>
          <w:rFonts w:ascii="Calibri" w:hAnsi="Calibri" w:cs="Calibri"/>
          <w:lang w:val="en-US"/>
        </w:rPr>
        <w:t xml:space="preserve"> evaluated the </w:t>
      </w:r>
      <w:r w:rsidR="1FE1A0AA">
        <w:rPr>
          <w:rFonts w:ascii="Calibri" w:hAnsi="Calibri" w:cs="Calibri"/>
          <w:lang w:val="en-US"/>
        </w:rPr>
        <w:t xml:space="preserve">accuracy </w:t>
      </w:r>
      <w:r w:rsidR="702D69B0">
        <w:rPr>
          <w:rFonts w:ascii="Calibri" w:hAnsi="Calibri" w:cs="Calibri"/>
          <w:lang w:val="en-US"/>
        </w:rPr>
        <w:t xml:space="preserve">of the transition potential map </w:t>
      </w:r>
      <w:r w:rsidR="6C48FE8B">
        <w:rPr>
          <w:rFonts w:ascii="Calibri" w:hAnsi="Calibri" w:cs="Calibri"/>
          <w:lang w:val="en-US"/>
        </w:rPr>
        <w:t>and urban land-use map using a range of accuracy and pattern-based</w:t>
      </w:r>
      <w:r w:rsidR="702D69B0">
        <w:rPr>
          <w:rFonts w:ascii="Calibri" w:hAnsi="Calibri" w:cs="Calibri"/>
          <w:lang w:val="en-US"/>
        </w:rPr>
        <w:t xml:space="preserve"> metrics.</w:t>
      </w:r>
      <w:r w:rsidR="342FFB52" w:rsidRPr="008735C4">
        <w:rPr>
          <w:rFonts w:ascii="Calibri" w:hAnsi="Calibri" w:cs="Calibri"/>
          <w:lang w:val="en-US"/>
        </w:rPr>
        <w:t xml:space="preserve"> </w:t>
      </w:r>
      <w:r w:rsidR="7012566B">
        <w:rPr>
          <w:rFonts w:ascii="Calibri" w:hAnsi="Calibri" w:cs="Calibri"/>
          <w:lang w:val="en-US"/>
        </w:rPr>
        <w:t xml:space="preserve">We illustrate the use of the model in creating a future projection or urban land for 2030. </w:t>
      </w:r>
      <w:r w:rsidR="342FFB52" w:rsidRPr="009E67B1">
        <w:rPr>
          <w:rFonts w:ascii="Calibri" w:hAnsi="Calibri" w:cs="Calibri"/>
          <w:lang w:val="en-US"/>
        </w:rPr>
        <w:t>The research workflow is summarized in</w:t>
      </w:r>
      <w:r w:rsidR="342FFB52">
        <w:rPr>
          <w:rFonts w:ascii="Calibri" w:hAnsi="Calibri" w:cs="Calibri"/>
          <w:lang w:val="en-US"/>
        </w:rPr>
        <w:t xml:space="preserve"> </w:t>
      </w:r>
      <w:r w:rsidR="008735C4">
        <w:rPr>
          <w:rFonts w:ascii="Calibri" w:hAnsi="Calibri" w:cs="Calibri"/>
          <w:highlight w:val="yellow"/>
          <w:lang w:val="en-US"/>
        </w:rPr>
        <w:fldChar w:fldCharType="begin"/>
      </w:r>
      <w:r w:rsidR="008735C4">
        <w:rPr>
          <w:rFonts w:ascii="Calibri" w:hAnsi="Calibri" w:cs="Calibri"/>
          <w:lang w:val="en-US"/>
        </w:rPr>
        <w:instrText xml:space="preserve"> REF _Ref81459622 \h </w:instrText>
      </w:r>
      <w:r w:rsidR="008735C4">
        <w:rPr>
          <w:rFonts w:ascii="Calibri" w:hAnsi="Calibri" w:cs="Calibri"/>
          <w:highlight w:val="yellow"/>
          <w:lang w:val="en-US"/>
        </w:rPr>
      </w:r>
      <w:r w:rsidR="008735C4">
        <w:rPr>
          <w:rFonts w:ascii="Calibri" w:hAnsi="Calibri" w:cs="Calibri"/>
          <w:highlight w:val="yellow"/>
          <w:lang w:val="en-US"/>
        </w:rPr>
        <w:fldChar w:fldCharType="separate"/>
      </w:r>
      <w:r w:rsidR="5B22C180">
        <w:t xml:space="preserve">Figure </w:t>
      </w:r>
      <w:r w:rsidR="5B22C180">
        <w:rPr>
          <w:noProof/>
        </w:rPr>
        <w:t>3</w:t>
      </w:r>
      <w:r w:rsidR="008735C4">
        <w:rPr>
          <w:rFonts w:ascii="Calibri" w:hAnsi="Calibri" w:cs="Calibri"/>
          <w:highlight w:val="yellow"/>
          <w:lang w:val="en-US"/>
        </w:rPr>
        <w:fldChar w:fldCharType="end"/>
      </w:r>
      <w:r w:rsidR="342FFB52">
        <w:rPr>
          <w:rFonts w:ascii="Calibri" w:hAnsi="Calibri" w:cs="Calibri"/>
          <w:lang w:val="en-US"/>
        </w:rPr>
        <w:t xml:space="preserve"> an</w:t>
      </w:r>
      <w:commentRangeStart w:id="45"/>
      <w:r w:rsidR="342FFB52">
        <w:rPr>
          <w:rFonts w:ascii="Calibri" w:hAnsi="Calibri" w:cs="Calibri"/>
          <w:lang w:val="en-US"/>
        </w:rPr>
        <w:t>d described in more detail below</w:t>
      </w:r>
      <w:r w:rsidR="342FFB52" w:rsidRPr="009E67B1">
        <w:rPr>
          <w:rFonts w:ascii="Calibri" w:hAnsi="Calibri" w:cs="Calibri"/>
          <w:lang w:val="en-US"/>
        </w:rPr>
        <w:t>.</w:t>
      </w:r>
      <w:commentRangeEnd w:id="45"/>
      <w:r w:rsidR="00226132">
        <w:rPr>
          <w:rStyle w:val="CommentReference"/>
        </w:rPr>
        <w:commentReference w:id="45"/>
      </w:r>
    </w:p>
    <w:p w14:paraId="5BE50468" w14:textId="4AD23E90" w:rsidR="00C20BB9" w:rsidRDefault="00C20BB9" w:rsidP="00D71802">
      <w:pPr>
        <w:keepNext/>
        <w:spacing w:after="0" w:line="276" w:lineRule="auto"/>
      </w:pPr>
    </w:p>
    <w:p w14:paraId="253C48FF" w14:textId="55CC0006" w:rsidR="00813FD2" w:rsidRDefault="00B435C7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0E29D141" wp14:editId="54A824CB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38BE6414" w:rsidR="00117C0A" w:rsidRPr="00117C0A" w:rsidRDefault="00C20BB9" w:rsidP="009E3CCD">
      <w:pPr>
        <w:pStyle w:val="Caption"/>
      </w:pPr>
      <w:bookmarkStart w:id="46" w:name="_Ref8145962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3</w:t>
      </w:r>
      <w:r>
        <w:fldChar w:fldCharType="end"/>
      </w:r>
      <w:bookmarkEnd w:id="46"/>
      <w:r>
        <w:t>. The research workflow</w:t>
      </w:r>
      <w:r w:rsidR="00520A56">
        <w:t xml:space="preserve">. </w:t>
      </w:r>
    </w:p>
    <w:p w14:paraId="41C40E57" w14:textId="0BDCB330" w:rsidR="002640D8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0010E9" w:rsidRPr="009E67B1">
        <w:rPr>
          <w:rFonts w:ascii="Calibri" w:hAnsi="Calibri" w:cs="Calibri"/>
          <w:lang w:val="en-US"/>
        </w:rPr>
        <w:t>.</w:t>
      </w:r>
      <w:r w:rsidR="002640D8" w:rsidRPr="009E67B1">
        <w:rPr>
          <w:rFonts w:ascii="Calibri" w:hAnsi="Calibri" w:cs="Calibri"/>
          <w:lang w:val="en-US"/>
        </w:rPr>
        <w:t>1 Study area</w:t>
      </w:r>
    </w:p>
    <w:p w14:paraId="3E210532" w14:textId="7FE1516A" w:rsidR="004274D4" w:rsidRDefault="002640D8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ins w:id="47" w:author="Michalis Hadjikakou" w:date="2021-10-28T23:33:00Z">
        <w:r w:rsidR="68DA0B0E" w:rsidRPr="009E67B1">
          <w:rPr>
            <w:rFonts w:ascii="Calibri" w:hAnsi="Calibri" w:cs="Calibri"/>
            <w:lang w:val="en-US"/>
          </w:rPr>
          <w:t>North China Plain</w:t>
        </w:r>
        <w:r w:rsidRPr="009E67B1">
          <w:rPr>
            <w:rFonts w:ascii="Calibri" w:hAnsi="Calibri" w:cs="Calibri"/>
            <w:lang w:val="en-US"/>
          </w:rPr>
          <w:t xml:space="preserve"> </w:t>
        </w:r>
      </w:ins>
      <w:del w:id="48" w:author="Michalis Hadjikakou" w:date="2021-10-28T23:33:00Z">
        <w:r w:rsidRPr="009E67B1">
          <w:rPr>
            <w:rFonts w:ascii="Calibri" w:hAnsi="Calibri" w:cs="Calibri"/>
            <w:lang w:val="en-US"/>
          </w:rPr>
          <w:delText>study area</w:delText>
        </w:r>
      </w:del>
      <w:r w:rsidRPr="009E67B1">
        <w:rPr>
          <w:rFonts w:ascii="Calibri" w:hAnsi="Calibri" w:cs="Calibri"/>
          <w:lang w:val="en-US"/>
        </w:rPr>
        <w:t xml:space="preserve"> </w:t>
      </w:r>
      <w:r w:rsidR="00117C0A">
        <w:rPr>
          <w:rFonts w:ascii="Calibri" w:hAnsi="Calibri" w:cs="Calibri"/>
          <w:lang w:val="en-US"/>
        </w:rPr>
        <w:t>(</w:t>
      </w:r>
      <w:r w:rsidR="00117C0A">
        <w:rPr>
          <w:rFonts w:ascii="Calibri" w:hAnsi="Calibri" w:cs="Calibri"/>
          <w:lang w:val="en-US"/>
        </w:rPr>
        <w:fldChar w:fldCharType="begin"/>
      </w:r>
      <w:r w:rsidR="00117C0A">
        <w:rPr>
          <w:rFonts w:ascii="Calibri" w:hAnsi="Calibri" w:cs="Calibri"/>
          <w:lang w:val="en-US"/>
        </w:rPr>
        <w:instrText xml:space="preserve"> REF _Ref81459809 \h </w:instrText>
      </w:r>
      <w:r w:rsidR="00117C0A">
        <w:rPr>
          <w:rFonts w:ascii="Calibri" w:hAnsi="Calibri" w:cs="Calibri"/>
          <w:lang w:val="en-US"/>
        </w:rPr>
      </w:r>
      <w:r w:rsidR="00117C0A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4</w:t>
      </w:r>
      <w:r w:rsidR="00117C0A">
        <w:rPr>
          <w:rFonts w:ascii="Calibri" w:hAnsi="Calibri" w:cs="Calibri"/>
          <w:lang w:val="en-US"/>
        </w:rPr>
        <w:fldChar w:fldCharType="end"/>
      </w:r>
      <w:r w:rsidR="00117C0A">
        <w:rPr>
          <w:rFonts w:ascii="Calibri" w:hAnsi="Calibri" w:cs="Calibri"/>
          <w:lang w:val="en-US"/>
        </w:rPr>
        <w:t xml:space="preserve">) </w:t>
      </w:r>
      <w:r w:rsidRPr="009E67B1">
        <w:rPr>
          <w:rFonts w:ascii="Calibri" w:hAnsi="Calibri" w:cs="Calibri"/>
          <w:lang w:val="en-US"/>
        </w:rPr>
        <w:t xml:space="preserve">includes 76 </w:t>
      </w:r>
      <w:r w:rsidR="006B360B">
        <w:t>prefectures</w:t>
      </w:r>
      <w:r w:rsidRPr="009E67B1">
        <w:rPr>
          <w:rFonts w:ascii="Calibri" w:hAnsi="Calibri" w:cs="Calibri"/>
          <w:lang w:val="en-US"/>
        </w:rPr>
        <w:t>, spans over 780,000 km</w:t>
      </w:r>
      <w:r w:rsidRPr="009E67B1">
        <w:rPr>
          <w:rFonts w:ascii="Calibri" w:hAnsi="Calibri" w:cs="Calibri"/>
          <w:vertAlign w:val="superscript"/>
          <w:lang w:val="en-US"/>
        </w:rPr>
        <w:t>2</w:t>
      </w:r>
      <w:r w:rsidRPr="009E67B1">
        <w:rPr>
          <w:rFonts w:ascii="Calibri" w:hAnsi="Calibri" w:cs="Calibri"/>
          <w:lang w:val="en-US"/>
        </w:rPr>
        <w:t xml:space="preserve"> area</w:t>
      </w:r>
      <w:r w:rsidR="00614813">
        <w:rPr>
          <w:rFonts w:ascii="Calibri" w:hAnsi="Calibri" w:cs="Calibri"/>
          <w:lang w:val="en-US"/>
        </w:rPr>
        <w:t>,</w:t>
      </w:r>
      <w:r w:rsidRPr="009E67B1">
        <w:rPr>
          <w:rFonts w:ascii="Calibri" w:hAnsi="Calibri" w:cs="Calibri"/>
          <w:lang w:val="en-US"/>
        </w:rPr>
        <w:t xml:space="preserve"> and </w:t>
      </w:r>
      <w:r w:rsidR="002B6051">
        <w:rPr>
          <w:rFonts w:ascii="Calibri" w:hAnsi="Calibri" w:cs="Calibri"/>
          <w:lang w:val="en-US"/>
        </w:rPr>
        <w:t>is</w:t>
      </w:r>
      <w:r w:rsidRPr="009E67B1">
        <w:rPr>
          <w:rFonts w:ascii="Calibri" w:hAnsi="Calibri" w:cs="Calibri"/>
          <w:lang w:val="en-US"/>
        </w:rPr>
        <w:t xml:space="preserve"> home to &gt;450 million people</w:t>
      </w:r>
      <w:r w:rsidR="00074D39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Content>
          <w:r w:rsidR="00074D39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==}</w:instrText>
          </w:r>
          <w:r w:rsidR="00074D39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(National Bureau of Statistics of China 2019b)</w:t>
          </w:r>
          <w:r w:rsidR="00074D39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This area is one of the </w:t>
      </w:r>
      <w:r w:rsidR="00583F81">
        <w:rPr>
          <w:rFonts w:ascii="Calibri" w:hAnsi="Calibri" w:cs="Calibri"/>
          <w:lang w:val="en-US"/>
        </w:rPr>
        <w:t>most rapidly urbani</w:t>
      </w:r>
      <w:r w:rsidR="00DB7B1C">
        <w:rPr>
          <w:rFonts w:ascii="Calibri" w:hAnsi="Calibri" w:cs="Calibri"/>
          <w:lang w:val="en-US"/>
        </w:rPr>
        <w:t>z</w:t>
      </w:r>
      <w:r w:rsidR="00583F81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regions in China </w:t>
      </w:r>
      <w:r w:rsidR="00583F81">
        <w:rPr>
          <w:rFonts w:ascii="Calibri" w:hAnsi="Calibri" w:cs="Calibri"/>
          <w:lang w:val="en-US"/>
        </w:rPr>
        <w:t xml:space="preserve">and the world, </w:t>
      </w:r>
      <w:r w:rsidRPr="009E67B1">
        <w:rPr>
          <w:rFonts w:ascii="Calibri" w:hAnsi="Calibri" w:cs="Calibri"/>
          <w:lang w:val="en-US"/>
        </w:rPr>
        <w:t>tripl</w:t>
      </w:r>
      <w:r w:rsidR="00583F81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the built-up land coverage from ~5% in 1990 to ~15% in 2020</w:t>
      </w:r>
      <w:r w:rsidR="0017681F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Content>
          <w:r w:rsidR="0017681F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}</w:instrText>
          </w:r>
          <w:r w:rsidR="0017681F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(Wang et al. 2021b)</w:t>
          </w:r>
          <w:r w:rsidR="0017681F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>. This region is crucial to China</w:t>
      </w:r>
      <w:r w:rsidR="007231E8">
        <w:rPr>
          <w:rFonts w:ascii="Calibri" w:hAnsi="Calibri" w:cs="Calibri"/>
          <w:lang w:val="en-US"/>
        </w:rPr>
        <w:t>'</w:t>
      </w:r>
      <w:r w:rsidRPr="009E67B1">
        <w:rPr>
          <w:rFonts w:ascii="Calibri" w:hAnsi="Calibri" w:cs="Calibri"/>
          <w:lang w:val="en-US"/>
        </w:rPr>
        <w:t xml:space="preserve">s economic development and holds a strategic role </w:t>
      </w:r>
      <w:r w:rsidR="00970090">
        <w:rPr>
          <w:rFonts w:ascii="Calibri" w:hAnsi="Calibri" w:cs="Calibri"/>
          <w:lang w:val="en-US"/>
        </w:rPr>
        <w:t>in</w:t>
      </w:r>
      <w:r w:rsidR="00970090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safeguard</w:t>
      </w:r>
      <w:r w:rsidR="00970090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China</w:t>
      </w:r>
      <w:r w:rsidR="007231E8">
        <w:rPr>
          <w:rFonts w:ascii="Calibri" w:hAnsi="Calibri" w:cs="Calibri"/>
          <w:lang w:val="en-US"/>
        </w:rPr>
        <w:t>'</w:t>
      </w:r>
      <w:r w:rsidRPr="009E67B1">
        <w:rPr>
          <w:rFonts w:ascii="Calibri" w:hAnsi="Calibri" w:cs="Calibri"/>
          <w:lang w:val="en-US"/>
        </w:rPr>
        <w:t>s food security</w:t>
      </w:r>
      <w:r w:rsidR="004B5982">
        <w:rPr>
          <w:rFonts w:ascii="Calibri" w:hAnsi="Calibri" w:cs="Calibri"/>
          <w:lang w:val="en-US"/>
        </w:rPr>
        <w:t>, generating</w:t>
      </w:r>
      <w:r w:rsidRPr="009E67B1">
        <w:rPr>
          <w:rFonts w:ascii="Calibri" w:hAnsi="Calibri" w:cs="Calibri"/>
          <w:lang w:val="en-US"/>
        </w:rPr>
        <w:t xml:space="preserve"> over one</w:t>
      </w:r>
      <w:r w:rsidR="00614813">
        <w:rPr>
          <w:rFonts w:ascii="Calibri" w:hAnsi="Calibri" w:cs="Calibri"/>
          <w:lang w:val="en-US"/>
        </w:rPr>
        <w:t>-</w:t>
      </w:r>
      <w:r w:rsidRPr="009E67B1">
        <w:rPr>
          <w:rFonts w:ascii="Calibri" w:hAnsi="Calibri" w:cs="Calibri"/>
          <w:lang w:val="en-US"/>
        </w:rPr>
        <w:t xml:space="preserve">third of </w:t>
      </w:r>
      <w:r w:rsidR="00614813">
        <w:rPr>
          <w:rFonts w:ascii="Calibri" w:hAnsi="Calibri" w:cs="Calibri"/>
          <w:lang w:val="en-US"/>
        </w:rPr>
        <w:t xml:space="preserve">the </w:t>
      </w:r>
      <w:r w:rsidRPr="009E67B1">
        <w:rPr>
          <w:rFonts w:ascii="Calibri" w:hAnsi="Calibri" w:cs="Calibri"/>
          <w:lang w:val="en-US"/>
        </w:rPr>
        <w:t xml:space="preserve">national gross domestic product and grain supply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Content>
          <w:r w:rsidR="00CA4AE6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}</w:instrText>
          </w:r>
          <w:r w:rsidR="00CA4AE6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(National Bureau of Statistics of China 2019a)</w:t>
          </w:r>
          <w:r w:rsidR="00CA4AE6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</w:t>
      </w:r>
      <w:r w:rsidR="000B764E">
        <w:rPr>
          <w:rFonts w:ascii="Calibri" w:hAnsi="Calibri" w:cs="Calibri"/>
          <w:lang w:val="en-US"/>
        </w:rPr>
        <w:t>Managing t</w:t>
      </w:r>
      <w:r w:rsidRPr="009E67B1">
        <w:rPr>
          <w:rFonts w:ascii="Calibri" w:hAnsi="Calibri" w:cs="Calibri"/>
          <w:lang w:val="en-US"/>
        </w:rPr>
        <w:t xml:space="preserve">he tension between urbanization and </w:t>
      </w:r>
      <w:r w:rsidR="000B764E">
        <w:rPr>
          <w:rFonts w:ascii="Calibri" w:hAnsi="Calibri" w:cs="Calibri"/>
          <w:lang w:val="en-US"/>
        </w:rPr>
        <w:t>agricultural land-uses</w:t>
      </w:r>
      <w:r w:rsidR="000B764E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in the study area requires accurate</w:t>
      </w:r>
      <w:r w:rsidR="000B764E">
        <w:rPr>
          <w:rFonts w:ascii="Calibri" w:hAnsi="Calibri" w:cs="Calibri"/>
          <w:lang w:val="en-US"/>
        </w:rPr>
        <w:t xml:space="preserve">, </w:t>
      </w:r>
      <w:r w:rsidRPr="009E67B1">
        <w:rPr>
          <w:rFonts w:ascii="Calibri" w:hAnsi="Calibri" w:cs="Calibri"/>
          <w:lang w:val="en-US"/>
        </w:rPr>
        <w:t>spatial</w:t>
      </w:r>
      <w:r w:rsidR="000B764E">
        <w:rPr>
          <w:rFonts w:ascii="Calibri" w:hAnsi="Calibri" w:cs="Calibri"/>
          <w:lang w:val="en-US"/>
        </w:rPr>
        <w:t>ly</w:t>
      </w:r>
      <w:r w:rsidRPr="009E67B1">
        <w:rPr>
          <w:rFonts w:ascii="Calibri" w:hAnsi="Calibri" w:cs="Calibri"/>
          <w:lang w:val="en-US"/>
        </w:rPr>
        <w:t xml:space="preserve">-explicit </w:t>
      </w:r>
      <w:r w:rsidR="000B764E">
        <w:rPr>
          <w:rFonts w:ascii="Calibri" w:hAnsi="Calibri" w:cs="Calibri"/>
          <w:lang w:val="en-US"/>
        </w:rPr>
        <w:t>projections of</w:t>
      </w:r>
      <w:r w:rsidRPr="009E67B1">
        <w:rPr>
          <w:rFonts w:ascii="Calibri" w:hAnsi="Calibri" w:cs="Calibri"/>
          <w:lang w:val="en-US"/>
        </w:rPr>
        <w:t xml:space="preserve"> future urban development to address the </w:t>
      </w:r>
      <w:r w:rsidR="00FF4BB9">
        <w:rPr>
          <w:rFonts w:ascii="Calibri" w:hAnsi="Calibri" w:cs="Calibri"/>
          <w:lang w:val="en-US"/>
        </w:rPr>
        <w:t>in</w:t>
      </w:r>
      <w:r w:rsidR="004F4029">
        <w:rPr>
          <w:rFonts w:ascii="Calibri" w:hAnsi="Calibri" w:cs="Calibri"/>
          <w:lang w:val="en-US"/>
        </w:rPr>
        <w:t>te</w:t>
      </w:r>
      <w:r w:rsidR="00FF4BB9">
        <w:rPr>
          <w:rFonts w:ascii="Calibri" w:hAnsi="Calibri" w:cs="Calibri"/>
          <w:lang w:val="en-US"/>
        </w:rPr>
        <w:t xml:space="preserve">rconnected </w:t>
      </w:r>
      <w:r w:rsidRPr="009E67B1">
        <w:rPr>
          <w:rFonts w:ascii="Calibri" w:hAnsi="Calibri" w:cs="Calibri"/>
          <w:lang w:val="en-US"/>
        </w:rPr>
        <w:t>challenges of food security, environmental protection, urbanization</w:t>
      </w:r>
      <w:r w:rsidR="00FF4BB9">
        <w:rPr>
          <w:rFonts w:ascii="Calibri" w:hAnsi="Calibri" w:cs="Calibri"/>
          <w:lang w:val="en-US"/>
        </w:rPr>
        <w:t>, and economic development</w:t>
      </w:r>
      <w:r w:rsidRPr="009E67B1">
        <w:rPr>
          <w:rFonts w:ascii="Calibri" w:hAnsi="Calibri" w:cs="Calibri"/>
          <w:lang w:val="en-US"/>
        </w:rPr>
        <w:t xml:space="preserve">. </w:t>
      </w:r>
    </w:p>
    <w:p w14:paraId="37D90553" w14:textId="629E9962" w:rsidR="00117C0A" w:rsidRDefault="008F059F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0FC5AE97" wp14:editId="4035C302">
            <wp:extent cx="3487861" cy="418728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51" cy="420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104A" w14:textId="6F90847F" w:rsidR="00051547" w:rsidRPr="009E67B1" w:rsidRDefault="00117C0A" w:rsidP="009E3CCD">
      <w:pPr>
        <w:pStyle w:val="Caption"/>
        <w:rPr>
          <w:rFonts w:ascii="Calibri" w:hAnsi="Calibri" w:cs="Calibri"/>
          <w:lang w:val="en-US"/>
        </w:rPr>
      </w:pPr>
      <w:bookmarkStart w:id="49" w:name="_Ref8145980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4</w:t>
      </w:r>
      <w:r>
        <w:fldChar w:fldCharType="end"/>
      </w:r>
      <w:bookmarkEnd w:id="49"/>
      <w:r>
        <w:t>. The study area</w:t>
      </w:r>
      <w:r w:rsidR="000B7A65">
        <w:rPr>
          <w:rFonts w:hint="eastAsia"/>
        </w:rPr>
        <w:t>.</w:t>
      </w:r>
      <w:r w:rsidR="0091313D">
        <w:t xml:space="preserve"> </w:t>
      </w:r>
    </w:p>
    <w:p w14:paraId="3E3A051D" w14:textId="35380495" w:rsidR="002640D8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2640D8" w:rsidRPr="009E67B1">
        <w:rPr>
          <w:rFonts w:ascii="Calibri" w:hAnsi="Calibri" w:cs="Calibri"/>
          <w:lang w:val="en-US"/>
        </w:rPr>
        <w:t>2</w:t>
      </w:r>
      <w:r w:rsidR="009C7D21" w:rsidRPr="009E67B1">
        <w:rPr>
          <w:rFonts w:ascii="Calibri" w:hAnsi="Calibri" w:cs="Calibri"/>
          <w:lang w:val="en-US"/>
        </w:rPr>
        <w:t xml:space="preserve"> Data preprocessing</w:t>
      </w:r>
    </w:p>
    <w:p w14:paraId="1001F8F5" w14:textId="65301D33" w:rsidR="009C7D21" w:rsidRPr="009E67B1" w:rsidRDefault="00486775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mapped </w:t>
      </w:r>
      <w:r w:rsidR="009C7D21" w:rsidRPr="009E67B1">
        <w:rPr>
          <w:rFonts w:ascii="Calibri" w:hAnsi="Calibri" w:cs="Calibri"/>
          <w:lang w:val="en-US"/>
        </w:rPr>
        <w:t xml:space="preserve">urban </w:t>
      </w:r>
      <w:r w:rsidR="00164073">
        <w:rPr>
          <w:rFonts w:ascii="Calibri" w:hAnsi="Calibri" w:cs="Calibri"/>
          <w:lang w:val="en-US"/>
        </w:rPr>
        <w:t>land</w:t>
      </w:r>
      <w:r w:rsidR="00EB784F">
        <w:rPr>
          <w:rFonts w:ascii="Calibri" w:hAnsi="Calibri" w:cs="Calibri"/>
          <w:lang w:val="en-US"/>
        </w:rPr>
        <w:t>-</w:t>
      </w:r>
      <w:r w:rsidR="00164073">
        <w:rPr>
          <w:rFonts w:ascii="Calibri" w:hAnsi="Calibri" w:cs="Calibri"/>
          <w:lang w:val="en-US"/>
        </w:rPr>
        <w:t xml:space="preserve">use </w:t>
      </w:r>
      <w:r w:rsidR="00DB75A0">
        <w:rPr>
          <w:rFonts w:ascii="Calibri" w:hAnsi="Calibri" w:cs="Calibri"/>
          <w:lang w:val="en-US"/>
        </w:rPr>
        <w:t>(</w:t>
      </w:r>
      <w:r w:rsidR="00DB75A0">
        <w:rPr>
          <w:rFonts w:ascii="Calibri" w:hAnsi="Calibri" w:cs="Calibri"/>
          <w:lang w:val="en-US"/>
        </w:rPr>
        <w:fldChar w:fldCharType="begin"/>
      </w:r>
      <w:r w:rsidR="00DB75A0">
        <w:rPr>
          <w:rFonts w:ascii="Calibri" w:hAnsi="Calibri" w:cs="Calibri"/>
          <w:lang w:val="en-US"/>
        </w:rPr>
        <w:instrText xml:space="preserve"> REF _Ref81460063 \h </w:instrText>
      </w:r>
      <w:r w:rsidR="00DB75A0">
        <w:rPr>
          <w:rFonts w:ascii="Calibri" w:hAnsi="Calibri" w:cs="Calibri"/>
          <w:lang w:val="en-US"/>
        </w:rPr>
      </w:r>
      <w:r w:rsidR="00DB75A0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5</w:t>
      </w:r>
      <w:r w:rsidR="00DB75A0">
        <w:rPr>
          <w:rFonts w:ascii="Calibri" w:hAnsi="Calibri" w:cs="Calibri"/>
          <w:lang w:val="en-US"/>
        </w:rPr>
        <w:fldChar w:fldCharType="end"/>
      </w:r>
      <w:r w:rsidR="00DB75A0">
        <w:rPr>
          <w:rFonts w:ascii="Calibri" w:hAnsi="Calibri" w:cs="Calibri"/>
          <w:lang w:val="en-US"/>
        </w:rPr>
        <w:t>)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E70DAE">
        <w:rPr>
          <w:rFonts w:ascii="Calibri" w:hAnsi="Calibri" w:cs="Calibri"/>
          <w:lang w:val="en-US"/>
        </w:rPr>
        <w:t>for the years</w:t>
      </w:r>
      <w:r w:rsidR="009C7D21" w:rsidRPr="009E67B1">
        <w:rPr>
          <w:rFonts w:ascii="Calibri" w:hAnsi="Calibri" w:cs="Calibri"/>
          <w:lang w:val="en-US"/>
        </w:rPr>
        <w:t xml:space="preserve"> 199</w:t>
      </w:r>
      <w:r w:rsidR="002B6051">
        <w:rPr>
          <w:rFonts w:ascii="Calibri" w:hAnsi="Calibri" w:cs="Calibri"/>
          <w:lang w:val="en-US"/>
        </w:rPr>
        <w:t>4</w:t>
      </w:r>
      <w:r w:rsidR="00E70DAE">
        <w:rPr>
          <w:rFonts w:ascii="Calibri" w:hAnsi="Calibri" w:cs="Calibri"/>
          <w:lang w:val="en-US"/>
        </w:rPr>
        <w:t>, 200</w:t>
      </w:r>
      <w:r w:rsidR="002B6051">
        <w:rPr>
          <w:rFonts w:ascii="Calibri" w:hAnsi="Calibri" w:cs="Calibri"/>
          <w:lang w:val="en-US"/>
        </w:rPr>
        <w:t>6</w:t>
      </w:r>
      <w:r w:rsidR="00E70DAE">
        <w:rPr>
          <w:rFonts w:ascii="Calibri" w:hAnsi="Calibri" w:cs="Calibri"/>
          <w:lang w:val="en-US"/>
        </w:rPr>
        <w:t>, and 2018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955073">
        <w:rPr>
          <w:rFonts w:ascii="Calibri" w:hAnsi="Calibri" w:cs="Calibri"/>
          <w:lang w:val="en-US"/>
        </w:rPr>
        <w:t>with</w:t>
      </w:r>
      <w:r w:rsidR="009C7D21" w:rsidRPr="009E67B1">
        <w:rPr>
          <w:rFonts w:ascii="Calibri" w:hAnsi="Calibri" w:cs="Calibri"/>
          <w:lang w:val="en-US"/>
        </w:rPr>
        <w:t xml:space="preserve"> a consistently </w:t>
      </w:r>
      <w:r w:rsidR="009C7D21" w:rsidRPr="009E67B1" w:rsidDel="00075458">
        <w:rPr>
          <w:rFonts w:ascii="Calibri" w:hAnsi="Calibri" w:cs="Calibri"/>
          <w:lang w:val="en-US"/>
        </w:rPr>
        <w:t>high</w:t>
      </w:r>
      <w:r w:rsidR="009A6EE2">
        <w:rPr>
          <w:rFonts w:ascii="Calibri" w:hAnsi="Calibri" w:cs="Calibri"/>
          <w:lang w:val="en-US"/>
        </w:rPr>
        <w:t xml:space="preserve"> (</w:t>
      </w:r>
      <w:r w:rsidR="00075458" w:rsidRPr="009E67B1">
        <w:rPr>
          <w:rFonts w:ascii="Calibri" w:hAnsi="Calibri" w:cs="Calibri"/>
          <w:lang w:val="en-US"/>
        </w:rPr>
        <w:t>&gt;94%</w:t>
      </w:r>
      <w:r w:rsidR="009A6EE2">
        <w:rPr>
          <w:rFonts w:ascii="Calibri" w:hAnsi="Calibri" w:cs="Calibri"/>
          <w:lang w:val="en-US"/>
        </w:rPr>
        <w:t>)</w:t>
      </w:r>
      <w:r w:rsidR="00075458" w:rsidRPr="009E67B1">
        <w:rPr>
          <w:rFonts w:ascii="Calibri" w:hAnsi="Calibri" w:cs="Calibri"/>
          <w:lang w:val="en-US"/>
        </w:rPr>
        <w:t xml:space="preserve"> accuracy</w:t>
      </w:r>
      <w:r w:rsidR="009C7D21" w:rsidRPr="009E67B1">
        <w:rPr>
          <w:rFonts w:ascii="Calibri" w:hAnsi="Calibri" w:cs="Calibri"/>
          <w:lang w:val="en-US"/>
        </w:rPr>
        <w:t xml:space="preserve">. </w:t>
      </w:r>
      <w:r w:rsidR="009A6EE2">
        <w:rPr>
          <w:rFonts w:ascii="Calibri" w:hAnsi="Calibri" w:cs="Calibri"/>
          <w:lang w:val="en-US"/>
        </w:rPr>
        <w:t xml:space="preserve">Full details of this work can be found in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Content>
          <w:r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}</w:instrText>
          </w:r>
          <w:r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Wang et al.</w:t>
          </w:r>
          <w:r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Content>
          <w:r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}</w:instrText>
          </w:r>
          <w:r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(2021b)</w:t>
          </w:r>
          <w:r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</w:t>
      </w:r>
      <w:r w:rsidR="004046C2">
        <w:rPr>
          <w:rFonts w:ascii="Calibri" w:hAnsi="Calibri" w:cs="Calibri"/>
          <w:lang w:val="en-US"/>
        </w:rPr>
        <w:t>The terrain data</w:t>
      </w:r>
      <w:r w:rsidR="009C7D21" w:rsidRPr="009E67B1">
        <w:rPr>
          <w:rFonts w:ascii="Calibri" w:hAnsi="Calibri" w:cs="Calibri"/>
          <w:lang w:val="en-US"/>
        </w:rPr>
        <w:t xml:space="preserve"> was obtained from the Shuttle Radar Topography Mission </w:t>
      </w:r>
      <w:r w:rsidR="003E4E69">
        <w:rPr>
          <w:rFonts w:ascii="Calibri" w:hAnsi="Calibri" w:cs="Calibri"/>
          <w:lang w:val="en-US"/>
        </w:rPr>
        <w:t>from which</w:t>
      </w:r>
      <w:r w:rsidR="009C7D21" w:rsidRPr="009E67B1">
        <w:rPr>
          <w:rFonts w:ascii="Calibri" w:hAnsi="Calibri" w:cs="Calibri"/>
          <w:lang w:val="en-US"/>
        </w:rPr>
        <w:t xml:space="preserve"> slope </w:t>
      </w:r>
      <w:r w:rsidR="003E4E69">
        <w:rPr>
          <w:rFonts w:ascii="Calibri" w:hAnsi="Calibri" w:cs="Calibri"/>
          <w:lang w:val="en-US"/>
        </w:rPr>
        <w:t xml:space="preserve">and elevation </w:t>
      </w:r>
      <w:r w:rsidR="009C7D21" w:rsidRPr="009E67B1">
        <w:rPr>
          <w:rFonts w:ascii="Calibri" w:hAnsi="Calibri" w:cs="Calibri"/>
          <w:lang w:val="en-US"/>
        </w:rPr>
        <w:t xml:space="preserve">data </w:t>
      </w:r>
      <w:r w:rsidR="003E4E69" w:rsidRPr="009E67B1">
        <w:rPr>
          <w:rFonts w:ascii="Calibri" w:hAnsi="Calibri" w:cs="Calibri"/>
          <w:lang w:val="en-US"/>
        </w:rPr>
        <w:t>w</w:t>
      </w:r>
      <w:r w:rsidR="003E4E69">
        <w:rPr>
          <w:rFonts w:ascii="Calibri" w:hAnsi="Calibri" w:cs="Calibri"/>
          <w:lang w:val="en-US"/>
        </w:rPr>
        <w:t>er</w:t>
      </w:r>
      <w:r w:rsidR="00E043EF">
        <w:rPr>
          <w:rFonts w:ascii="Calibri" w:hAnsi="Calibri" w:cs="Calibri"/>
          <w:lang w:val="en-US"/>
        </w:rPr>
        <w:t>e</w:t>
      </w:r>
      <w:r w:rsidR="003E4E69" w:rsidRPr="009E67B1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derived. </w:t>
      </w:r>
      <w:r w:rsidR="001756F2">
        <w:rPr>
          <w:rFonts w:ascii="Calibri" w:hAnsi="Calibri" w:cs="Calibri"/>
          <w:lang w:val="en-US"/>
        </w:rPr>
        <w:t>Elevation and slope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756F2">
        <w:rPr>
          <w:rFonts w:ascii="Calibri" w:hAnsi="Calibri" w:cs="Calibri"/>
          <w:lang w:val="en-US"/>
        </w:rPr>
        <w:t>information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22FFC" w:rsidRPr="009E67B1">
        <w:rPr>
          <w:rFonts w:ascii="Calibri" w:hAnsi="Calibri" w:cs="Calibri"/>
          <w:lang w:val="en-US"/>
        </w:rPr>
        <w:t>w</w:t>
      </w:r>
      <w:r w:rsidR="00122FFC">
        <w:rPr>
          <w:rFonts w:ascii="Calibri" w:hAnsi="Calibri" w:cs="Calibri"/>
          <w:lang w:val="en-US"/>
        </w:rPr>
        <w:t>as</w:t>
      </w:r>
      <w:r w:rsidR="00122FFC" w:rsidRPr="009E67B1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used to assist the </w:t>
      </w:r>
      <w:r w:rsidR="00CD71CA">
        <w:rPr>
          <w:rFonts w:ascii="Calibri" w:hAnsi="Calibri" w:cs="Calibri"/>
          <w:lang w:val="en-US"/>
        </w:rPr>
        <w:t>U-Net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22FFC">
        <w:rPr>
          <w:rFonts w:ascii="Calibri" w:hAnsi="Calibri" w:cs="Calibri"/>
          <w:lang w:val="en-US"/>
        </w:rPr>
        <w:t xml:space="preserve">in simulating the </w:t>
      </w:r>
      <w:r w:rsidR="001756F2">
        <w:rPr>
          <w:rFonts w:ascii="Calibri" w:hAnsi="Calibri" w:cs="Calibri"/>
          <w:lang w:val="en-US"/>
        </w:rPr>
        <w:t xml:space="preserve">topographic </w:t>
      </w:r>
      <w:r w:rsidR="00122FFC">
        <w:rPr>
          <w:rFonts w:ascii="Calibri" w:hAnsi="Calibri" w:cs="Calibri"/>
          <w:lang w:val="en-US"/>
        </w:rPr>
        <w:t xml:space="preserve">control of </w:t>
      </w:r>
      <w:r w:rsidR="00A67345">
        <w:rPr>
          <w:rFonts w:ascii="Calibri" w:hAnsi="Calibri" w:cs="Calibri"/>
          <w:lang w:val="en-US"/>
        </w:rPr>
        <w:t>urban development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756F2">
        <w:rPr>
          <w:rFonts w:ascii="Calibri" w:hAnsi="Calibri" w:cs="Calibri"/>
          <w:lang w:val="en-US"/>
        </w:rPr>
        <w:t xml:space="preserve">(i.e., urban expansion is more likely on </w:t>
      </w:r>
      <w:r w:rsidR="00FA35F0">
        <w:rPr>
          <w:rFonts w:ascii="Calibri" w:hAnsi="Calibri" w:cs="Calibri"/>
          <w:lang w:val="en-US"/>
        </w:rPr>
        <w:t xml:space="preserve">flatter </w:t>
      </w:r>
      <w:r w:rsidR="00E6117B">
        <w:rPr>
          <w:rFonts w:ascii="Calibri" w:hAnsi="Calibri" w:cs="Calibri"/>
          <w:lang w:val="en-US"/>
        </w:rPr>
        <w:t>vs hilly</w:t>
      </w:r>
      <w:r w:rsidR="001756F2">
        <w:rPr>
          <w:rFonts w:ascii="Calibri" w:hAnsi="Calibri" w:cs="Calibri"/>
          <w:lang w:val="en-US"/>
        </w:rPr>
        <w:t xml:space="preserve"> and mountainous</w:t>
      </w:r>
      <w:r w:rsidR="00E6117B">
        <w:rPr>
          <w:rFonts w:ascii="Calibri" w:hAnsi="Calibri" w:cs="Calibri"/>
          <w:lang w:val="en-US"/>
        </w:rPr>
        <w:t xml:space="preserve"> landscapes</w:t>
      </w:r>
      <w:r w:rsidR="001756F2">
        <w:rPr>
          <w:rFonts w:ascii="Calibri" w:hAnsi="Calibri" w:cs="Calibri"/>
          <w:lang w:val="en-US"/>
        </w:rPr>
        <w:t>)</w:t>
      </w:r>
      <w:r w:rsidR="009C7D21" w:rsidRPr="009E67B1">
        <w:rPr>
          <w:rFonts w:ascii="Calibri" w:hAnsi="Calibri" w:cs="Calibri"/>
          <w:lang w:val="en-US"/>
        </w:rPr>
        <w:t xml:space="preserve">, </w:t>
      </w:r>
      <w:r w:rsidR="00E6117B">
        <w:rPr>
          <w:rFonts w:ascii="Calibri" w:hAnsi="Calibri" w:cs="Calibri"/>
          <w:lang w:val="en-US"/>
        </w:rPr>
        <w:t xml:space="preserve">a strategy </w:t>
      </w:r>
      <w:r w:rsidR="009C7D21" w:rsidRPr="009E67B1">
        <w:rPr>
          <w:rFonts w:ascii="Calibri" w:hAnsi="Calibri" w:cs="Calibri"/>
          <w:lang w:val="en-US"/>
        </w:rPr>
        <w:t>which ha</w:t>
      </w:r>
      <w:r w:rsidR="00E6117B">
        <w:rPr>
          <w:rFonts w:ascii="Calibri" w:hAnsi="Calibri" w:cs="Calibri"/>
          <w:lang w:val="en-US"/>
        </w:rPr>
        <w:t>s</w:t>
      </w:r>
      <w:r w:rsidR="009C7D21" w:rsidRPr="009E67B1">
        <w:rPr>
          <w:rFonts w:ascii="Calibri" w:hAnsi="Calibri" w:cs="Calibri"/>
          <w:lang w:val="en-US"/>
        </w:rPr>
        <w:t xml:space="preserve"> proven </w:t>
      </w:r>
      <w:r w:rsidR="001A719C">
        <w:rPr>
          <w:rFonts w:ascii="Calibri" w:hAnsi="Calibri" w:cs="Calibri"/>
          <w:lang w:val="en-US"/>
        </w:rPr>
        <w:t>to be</w:t>
      </w:r>
      <w:r w:rsidR="009C7D21" w:rsidRPr="009E67B1">
        <w:rPr>
          <w:rFonts w:ascii="Calibri" w:hAnsi="Calibri" w:cs="Calibri"/>
          <w:lang w:val="en-US"/>
        </w:rPr>
        <w:t xml:space="preserve"> effective in previous studies</w:t>
      </w:r>
      <w:r w:rsidR="002A467F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5ffab72e-57e7-4951-b4b3-aae60e4ced57"/>
          <w:id w:val="-2126684578"/>
          <w:placeholder>
            <w:docPart w:val="DefaultPlaceholder_-1854013440"/>
          </w:placeholder>
        </w:sdtPr>
        <w:sdtContent>
          <w:r w:rsidR="002A467F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+XHJcbiAgPGluPnRydWU8L2luPlxyXG4gIDxvcz4xMDQ0MzA8L29zPlxyXG4gIDxwcz4xMDQ0MzA8L3BzPlxyXG48L3NwPlxyXG48b3M+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=}</w:instrText>
          </w:r>
          <w:r w:rsidR="002A467F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(Xing et al. 2020; Wang et al. 2021a; Qian et al. 2020)</w:t>
          </w:r>
          <w:r w:rsidR="002A467F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</w:t>
      </w:r>
      <w:r w:rsidR="00EC6999" w:rsidRPr="005919B5">
        <w:rPr>
          <w:lang w:val="en-US"/>
        </w:rPr>
        <w:t>Accessibility</w:t>
      </w:r>
      <w:r w:rsidR="00EC6999">
        <w:rPr>
          <w:lang w:val="en-US"/>
        </w:rPr>
        <w:t xml:space="preserve"> variables such as distance to roads and railways </w:t>
      </w:r>
      <w:r w:rsidR="00415C5A">
        <w:rPr>
          <w:lang w:val="en-US"/>
        </w:rPr>
        <w:t xml:space="preserve">were </w:t>
      </w:r>
      <w:r w:rsidR="00DE369E">
        <w:rPr>
          <w:lang w:val="en-US"/>
        </w:rPr>
        <w:t>often employed</w:t>
      </w:r>
      <w:r w:rsidR="00EC6999">
        <w:rPr>
          <w:lang w:val="en-US"/>
        </w:rPr>
        <w:t xml:space="preserve"> in previous urban dynamic modeling </w:t>
      </w:r>
      <w:sdt>
        <w:sdtPr>
          <w:rPr>
            <w:lang w:val="en-US"/>
          </w:r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Content>
          <w:r w:rsidR="00EC6999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+NTI8L29zPlxyXG4gIDxwcz41MjwvcHM+XHJcbjwvc3A+XHJcbjxlcD5cclxuICA8bj42Mzwvbj5cclxuICA8aW4+dHJ1ZTwvaW4+XHJcbiAgPG9zPjYzPC9vcz5cclxuICA8cHM+NjM8L3BzPlxyXG48L2VwPlxyXG48b3M+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wLTI3VDEzOjEyOjQ5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I3VDEzOjEyOjQ5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==}</w:instrText>
          </w:r>
          <w:r w:rsidR="00EC6999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(Tripathy and Kumar 2019; Valencia et al. 2020; Ronneberger et al. 2015)</w:t>
          </w:r>
          <w:r w:rsidR="00EC6999">
            <w:rPr>
              <w:noProof/>
              <w:lang w:val="en-US"/>
            </w:rPr>
            <w:fldChar w:fldCharType="end"/>
          </w:r>
        </w:sdtContent>
      </w:sdt>
      <w:r w:rsidR="00EC6999">
        <w:rPr>
          <w:lang w:val="en-US"/>
        </w:rPr>
        <w:t xml:space="preserve">. However, U-Net is a pattern-sensitive model. Distance factors hardly provide any useful pattern information. Hence, it was not used in this study. </w:t>
      </w:r>
    </w:p>
    <w:p w14:paraId="77797B6A" w14:textId="70B780D0" w:rsidR="00C179DA" w:rsidRDefault="009429DE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2C1B4589" wp14:editId="06D7C71D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7D7CF205" w:rsidR="00BE310D" w:rsidRPr="009E67B1" w:rsidRDefault="00DB75A0" w:rsidP="009E3CCD">
      <w:pPr>
        <w:pStyle w:val="Caption"/>
        <w:rPr>
          <w:rFonts w:ascii="Calibri" w:hAnsi="Calibri" w:cs="Calibri"/>
          <w:lang w:val="en-US"/>
        </w:rPr>
      </w:pPr>
      <w:bookmarkStart w:id="50" w:name="_Ref81460063"/>
      <w:bookmarkStart w:id="51" w:name="_Ref8146003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5</w:t>
      </w:r>
      <w:r>
        <w:fldChar w:fldCharType="end"/>
      </w:r>
      <w:bookmarkEnd w:id="50"/>
      <w:r>
        <w:t>. The urban dynamic map of the Nor</w:t>
      </w:r>
      <w:r>
        <w:rPr>
          <w:rFonts w:hint="eastAsia"/>
        </w:rPr>
        <w:t>th</w:t>
      </w:r>
      <w:r>
        <w:t xml:space="preserve"> China Plain</w:t>
      </w:r>
      <w:bookmarkEnd w:id="51"/>
      <w:r w:rsidR="00E43FB9">
        <w:t>.</w:t>
      </w:r>
    </w:p>
    <w:p w14:paraId="4E1AB993" w14:textId="4E8B24CB" w:rsidR="009C7D21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0010E9" w:rsidRPr="009E67B1"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844190" w:rsidRPr="009E67B1">
        <w:rPr>
          <w:rFonts w:ascii="Calibri" w:hAnsi="Calibri" w:cs="Calibri"/>
          <w:lang w:val="en-US"/>
        </w:rPr>
        <w:t xml:space="preserve">Training the </w:t>
      </w:r>
      <w:r w:rsidR="00CD71CA">
        <w:rPr>
          <w:rFonts w:ascii="Calibri" w:hAnsi="Calibri" w:cs="Calibri"/>
          <w:lang w:val="en-US"/>
        </w:rPr>
        <w:t>U-Net</w:t>
      </w:r>
    </w:p>
    <w:p w14:paraId="724E127E" w14:textId="58102476" w:rsidR="009C7D2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Control samples were </w:t>
      </w:r>
      <w:r w:rsidR="00201B9D">
        <w:rPr>
          <w:rFonts w:ascii="Calibri" w:hAnsi="Calibri" w:cs="Calibri"/>
          <w:lang w:val="en-US"/>
        </w:rPr>
        <w:t xml:space="preserve">assembled using </w:t>
      </w:r>
      <w:r w:rsidRPr="009E67B1">
        <w:rPr>
          <w:rFonts w:ascii="Calibri" w:hAnsi="Calibri" w:cs="Calibri"/>
          <w:lang w:val="en-US"/>
        </w:rPr>
        <w:t xml:space="preserve">Google Earth Engine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9c9d5a8f-b462-42e7-81e6-c237635d4103"/>
          <w:id w:val="-1735386230"/>
          <w:placeholder>
            <w:docPart w:val="DefaultPlaceholder_-1854013440"/>
          </w:placeholder>
        </w:sdtPr>
        <w:sdtContent>
          <w:r w:rsidR="002760B4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==}</w:instrText>
          </w:r>
          <w:r w:rsidR="002760B4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(Gorelick et al. 2017)</w:t>
          </w:r>
          <w:r w:rsidR="002760B4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The </w:t>
      </w:r>
      <w:commentRangeStart w:id="52"/>
      <w:proofErr w:type="spellStart"/>
      <w:r w:rsidRPr="009E67B1">
        <w:rPr>
          <w:rFonts w:ascii="Calibri" w:hAnsi="Calibri" w:cs="Calibri"/>
          <w:i/>
          <w:iCs/>
          <w:lang w:val="en-US"/>
        </w:rPr>
        <w:t>neighborhoodToArray</w:t>
      </w:r>
      <w:proofErr w:type="spellEnd"/>
      <w:r w:rsidRPr="009E67B1">
        <w:rPr>
          <w:rFonts w:ascii="Calibri" w:hAnsi="Calibri" w:cs="Calibri"/>
          <w:lang w:val="en-US"/>
        </w:rPr>
        <w:t xml:space="preserve"> </w:t>
      </w:r>
      <w:commentRangeEnd w:id="52"/>
      <w:r>
        <w:rPr>
          <w:rStyle w:val="CommentReference"/>
        </w:rPr>
        <w:commentReference w:id="52"/>
      </w:r>
      <w:r w:rsidRPr="009E67B1">
        <w:rPr>
          <w:rFonts w:ascii="Calibri" w:hAnsi="Calibri" w:cs="Calibri"/>
          <w:lang w:val="en-US"/>
        </w:rPr>
        <w:t xml:space="preserve">module was used to </w:t>
      </w:r>
      <w:r w:rsidR="007F302E">
        <w:rPr>
          <w:rFonts w:ascii="Calibri" w:hAnsi="Calibri" w:cs="Calibri" w:hint="eastAsia"/>
          <w:lang w:val="en-US"/>
        </w:rPr>
        <w:t>cro</w:t>
      </w:r>
      <w:r w:rsidR="007F302E">
        <w:rPr>
          <w:rFonts w:ascii="Calibri" w:hAnsi="Calibri" w:cs="Calibri"/>
          <w:lang w:val="en-US"/>
        </w:rPr>
        <w:t xml:space="preserve">p </w:t>
      </w:r>
      <w:r w:rsidR="001F134A" w:rsidRPr="53FB5804">
        <w:rPr>
          <w:lang w:val="en-US"/>
        </w:rPr>
        <w:t xml:space="preserve">256 </w:t>
      </w:r>
      <w:r w:rsidR="008A0296" w:rsidRPr="53FB5804">
        <w:rPr>
          <w:lang w:val="en-US"/>
        </w:rPr>
        <w:t>×</w:t>
      </w:r>
      <w:r w:rsidR="001F134A">
        <w:rPr>
          <w:rFonts w:ascii="Calibri" w:hAnsi="Calibri" w:cs="Calibri"/>
          <w:lang w:val="en-US"/>
        </w:rPr>
        <w:t xml:space="preserve"> 256 pixel </w:t>
      </w:r>
      <w:r w:rsidR="00270970">
        <w:rPr>
          <w:rFonts w:ascii="Calibri" w:hAnsi="Calibri" w:cs="Calibri"/>
          <w:lang w:val="en-US"/>
        </w:rPr>
        <w:t xml:space="preserve">tiled </w:t>
      </w:r>
      <w:r w:rsidRPr="009E67B1">
        <w:rPr>
          <w:rFonts w:ascii="Calibri" w:hAnsi="Calibri" w:cs="Calibri"/>
          <w:lang w:val="en-US"/>
        </w:rPr>
        <w:t xml:space="preserve">samples from the </w:t>
      </w:r>
      <w:r w:rsidR="00D0480C">
        <w:rPr>
          <w:rFonts w:ascii="Calibri" w:hAnsi="Calibri" w:cs="Calibri"/>
          <w:lang w:val="en-US"/>
        </w:rPr>
        <w:t>base</w:t>
      </w:r>
      <w:r w:rsidRPr="009E67B1">
        <w:rPr>
          <w:rFonts w:ascii="Calibri" w:hAnsi="Calibri" w:cs="Calibri"/>
          <w:lang w:val="en-US"/>
        </w:rPr>
        <w:t xml:space="preserve"> image. We set the </w:t>
      </w:r>
      <w:r w:rsidR="00310DD2">
        <w:rPr>
          <w:rFonts w:ascii="Calibri" w:hAnsi="Calibri" w:cs="Calibri"/>
          <w:lang w:val="en-US"/>
        </w:rPr>
        <w:t>tile</w:t>
      </w:r>
      <w:r w:rsidRPr="009E67B1">
        <w:rPr>
          <w:rFonts w:ascii="Calibri" w:hAnsi="Calibri" w:cs="Calibri"/>
          <w:lang w:val="en-US"/>
        </w:rPr>
        <w:t xml:space="preserve"> size to 256 following common data science practices</w:t>
      </w:r>
      <w:r w:rsidR="006C5A76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29f5af5-43e5-4c58-a025-d693e8d9e760"/>
          <w:id w:val="1739676344"/>
          <w:placeholder>
            <w:docPart w:val="DefaultPlaceholder_-1854013440"/>
          </w:placeholder>
        </w:sdtPr>
        <w:sdtContent>
          <w:r w:rsidR="006C5A76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==}</w:instrText>
          </w:r>
          <w:r w:rsidR="006C5A76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(Ronneberger et al. 2015)</w:t>
          </w:r>
          <w:r w:rsidR="006C5A76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EC48E3">
        <w:rPr>
          <w:rFonts w:ascii="Calibri" w:hAnsi="Calibri" w:cs="Calibri"/>
          <w:lang w:val="en-US"/>
        </w:rPr>
        <w:t>,</w:t>
      </w:r>
      <w:r w:rsidR="001536D0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and collected 20,000 </w:t>
      </w:r>
      <w:r w:rsidR="001536D0">
        <w:rPr>
          <w:rFonts w:ascii="Calibri" w:hAnsi="Calibri" w:cs="Calibri"/>
          <w:lang w:val="en-US"/>
        </w:rPr>
        <w:t xml:space="preserve">samples </w:t>
      </w:r>
      <w:r w:rsidRPr="009E67B1">
        <w:rPr>
          <w:rFonts w:ascii="Calibri" w:hAnsi="Calibri" w:cs="Calibri"/>
          <w:lang w:val="en-US"/>
        </w:rPr>
        <w:t>for training an</w:t>
      </w:r>
      <w:r w:rsidR="00EC48E3">
        <w:rPr>
          <w:rFonts w:ascii="Calibri" w:hAnsi="Calibri" w:cs="Calibri"/>
          <w:lang w:val="en-US"/>
        </w:rPr>
        <w:t>d</w:t>
      </w:r>
      <w:r w:rsidRPr="009E67B1">
        <w:rPr>
          <w:rFonts w:ascii="Calibri" w:hAnsi="Calibri" w:cs="Calibri"/>
          <w:lang w:val="en-US"/>
        </w:rPr>
        <w:t xml:space="preserve"> 5,000 for validation.</w:t>
      </w:r>
      <w:r w:rsidR="002703FE" w:rsidRPr="002703FE">
        <w:rPr>
          <w:rFonts w:ascii="Calibri" w:hAnsi="Calibri" w:cs="Calibri"/>
          <w:lang w:val="en-US"/>
        </w:rPr>
        <w:t xml:space="preserve"> </w:t>
      </w:r>
      <w:r w:rsidR="00C4368D">
        <w:rPr>
          <w:rFonts w:ascii="Calibri" w:hAnsi="Calibri" w:cs="Calibri"/>
          <w:lang w:val="en-US"/>
        </w:rPr>
        <w:t>The samples</w:t>
      </w:r>
      <w:r w:rsidR="002703FE" w:rsidRPr="009E67B1">
        <w:rPr>
          <w:rFonts w:ascii="Calibri" w:hAnsi="Calibri" w:cs="Calibri"/>
          <w:lang w:val="en-US"/>
        </w:rPr>
        <w:t xml:space="preserve"> include</w:t>
      </w:r>
      <w:r w:rsidR="00C4368D">
        <w:rPr>
          <w:rFonts w:ascii="Calibri" w:hAnsi="Calibri" w:cs="Calibri"/>
          <w:lang w:val="en-US"/>
        </w:rPr>
        <w:t>d</w:t>
      </w:r>
      <w:r w:rsidR="002703FE" w:rsidRPr="009E67B1">
        <w:rPr>
          <w:rFonts w:ascii="Calibri" w:hAnsi="Calibri" w:cs="Calibri"/>
          <w:lang w:val="en-US"/>
        </w:rPr>
        <w:t xml:space="preserve"> </w:t>
      </w:r>
      <w:r w:rsidR="002703FE">
        <w:rPr>
          <w:rFonts w:ascii="Calibri" w:hAnsi="Calibri" w:cs="Calibri"/>
          <w:lang w:val="en-US"/>
        </w:rPr>
        <w:t>3</w:t>
      </w:r>
      <w:r w:rsidR="002703FE" w:rsidRPr="009E67B1">
        <w:rPr>
          <w:rFonts w:ascii="Calibri" w:hAnsi="Calibri" w:cs="Calibri"/>
          <w:lang w:val="en-US"/>
        </w:rPr>
        <w:t>-layer input data (</w:t>
      </w:r>
      <w:r w:rsidR="00152E6E">
        <w:rPr>
          <w:rFonts w:ascii="Calibri" w:hAnsi="Calibri" w:cs="Calibri"/>
          <w:lang w:val="en-US"/>
        </w:rPr>
        <w:t>e.g.,</w:t>
      </w:r>
      <w:r w:rsidR="00555F45">
        <w:rPr>
          <w:rFonts w:ascii="Calibri" w:hAnsi="Calibri" w:cs="Calibri"/>
          <w:lang w:val="en-US"/>
        </w:rPr>
        <w:t xml:space="preserve"> </w:t>
      </w:r>
      <w:r w:rsidR="002703FE" w:rsidRPr="009E67B1">
        <w:rPr>
          <w:rFonts w:ascii="Calibri" w:hAnsi="Calibri" w:cs="Calibri"/>
          <w:lang w:val="en-US"/>
        </w:rPr>
        <w:t>urban</w:t>
      </w:r>
      <w:r w:rsidR="0053663D">
        <w:rPr>
          <w:rFonts w:ascii="Calibri" w:hAnsi="Calibri" w:cs="Calibri"/>
          <w:lang w:val="en-US"/>
        </w:rPr>
        <w:t xml:space="preserve"> map</w:t>
      </w:r>
      <w:r w:rsidR="00A84488">
        <w:rPr>
          <w:rFonts w:ascii="Calibri" w:hAnsi="Calibri" w:cs="Calibri"/>
          <w:lang w:val="en-US"/>
        </w:rPr>
        <w:t xml:space="preserve"> </w:t>
      </w:r>
      <w:r w:rsidR="0004637C">
        <w:rPr>
          <w:rFonts w:ascii="Calibri" w:hAnsi="Calibri" w:cs="Calibri"/>
          <w:lang w:val="en-US"/>
        </w:rPr>
        <w:t>of</w:t>
      </w:r>
      <w:r w:rsidR="00A84488">
        <w:rPr>
          <w:rFonts w:ascii="Calibri" w:hAnsi="Calibri" w:cs="Calibri"/>
          <w:lang w:val="en-US"/>
        </w:rPr>
        <w:t xml:space="preserve"> 1994</w:t>
      </w:r>
      <w:r w:rsidR="007B362E">
        <w:rPr>
          <w:rFonts w:ascii="Calibri" w:hAnsi="Calibri" w:cs="Calibri"/>
          <w:lang w:val="en-US"/>
        </w:rPr>
        <w:t>,</w:t>
      </w:r>
      <w:r w:rsidR="00A92019">
        <w:rPr>
          <w:rFonts w:ascii="Calibri" w:hAnsi="Calibri" w:cs="Calibri"/>
          <w:lang w:val="en-US"/>
        </w:rPr>
        <w:t xml:space="preserve"> elevation,</w:t>
      </w:r>
      <w:r w:rsidR="002703FE" w:rsidRPr="009E67B1">
        <w:rPr>
          <w:rFonts w:ascii="Calibri" w:hAnsi="Calibri" w:cs="Calibri"/>
          <w:lang w:val="en-US"/>
        </w:rPr>
        <w:t xml:space="preserve"> and slope) and a single-layer </w:t>
      </w:r>
      <w:r w:rsidR="005F7E95">
        <w:rPr>
          <w:rFonts w:ascii="Calibri" w:hAnsi="Calibri" w:cs="Calibri"/>
          <w:lang w:val="en-US"/>
        </w:rPr>
        <w:t>later year</w:t>
      </w:r>
      <w:r w:rsidR="002703FE" w:rsidRPr="009E67B1">
        <w:rPr>
          <w:rFonts w:ascii="Calibri" w:hAnsi="Calibri" w:cs="Calibri"/>
          <w:lang w:val="en-US"/>
        </w:rPr>
        <w:t xml:space="preserve"> </w:t>
      </w:r>
      <w:r w:rsidR="002703FE">
        <w:rPr>
          <w:rFonts w:ascii="Calibri" w:hAnsi="Calibri" w:cs="Calibri"/>
          <w:lang w:val="en-US"/>
        </w:rPr>
        <w:t>image</w:t>
      </w:r>
      <w:r w:rsidR="002703FE" w:rsidRPr="009E67B1">
        <w:rPr>
          <w:rFonts w:ascii="Calibri" w:hAnsi="Calibri" w:cs="Calibri"/>
          <w:lang w:val="en-US"/>
        </w:rPr>
        <w:t xml:space="preserve"> (</w:t>
      </w:r>
      <w:r w:rsidR="00152E6E">
        <w:rPr>
          <w:rFonts w:ascii="Calibri" w:hAnsi="Calibri" w:cs="Calibri"/>
          <w:lang w:val="en-US"/>
        </w:rPr>
        <w:t xml:space="preserve">e.g., </w:t>
      </w:r>
      <w:r w:rsidR="0087277D" w:rsidRPr="009E67B1">
        <w:rPr>
          <w:rFonts w:ascii="Calibri" w:hAnsi="Calibri" w:cs="Calibri"/>
          <w:lang w:val="en-US"/>
        </w:rPr>
        <w:t>urban</w:t>
      </w:r>
      <w:r w:rsidR="0053663D">
        <w:rPr>
          <w:rFonts w:ascii="Calibri" w:hAnsi="Calibri" w:cs="Calibri"/>
          <w:lang w:val="en-US"/>
        </w:rPr>
        <w:t xml:space="preserve"> map</w:t>
      </w:r>
      <w:r w:rsidR="0087277D">
        <w:rPr>
          <w:rFonts w:ascii="Calibri" w:hAnsi="Calibri" w:cs="Calibri"/>
          <w:lang w:val="en-US"/>
        </w:rPr>
        <w:t xml:space="preserve"> for 2006</w:t>
      </w:r>
      <w:r w:rsidR="002703FE" w:rsidRPr="009E67B1">
        <w:rPr>
          <w:rFonts w:ascii="Calibri" w:hAnsi="Calibri" w:cs="Calibri"/>
          <w:lang w:val="en-US"/>
        </w:rPr>
        <w:t>).</w:t>
      </w:r>
    </w:p>
    <w:p w14:paraId="02BF9210" w14:textId="30854153" w:rsidR="00A67D53" w:rsidRPr="009E67B1" w:rsidRDefault="00A67D53" w:rsidP="00A67D53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was trained </w:t>
      </w:r>
      <w:r w:rsidR="00F3759E">
        <w:rPr>
          <w:rFonts w:ascii="Calibri" w:hAnsi="Calibri" w:cs="Calibri"/>
          <w:lang w:val="en-US"/>
        </w:rPr>
        <w:t xml:space="preserve">for 200 </w:t>
      </w:r>
      <w:r w:rsidR="00EB723A">
        <w:rPr>
          <w:rFonts w:ascii="Calibri" w:hAnsi="Calibri" w:cs="Calibri"/>
          <w:lang w:val="en-US"/>
        </w:rPr>
        <w:t>epochs (an epoch refers to the U-Net</w:t>
      </w:r>
      <w:r w:rsidR="005249B2">
        <w:rPr>
          <w:rFonts w:ascii="Calibri" w:hAnsi="Calibri" w:cs="Calibri"/>
          <w:lang w:val="en-US"/>
        </w:rPr>
        <w:t xml:space="preserve"> complete</w:t>
      </w:r>
      <w:r w:rsidR="00EB723A">
        <w:rPr>
          <w:rFonts w:ascii="Calibri" w:hAnsi="Calibri" w:cs="Calibri"/>
          <w:lang w:val="en-US"/>
        </w:rPr>
        <w:t xml:space="preserve"> updating its weights </w:t>
      </w:r>
      <w:r w:rsidR="00E11CE7">
        <w:rPr>
          <w:rFonts w:ascii="Calibri" w:hAnsi="Calibri" w:cs="Calibri"/>
          <w:lang w:val="en-US"/>
        </w:rPr>
        <w:t xml:space="preserve">using all the </w:t>
      </w:r>
      <w:r w:rsidR="00E11CE7" w:rsidRPr="009E67B1">
        <w:rPr>
          <w:rFonts w:ascii="Calibri" w:hAnsi="Calibri" w:cs="Calibri"/>
          <w:lang w:val="en-US"/>
        </w:rPr>
        <w:t xml:space="preserve">20,000 </w:t>
      </w:r>
      <w:r w:rsidR="00E11CE7">
        <w:rPr>
          <w:rFonts w:ascii="Calibri" w:hAnsi="Calibri" w:cs="Calibri"/>
          <w:lang w:val="en-US"/>
        </w:rPr>
        <w:t>training samples</w:t>
      </w:r>
      <w:r w:rsidR="00EB723A">
        <w:rPr>
          <w:rFonts w:ascii="Calibri" w:hAnsi="Calibri" w:cs="Calibri"/>
          <w:lang w:val="en-US"/>
        </w:rPr>
        <w:t>)</w:t>
      </w:r>
      <w:r w:rsidR="007560EB">
        <w:rPr>
          <w:rFonts w:ascii="Calibri" w:hAnsi="Calibri" w:cs="Calibri"/>
          <w:lang w:val="en-US"/>
        </w:rPr>
        <w:t>. W</w:t>
      </w:r>
      <w:r w:rsidR="00006E90">
        <w:rPr>
          <w:rFonts w:ascii="Calibri" w:hAnsi="Calibri" w:cs="Calibri"/>
          <w:lang w:val="en-US"/>
        </w:rPr>
        <w:t xml:space="preserve">e saved </w:t>
      </w:r>
      <w:r w:rsidR="00F94813">
        <w:rPr>
          <w:rFonts w:ascii="Calibri" w:hAnsi="Calibri" w:cs="Calibri"/>
          <w:lang w:val="en-US"/>
        </w:rPr>
        <w:t>the model produced at each epoch</w:t>
      </w:r>
      <w:r>
        <w:rPr>
          <w:rFonts w:ascii="Calibri" w:hAnsi="Calibri" w:cs="Calibri"/>
          <w:lang w:val="en-US"/>
        </w:rPr>
        <w:t xml:space="preserve"> and </w:t>
      </w:r>
      <w:r w:rsidR="007560EB">
        <w:rPr>
          <w:rFonts w:ascii="Calibri" w:hAnsi="Calibri" w:cs="Calibri"/>
          <w:lang w:val="en-US"/>
        </w:rPr>
        <w:t xml:space="preserve">tested its performance </w:t>
      </w:r>
      <w:r w:rsidR="003B288D">
        <w:rPr>
          <w:rFonts w:ascii="Calibri" w:hAnsi="Calibri" w:cs="Calibri"/>
          <w:lang w:val="en-US"/>
        </w:rPr>
        <w:t>on</w:t>
      </w:r>
      <w:r>
        <w:rPr>
          <w:rFonts w:ascii="Calibri" w:hAnsi="Calibri" w:cs="Calibri"/>
          <w:lang w:val="en-US"/>
        </w:rPr>
        <w:t xml:space="preserve"> </w:t>
      </w:r>
      <w:r w:rsidR="007560EB">
        <w:rPr>
          <w:rFonts w:ascii="Calibri" w:hAnsi="Calibri" w:cs="Calibri"/>
          <w:lang w:val="en-US"/>
        </w:rPr>
        <w:t xml:space="preserve">the 5,000 </w:t>
      </w:r>
      <w:r>
        <w:rPr>
          <w:rFonts w:ascii="Calibri" w:hAnsi="Calibri" w:cs="Calibri"/>
          <w:lang w:val="en-US"/>
        </w:rPr>
        <w:t>validation samples</w:t>
      </w:r>
      <w:r w:rsidRPr="009E67B1">
        <w:rPr>
          <w:rFonts w:ascii="Calibri" w:hAnsi="Calibri" w:cs="Calibri"/>
          <w:lang w:val="en-US"/>
        </w:rPr>
        <w:t xml:space="preserve">. </w:t>
      </w:r>
      <w:r w:rsidR="00DC2925">
        <w:rPr>
          <w:rFonts w:ascii="Calibri" w:hAnsi="Calibri" w:cs="Calibri"/>
          <w:lang w:val="en-US"/>
        </w:rPr>
        <w:t>During the training process, t</w:t>
      </w:r>
      <w:r w:rsidRPr="009E67B1">
        <w:rPr>
          <w:rFonts w:ascii="Calibri" w:hAnsi="Calibri" w:cs="Calibri"/>
          <w:lang w:val="en-US"/>
        </w:rPr>
        <w:t xml:space="preserve">he </w:t>
      </w:r>
      <w:r w:rsidR="000503E0">
        <w:rPr>
          <w:rFonts w:ascii="Calibri" w:hAnsi="Calibri" w:cs="Calibri"/>
          <w:lang w:val="en-US"/>
        </w:rPr>
        <w:t>tiled input images</w:t>
      </w:r>
      <w:r>
        <w:rPr>
          <w:rFonts w:ascii="Calibri" w:hAnsi="Calibri" w:cs="Calibri"/>
          <w:lang w:val="en-US"/>
        </w:rPr>
        <w:t xml:space="preserve"> were</w:t>
      </w:r>
      <w:r w:rsidRPr="009E67B1">
        <w:rPr>
          <w:rFonts w:ascii="Calibri" w:hAnsi="Calibri" w:cs="Calibri"/>
          <w:lang w:val="en-US"/>
        </w:rPr>
        <w:t xml:space="preserve"> </w:t>
      </w:r>
      <w:r w:rsidR="000503E0">
        <w:rPr>
          <w:rFonts w:ascii="Calibri" w:hAnsi="Calibri" w:cs="Calibri"/>
          <w:lang w:val="en-US"/>
        </w:rPr>
        <w:t>resized</w:t>
      </w:r>
      <w:r w:rsidRPr="009E67B1">
        <w:rPr>
          <w:rFonts w:ascii="Calibri" w:hAnsi="Calibri" w:cs="Calibri"/>
          <w:lang w:val="en-US"/>
        </w:rPr>
        <w:t xml:space="preserve"> to 8 × 8 pixels after </w:t>
      </w:r>
      <w:r>
        <w:rPr>
          <w:rFonts w:ascii="Calibri" w:hAnsi="Calibri" w:cs="Calibri"/>
          <w:lang w:val="en-US"/>
        </w:rPr>
        <w:t>five</w:t>
      </w:r>
      <w:r w:rsidRPr="009E67B1">
        <w:rPr>
          <w:rFonts w:ascii="Calibri" w:hAnsi="Calibri" w:cs="Calibri"/>
          <w:lang w:val="en-US"/>
        </w:rPr>
        <w:t xml:space="preserve"> down-sampling </w:t>
      </w:r>
      <w:r w:rsidR="007F46B4">
        <w:rPr>
          <w:rFonts w:ascii="Calibri" w:hAnsi="Calibri" w:cs="Calibri"/>
          <w:lang w:val="en-US"/>
        </w:rPr>
        <w:t>operations</w:t>
      </w:r>
      <w:r w:rsidRPr="009E67B1">
        <w:rPr>
          <w:rFonts w:ascii="Calibri" w:hAnsi="Calibri" w:cs="Calibri"/>
          <w:lang w:val="en-US"/>
        </w:rPr>
        <w:t xml:space="preserve"> and then converted to a single-layer output image </w:t>
      </w:r>
      <w:r>
        <w:rPr>
          <w:rFonts w:ascii="Calibri" w:hAnsi="Calibri" w:cs="Calibri"/>
          <w:lang w:val="en-US"/>
        </w:rPr>
        <w:t xml:space="preserve">that was the same </w:t>
      </w:r>
      <w:r w:rsidRPr="009E67B1">
        <w:rPr>
          <w:rFonts w:ascii="Calibri" w:hAnsi="Calibri" w:cs="Calibri"/>
          <w:lang w:val="en-US"/>
        </w:rPr>
        <w:t xml:space="preserve">size </w:t>
      </w:r>
      <w:r w:rsidR="006B2771">
        <w:rPr>
          <w:rFonts w:ascii="Calibri" w:hAnsi="Calibri" w:cs="Calibri"/>
          <w:lang w:val="en-US"/>
        </w:rPr>
        <w:t>as</w:t>
      </w:r>
      <w:r>
        <w:rPr>
          <w:rFonts w:ascii="Calibri" w:hAnsi="Calibri" w:cs="Calibri"/>
          <w:lang w:val="en-US"/>
        </w:rPr>
        <w:t xml:space="preserve"> the </w:t>
      </w:r>
      <w:r w:rsidR="006B2771">
        <w:rPr>
          <w:rFonts w:ascii="Calibri" w:hAnsi="Calibri" w:cs="Calibri"/>
          <w:lang w:val="en-US"/>
        </w:rPr>
        <w:t>original</w:t>
      </w:r>
      <w:r>
        <w:rPr>
          <w:rFonts w:ascii="Calibri" w:hAnsi="Calibri" w:cs="Calibri"/>
          <w:lang w:val="en-US"/>
        </w:rPr>
        <w:t xml:space="preserve"> </w:t>
      </w:r>
      <w:r w:rsidR="006B2771">
        <w:rPr>
          <w:rFonts w:ascii="Calibri" w:hAnsi="Calibri" w:cs="Calibri"/>
          <w:lang w:val="en-US"/>
        </w:rPr>
        <w:t xml:space="preserve">input </w:t>
      </w:r>
      <w:r>
        <w:rPr>
          <w:rFonts w:ascii="Calibri" w:hAnsi="Calibri" w:cs="Calibri"/>
          <w:lang w:val="en-US"/>
        </w:rPr>
        <w:t>image tile with</w:t>
      </w:r>
      <w:r w:rsidRPr="009E67B1">
        <w:rPr>
          <w:rFonts w:ascii="Calibri" w:hAnsi="Calibri" w:cs="Calibri"/>
          <w:lang w:val="en-US"/>
        </w:rPr>
        <w:t xml:space="preserve"> another </w:t>
      </w:r>
      <w:r>
        <w:rPr>
          <w:rFonts w:ascii="Calibri" w:hAnsi="Calibri" w:cs="Calibri"/>
          <w:lang w:val="en-US"/>
        </w:rPr>
        <w:t>five</w:t>
      </w:r>
      <w:r w:rsidRPr="009E67B1">
        <w:rPr>
          <w:rFonts w:ascii="Calibri" w:hAnsi="Calibri" w:cs="Calibri"/>
          <w:lang w:val="en-US"/>
        </w:rPr>
        <w:t xml:space="preserve"> up-sampling operations</w:t>
      </w:r>
      <w:r w:rsidR="00DA5C77">
        <w:rPr>
          <w:rFonts w:ascii="Calibri" w:hAnsi="Calibri" w:cs="Calibri"/>
          <w:lang w:val="en-US"/>
        </w:rPr>
        <w:t xml:space="preserve"> (</w:t>
      </w:r>
      <w:r w:rsidR="00DA5C77">
        <w:rPr>
          <w:rFonts w:ascii="Calibri" w:hAnsi="Calibri" w:cs="Calibri"/>
          <w:lang w:val="en-US"/>
        </w:rPr>
        <w:fldChar w:fldCharType="begin"/>
      </w:r>
      <w:r w:rsidR="00DA5C77">
        <w:rPr>
          <w:rFonts w:ascii="Calibri" w:hAnsi="Calibri" w:cs="Calibri"/>
          <w:lang w:val="en-US"/>
        </w:rPr>
        <w:instrText xml:space="preserve"> REF _Ref81460160 \h </w:instrText>
      </w:r>
      <w:r w:rsidR="00DA5C77">
        <w:rPr>
          <w:rFonts w:ascii="Calibri" w:hAnsi="Calibri" w:cs="Calibri"/>
          <w:lang w:val="en-US"/>
        </w:rPr>
      </w:r>
      <w:r w:rsidR="00DA5C77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2</w:t>
      </w:r>
      <w:r w:rsidR="00DA5C77">
        <w:rPr>
          <w:rFonts w:ascii="Calibri" w:hAnsi="Calibri" w:cs="Calibri"/>
          <w:lang w:val="en-US"/>
        </w:rPr>
        <w:fldChar w:fldCharType="end"/>
      </w:r>
      <w:r w:rsidR="00DA5C77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. </w:t>
      </w:r>
      <w:r w:rsidR="006B2771">
        <w:rPr>
          <w:rFonts w:ascii="Calibri" w:hAnsi="Calibri" w:cs="Calibri"/>
          <w:lang w:val="en-US"/>
        </w:rPr>
        <w:t>During the validation process, t</w:t>
      </w:r>
      <w:r w:rsidRPr="009E67B1">
        <w:rPr>
          <w:rFonts w:ascii="Calibri" w:hAnsi="Calibri" w:cs="Calibri"/>
          <w:lang w:val="en-US"/>
        </w:rPr>
        <w:t xml:space="preserve">he mean squared error (MSE) was used to </w:t>
      </w:r>
      <w:r w:rsidR="00FB004F">
        <w:rPr>
          <w:rFonts w:ascii="Calibri" w:hAnsi="Calibri" w:cs="Calibri"/>
          <w:lang w:val="en-US"/>
        </w:rPr>
        <w:t xml:space="preserve">compute </w:t>
      </w:r>
      <w:r w:rsidR="00DA5C77" w:rsidRPr="009E67B1">
        <w:rPr>
          <w:rFonts w:ascii="Calibri" w:hAnsi="Calibri" w:cs="Calibri"/>
          <w:lang w:val="en-US"/>
        </w:rPr>
        <w:t>the difference between the output image and the target image</w:t>
      </w:r>
      <w:r w:rsidR="00DA5C77">
        <w:rPr>
          <w:rFonts w:ascii="Calibri" w:hAnsi="Calibri" w:cs="Calibri"/>
          <w:lang w:val="en-US"/>
        </w:rPr>
        <w:t xml:space="preserve"> </w:t>
      </w:r>
      <w:r w:rsidR="00FB004F">
        <w:rPr>
          <w:rFonts w:ascii="Calibri" w:hAnsi="Calibri" w:cs="Calibri"/>
          <w:lang w:val="en-US"/>
        </w:rPr>
        <w:t xml:space="preserve">(i.e., </w:t>
      </w:r>
      <w:r w:rsidR="00DA5C77">
        <w:rPr>
          <w:rFonts w:ascii="Calibri" w:hAnsi="Calibri" w:cs="Calibri"/>
          <w:lang w:val="en-US"/>
        </w:rPr>
        <w:t>the loss</w:t>
      </w:r>
      <w:r w:rsidR="00FB004F">
        <w:rPr>
          <w:rFonts w:ascii="Calibri" w:hAnsi="Calibri" w:cs="Calibri"/>
          <w:lang w:val="en-US"/>
        </w:rPr>
        <w:t>) of the model</w:t>
      </w:r>
      <w:r w:rsidRPr="009E67B1">
        <w:rPr>
          <w:rFonts w:ascii="Calibri" w:hAnsi="Calibri" w:cs="Calibri"/>
          <w:lang w:val="en-US"/>
        </w:rPr>
        <w:t xml:space="preserve">. </w:t>
      </w:r>
      <w:r w:rsidR="007C08C5">
        <w:rPr>
          <w:rFonts w:ascii="Calibri" w:hAnsi="Calibri" w:cs="Calibri"/>
          <w:lang w:val="en-US"/>
        </w:rPr>
        <w:t xml:space="preserve">Finally, </w:t>
      </w:r>
      <w:r w:rsidR="000F46C8">
        <w:rPr>
          <w:rFonts w:ascii="Calibri" w:hAnsi="Calibri" w:cs="Calibri"/>
          <w:lang w:val="en-US"/>
        </w:rPr>
        <w:t xml:space="preserve">the model that has the least MSE was determined as the best model </w:t>
      </w:r>
      <w:r w:rsidR="009D61A0">
        <w:rPr>
          <w:rFonts w:ascii="Calibri" w:hAnsi="Calibri" w:cs="Calibri"/>
          <w:lang w:val="en-US"/>
        </w:rPr>
        <w:t xml:space="preserve">to project the </w:t>
      </w:r>
      <w:r w:rsidR="00552DDC">
        <w:rPr>
          <w:rFonts w:ascii="Calibri" w:hAnsi="Calibri" w:cs="Calibri"/>
          <w:lang w:val="en-US"/>
        </w:rPr>
        <w:t>target</w:t>
      </w:r>
      <w:r w:rsidR="009D61A0">
        <w:rPr>
          <w:rFonts w:ascii="Calibri" w:hAnsi="Calibri" w:cs="Calibri"/>
          <w:lang w:val="en-US"/>
        </w:rPr>
        <w:t xml:space="preserve"> urban layout</w:t>
      </w:r>
      <w:r w:rsidR="00555F45">
        <w:rPr>
          <w:rFonts w:ascii="Calibri" w:hAnsi="Calibri" w:cs="Calibri"/>
          <w:lang w:val="en-US"/>
        </w:rPr>
        <w:t>.</w:t>
      </w:r>
    </w:p>
    <w:p w14:paraId="402710B8" w14:textId="26CD0297" w:rsidR="009C7D21" w:rsidRPr="009E67B1" w:rsidRDefault="00DE2512" w:rsidP="00DD7C1C">
      <w:pPr>
        <w:pStyle w:val="Heading2"/>
        <w:rPr>
          <w:lang w:val="en-US"/>
        </w:rPr>
      </w:pPr>
      <w:r>
        <w:rPr>
          <w:lang w:val="en-US"/>
        </w:rPr>
        <w:t>3</w:t>
      </w:r>
      <w:r w:rsidR="009C7D21" w:rsidRPr="009E67B1">
        <w:rPr>
          <w:lang w:val="en-US"/>
        </w:rPr>
        <w:t>.</w:t>
      </w:r>
      <w:r w:rsidR="008B77F0">
        <w:rPr>
          <w:lang w:val="en-US"/>
        </w:rPr>
        <w:t>4</w:t>
      </w:r>
      <w:r w:rsidR="009C7D21" w:rsidRPr="009E67B1">
        <w:rPr>
          <w:lang w:val="en-US"/>
        </w:rPr>
        <w:t xml:space="preserve"> Producing the </w:t>
      </w:r>
      <w:r w:rsidR="00F56914">
        <w:rPr>
          <w:lang w:val="en-US"/>
        </w:rPr>
        <w:t>simulation</w:t>
      </w:r>
      <w:r w:rsidR="00A86DAF" w:rsidRPr="009E67B1">
        <w:rPr>
          <w:lang w:val="en-US"/>
        </w:rPr>
        <w:t xml:space="preserve"> map</w:t>
      </w:r>
    </w:p>
    <w:p w14:paraId="35B9350B" w14:textId="2A6BD97A" w:rsidR="009C7D21" w:rsidRPr="009E67B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1E6BF6">
        <w:rPr>
          <w:rFonts w:ascii="Calibri" w:hAnsi="Calibri" w:cs="Calibri"/>
          <w:lang w:val="en-US"/>
        </w:rPr>
        <w:t>input</w:t>
      </w:r>
      <w:r w:rsidRPr="009E67B1">
        <w:rPr>
          <w:rFonts w:ascii="Calibri" w:hAnsi="Calibri" w:cs="Calibri"/>
          <w:lang w:val="en-US"/>
        </w:rPr>
        <w:t xml:space="preserve"> image was split into </w:t>
      </w:r>
      <w:r w:rsidR="00FD5EC0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, supplied to the trained </w:t>
      </w:r>
      <w:r w:rsidR="00CD71CA"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to produce separate output</w:t>
      </w:r>
      <w:r w:rsidR="00FD5EC0">
        <w:rPr>
          <w:rFonts w:ascii="Calibri" w:hAnsi="Calibri" w:cs="Calibri"/>
          <w:lang w:val="en-US"/>
        </w:rPr>
        <w:t>s</w:t>
      </w:r>
      <w:r w:rsidRPr="009E67B1">
        <w:rPr>
          <w:rFonts w:ascii="Calibri" w:hAnsi="Calibri" w:cs="Calibri"/>
          <w:lang w:val="en-US"/>
        </w:rPr>
        <w:t>, and then</w:t>
      </w:r>
      <w:r w:rsidR="00FD5EC0">
        <w:rPr>
          <w:rFonts w:ascii="Calibri" w:hAnsi="Calibri" w:cs="Calibri"/>
          <w:lang w:val="en-US"/>
        </w:rPr>
        <w:t xml:space="preserve"> the outputs were</w:t>
      </w:r>
      <w:r w:rsidRPr="009E67B1">
        <w:rPr>
          <w:rFonts w:ascii="Calibri" w:hAnsi="Calibri" w:cs="Calibri"/>
          <w:lang w:val="en-US"/>
        </w:rPr>
        <w:t xml:space="preserve"> mosaiced into </w:t>
      </w:r>
      <w:r w:rsidR="00FD5EC0">
        <w:rPr>
          <w:rFonts w:ascii="Calibri" w:hAnsi="Calibri" w:cs="Calibri"/>
          <w:lang w:val="en-US"/>
        </w:rPr>
        <w:t xml:space="preserve">a single </w:t>
      </w:r>
      <w:r w:rsidRPr="009E67B1">
        <w:rPr>
          <w:rFonts w:ascii="Calibri" w:hAnsi="Calibri" w:cs="Calibri"/>
          <w:lang w:val="en-US"/>
        </w:rPr>
        <w:t xml:space="preserve">transition potential map. The pixel values of </w:t>
      </w:r>
      <w:r w:rsidR="00F667AE">
        <w:rPr>
          <w:rFonts w:ascii="Calibri" w:hAnsi="Calibri" w:cs="Calibri"/>
          <w:lang w:val="en-US"/>
        </w:rPr>
        <w:t>the transition potential</w:t>
      </w:r>
      <w:r w:rsidR="00F667AE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map ranged from 0 to 1</w:t>
      </w:r>
      <w:r w:rsidR="007D160E">
        <w:rPr>
          <w:rFonts w:ascii="Calibri" w:hAnsi="Calibri" w:cs="Calibri"/>
          <w:lang w:val="en-US"/>
        </w:rPr>
        <w:t>,</w:t>
      </w:r>
      <w:r w:rsidRPr="009E67B1">
        <w:rPr>
          <w:rFonts w:ascii="Calibri" w:hAnsi="Calibri" w:cs="Calibri"/>
          <w:lang w:val="en-US"/>
        </w:rPr>
        <w:t xml:space="preserve"> indicat</w:t>
      </w:r>
      <w:r w:rsidR="0049011F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the probability </w:t>
      </w:r>
      <w:r w:rsidR="007D160E">
        <w:rPr>
          <w:rFonts w:ascii="Calibri" w:hAnsi="Calibri" w:cs="Calibri"/>
          <w:lang w:val="en-US"/>
        </w:rPr>
        <w:t>of being</w:t>
      </w:r>
      <w:r w:rsidRPr="009E67B1">
        <w:rPr>
          <w:rFonts w:ascii="Calibri" w:hAnsi="Calibri" w:cs="Calibri"/>
          <w:lang w:val="en-US"/>
        </w:rPr>
        <w:t xml:space="preserve"> an urban pixel in the projection date. To reduce the </w:t>
      </w:r>
      <w:r w:rsidR="007231E8">
        <w:rPr>
          <w:rFonts w:ascii="Calibri" w:hAnsi="Calibri" w:cs="Calibri"/>
          <w:lang w:val="en-US"/>
        </w:rPr>
        <w:t>"</w:t>
      </w:r>
      <w:r w:rsidRPr="009E67B1">
        <w:rPr>
          <w:rFonts w:ascii="Calibri" w:hAnsi="Calibri" w:cs="Calibri"/>
          <w:lang w:val="en-US"/>
        </w:rPr>
        <w:t>edge effect</w:t>
      </w:r>
      <w:r w:rsidR="007D160E">
        <w:rPr>
          <w:rFonts w:ascii="Calibri" w:hAnsi="Calibri" w:cs="Calibri"/>
          <w:lang w:val="en-US"/>
        </w:rPr>
        <w:t>,</w:t>
      </w:r>
      <w:r w:rsidR="007231E8">
        <w:rPr>
          <w:rFonts w:ascii="Calibri" w:hAnsi="Calibri" w:cs="Calibri"/>
          <w:lang w:val="en-US"/>
        </w:rPr>
        <w:t>"</w:t>
      </w:r>
      <w:r w:rsidRPr="009E67B1">
        <w:rPr>
          <w:rFonts w:ascii="Calibri" w:hAnsi="Calibri" w:cs="Calibri"/>
          <w:lang w:val="en-US"/>
        </w:rPr>
        <w:t xml:space="preserve"> the image </w:t>
      </w:r>
      <w:r w:rsidR="0049011F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 were </w:t>
      </w:r>
      <w:r w:rsidR="0049011F">
        <w:rPr>
          <w:rFonts w:ascii="Calibri" w:hAnsi="Calibri" w:cs="Calibri"/>
          <w:lang w:val="en-US"/>
        </w:rPr>
        <w:t>cro</w:t>
      </w:r>
      <w:r w:rsidR="00A35717">
        <w:rPr>
          <w:rFonts w:ascii="Calibri" w:hAnsi="Calibri" w:cs="Calibri"/>
          <w:lang w:val="en-US"/>
        </w:rPr>
        <w:t>p</w:t>
      </w:r>
      <w:r w:rsidR="0049011F">
        <w:rPr>
          <w:rFonts w:ascii="Calibri" w:hAnsi="Calibri" w:cs="Calibri"/>
          <w:lang w:val="en-US"/>
        </w:rPr>
        <w:t xml:space="preserve">ped at the size of </w:t>
      </w:r>
      <w:r w:rsidR="00B7147D" w:rsidRPr="009E67B1">
        <w:rPr>
          <w:rFonts w:ascii="Calibri" w:hAnsi="Calibri" w:cs="Calibri"/>
          <w:lang w:val="en-US"/>
        </w:rPr>
        <w:t xml:space="preserve">256 × 256 </w:t>
      </w:r>
      <w:r w:rsidR="0049011F" w:rsidRPr="009E67B1">
        <w:rPr>
          <w:rFonts w:ascii="Calibri" w:hAnsi="Calibri" w:cs="Calibri"/>
          <w:lang w:val="en-US"/>
        </w:rPr>
        <w:t>pixels</w:t>
      </w:r>
      <w:r w:rsidR="00A35717">
        <w:rPr>
          <w:rFonts w:ascii="Calibri" w:hAnsi="Calibri" w:cs="Calibri"/>
          <w:lang w:val="en-US"/>
        </w:rPr>
        <w:t xml:space="preserve"> </w:t>
      </w:r>
      <w:r w:rsidR="00B7147D">
        <w:rPr>
          <w:rFonts w:ascii="Calibri" w:hAnsi="Calibri" w:cs="Calibri"/>
          <w:lang w:val="en-US"/>
        </w:rPr>
        <w:t>and</w:t>
      </w:r>
      <w:r w:rsidR="00C0243B">
        <w:rPr>
          <w:rFonts w:ascii="Calibri" w:hAnsi="Calibri" w:cs="Calibri"/>
          <w:lang w:val="en-US"/>
        </w:rPr>
        <w:t xml:space="preserve"> then</w:t>
      </w:r>
      <w:r w:rsidR="006104F0">
        <w:rPr>
          <w:rFonts w:ascii="Calibri" w:hAnsi="Calibri" w:cs="Calibri"/>
          <w:lang w:val="en-US"/>
        </w:rPr>
        <w:t xml:space="preserve"> </w:t>
      </w:r>
      <w:r w:rsidR="00770C4D">
        <w:rPr>
          <w:rFonts w:ascii="Calibri" w:hAnsi="Calibri" w:cs="Calibri"/>
          <w:lang w:val="en-US"/>
        </w:rPr>
        <w:t xml:space="preserve">supplied with a </w:t>
      </w:r>
      <w:r w:rsidR="00EC702A">
        <w:rPr>
          <w:rFonts w:ascii="Calibri" w:hAnsi="Calibri" w:cs="Calibri"/>
          <w:lang w:val="en-US"/>
        </w:rPr>
        <w:t>32</w:t>
      </w:r>
      <w:r w:rsidR="00770C4D">
        <w:rPr>
          <w:rFonts w:ascii="Calibri" w:hAnsi="Calibri" w:cs="Calibri"/>
          <w:lang w:val="en-US"/>
        </w:rPr>
        <w:t>-</w:t>
      </w:r>
      <w:r w:rsidR="00EC702A">
        <w:rPr>
          <w:rFonts w:ascii="Calibri" w:hAnsi="Calibri" w:cs="Calibri"/>
          <w:lang w:val="en-US"/>
        </w:rPr>
        <w:t>pixel</w:t>
      </w:r>
      <w:r w:rsidRPr="009E67B1">
        <w:rPr>
          <w:rFonts w:ascii="Calibri" w:hAnsi="Calibri" w:cs="Calibri"/>
          <w:lang w:val="en-US"/>
        </w:rPr>
        <w:t xml:space="preserve"> </w:t>
      </w:r>
      <w:r w:rsidR="009D3191">
        <w:rPr>
          <w:rFonts w:ascii="Calibri" w:hAnsi="Calibri" w:cs="Calibri"/>
          <w:lang w:val="en-US"/>
        </w:rPr>
        <w:t xml:space="preserve">width </w:t>
      </w:r>
      <w:r w:rsidR="00770C4D">
        <w:rPr>
          <w:rFonts w:ascii="Calibri" w:hAnsi="Calibri" w:cs="Calibri"/>
          <w:lang w:val="en-US"/>
        </w:rPr>
        <w:t xml:space="preserve">buffer </w:t>
      </w:r>
      <w:r w:rsidR="00CD1F9C">
        <w:rPr>
          <w:rFonts w:ascii="Calibri" w:hAnsi="Calibri" w:cs="Calibri"/>
          <w:lang w:val="en-US"/>
        </w:rPr>
        <w:t>to</w:t>
      </w:r>
      <w:r w:rsidR="00770C4D">
        <w:rPr>
          <w:rFonts w:ascii="Calibri" w:hAnsi="Calibri" w:cs="Calibri"/>
          <w:lang w:val="en-US"/>
        </w:rPr>
        <w:t xml:space="preserve"> be</w:t>
      </w:r>
      <w:r w:rsidR="00787A32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removed </w:t>
      </w:r>
      <w:r w:rsidR="00A35717">
        <w:rPr>
          <w:rFonts w:ascii="Calibri" w:hAnsi="Calibri" w:cs="Calibri"/>
          <w:lang w:val="en-US"/>
        </w:rPr>
        <w:t>after being processed by the</w:t>
      </w:r>
      <w:r w:rsidR="00787A32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263109">
        <w:rPr>
          <w:rFonts w:ascii="Calibri" w:hAnsi="Calibri" w:cs="Calibri"/>
          <w:lang w:val="en-US"/>
        </w:rPr>
        <w:t xml:space="preserve"> (</w:t>
      </w:r>
      <w:r w:rsidR="00263109">
        <w:rPr>
          <w:rFonts w:ascii="Calibri" w:hAnsi="Calibri" w:cs="Calibri"/>
          <w:lang w:val="en-US"/>
        </w:rPr>
        <w:fldChar w:fldCharType="begin"/>
      </w:r>
      <w:r w:rsidR="00263109">
        <w:rPr>
          <w:rFonts w:ascii="Calibri" w:hAnsi="Calibri" w:cs="Calibri"/>
          <w:lang w:val="en-US"/>
        </w:rPr>
        <w:instrText xml:space="preserve"> REF _Ref81460311 \h </w:instrText>
      </w:r>
      <w:r w:rsidR="00263109">
        <w:rPr>
          <w:rFonts w:ascii="Calibri" w:hAnsi="Calibri" w:cs="Calibri"/>
          <w:lang w:val="en-US"/>
        </w:rPr>
      </w:r>
      <w:r w:rsidR="00263109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6</w:t>
      </w:r>
      <w:r w:rsidR="00263109">
        <w:rPr>
          <w:rFonts w:ascii="Calibri" w:hAnsi="Calibri" w:cs="Calibri"/>
          <w:lang w:val="en-US"/>
        </w:rPr>
        <w:fldChar w:fldCharType="end"/>
      </w:r>
      <w:r w:rsidR="00263109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. </w:t>
      </w:r>
      <w:r w:rsidR="007D160E">
        <w:rPr>
          <w:rFonts w:ascii="Calibri" w:hAnsi="Calibri" w:cs="Calibri"/>
          <w:lang w:val="en-US"/>
        </w:rPr>
        <w:t>A</w:t>
      </w:r>
      <w:r w:rsidRPr="009E67B1">
        <w:rPr>
          <w:rFonts w:ascii="Calibri" w:hAnsi="Calibri" w:cs="Calibri"/>
          <w:lang w:val="en-US"/>
        </w:rPr>
        <w:t xml:space="preserve">lthough the </w:t>
      </w:r>
      <w:r w:rsidR="00CD71CA"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was trained on image </w:t>
      </w:r>
      <w:r w:rsidR="00A86DFF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 of 256 × 256 pixels, it </w:t>
      </w:r>
      <w:r w:rsidR="008439A7">
        <w:rPr>
          <w:rFonts w:ascii="Calibri" w:hAnsi="Calibri" w:cs="Calibri"/>
          <w:lang w:val="en-US"/>
        </w:rPr>
        <w:t xml:space="preserve">can process the </w:t>
      </w:r>
      <w:r w:rsidR="007909E5">
        <w:rPr>
          <w:rFonts w:ascii="Calibri" w:hAnsi="Calibri" w:cs="Calibri"/>
          <w:lang w:val="en-US"/>
        </w:rPr>
        <w:t>buffered</w:t>
      </w:r>
      <w:r w:rsidR="00114624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320 × 320</w:t>
      </w:r>
      <w:r w:rsidR="00752C0D">
        <w:rPr>
          <w:rFonts w:ascii="Calibri" w:hAnsi="Calibri" w:cs="Calibri"/>
          <w:lang w:val="en-US"/>
        </w:rPr>
        <w:t xml:space="preserve"> (original </w:t>
      </w:r>
      <w:r w:rsidR="00DF0C26">
        <w:rPr>
          <w:rFonts w:ascii="Calibri" w:hAnsi="Calibri" w:cs="Calibri"/>
          <w:lang w:val="en-US"/>
        </w:rPr>
        <w:t xml:space="preserve">size of </w:t>
      </w:r>
      <w:r w:rsidR="00752C0D">
        <w:rPr>
          <w:rFonts w:ascii="Calibri" w:hAnsi="Calibri" w:cs="Calibri"/>
          <w:lang w:val="en-US"/>
        </w:rPr>
        <w:t xml:space="preserve">256 plus </w:t>
      </w:r>
      <w:r w:rsidR="004E1CB9">
        <w:rPr>
          <w:rFonts w:ascii="Calibri" w:hAnsi="Calibri" w:cs="Calibri"/>
          <w:lang w:val="en-US"/>
        </w:rPr>
        <w:t xml:space="preserve">buffers at edges of </w:t>
      </w:r>
      <w:r w:rsidR="00DF0C26">
        <w:rPr>
          <w:rFonts w:ascii="Calibri" w:hAnsi="Calibri" w:cs="Calibri"/>
          <w:lang w:val="en-US"/>
        </w:rPr>
        <w:t xml:space="preserve">size </w:t>
      </w:r>
      <w:r w:rsidR="004E1CB9">
        <w:rPr>
          <w:rFonts w:ascii="Calibri" w:hAnsi="Calibri" w:cs="Calibri"/>
          <w:lang w:val="en-US"/>
        </w:rPr>
        <w:t xml:space="preserve">32 </w:t>
      </w:r>
      <w:r w:rsidR="004E1CB9" w:rsidRPr="009E67B1">
        <w:rPr>
          <w:rFonts w:ascii="Calibri" w:hAnsi="Calibri" w:cs="Calibri"/>
          <w:lang w:val="en-US"/>
        </w:rPr>
        <w:t>×</w:t>
      </w:r>
      <w:r w:rsidR="004E1CB9">
        <w:rPr>
          <w:rFonts w:ascii="Calibri" w:hAnsi="Calibri" w:cs="Calibri"/>
          <w:lang w:val="en-US"/>
        </w:rPr>
        <w:t xml:space="preserve"> 2</w:t>
      </w:r>
      <w:r w:rsidR="00752C0D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 </w:t>
      </w:r>
      <w:r w:rsidR="00A85AF1">
        <w:rPr>
          <w:rFonts w:ascii="Calibri" w:hAnsi="Calibri" w:cs="Calibri"/>
          <w:lang w:val="en-US"/>
        </w:rPr>
        <w:t xml:space="preserve">image tiles </w:t>
      </w:r>
      <w:r w:rsidR="007909E5">
        <w:rPr>
          <w:rFonts w:ascii="Calibri" w:hAnsi="Calibri" w:cs="Calibri"/>
          <w:lang w:val="en-US"/>
        </w:rPr>
        <w:t xml:space="preserve">because of the dimension insensibility of CNN structures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Content>
          <w:r w:rsidR="000536BC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=}</w:instrText>
          </w:r>
          <w:r w:rsidR="000536BC">
            <w:rPr>
              <w:rFonts w:ascii="Calibri" w:hAnsi="Calibri" w:cs="Calibri"/>
              <w:noProof/>
              <w:lang w:val="en-US"/>
            </w:rPr>
            <w:fldChar w:fldCharType="separate"/>
          </w:r>
          <w:r w:rsidR="00A0208F">
            <w:rPr>
              <w:rFonts w:ascii="Calibri" w:hAnsi="Calibri" w:cs="Calibri"/>
              <w:noProof/>
              <w:lang w:val="en-US"/>
            </w:rPr>
            <w:t>(Long et al. 2015)</w:t>
          </w:r>
          <w:r w:rsidR="000536BC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>.</w:t>
      </w:r>
    </w:p>
    <w:p w14:paraId="7C6DF3A5" w14:textId="77777777" w:rsidR="00263109" w:rsidRDefault="009C7D21" w:rsidP="00D71802">
      <w:pPr>
        <w:keepNext/>
        <w:spacing w:after="0" w:line="276" w:lineRule="auto"/>
      </w:pPr>
      <w:r w:rsidRPr="009E67B1">
        <w:rPr>
          <w:rFonts w:ascii="Calibri" w:hAnsi="Calibri" w:cs="Calibri"/>
          <w:noProof/>
        </w:rPr>
        <w:drawing>
          <wp:inline distT="0" distB="0" distL="0" distR="0" wp14:anchorId="7C6AFF09" wp14:editId="2FC702C4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62C6072E" w:rsidR="00263109" w:rsidRPr="00263109" w:rsidRDefault="00263109" w:rsidP="009E3CCD">
      <w:pPr>
        <w:pStyle w:val="Caption"/>
      </w:pPr>
      <w:bookmarkStart w:id="53" w:name="_Ref8146031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6</w:t>
      </w:r>
      <w:r>
        <w:fldChar w:fldCharType="end"/>
      </w:r>
      <w:bookmarkEnd w:id="53"/>
      <w:r>
        <w:t>. Buffering image tile to reduce</w:t>
      </w:r>
      <w:r w:rsidR="00CC629F">
        <w:t xml:space="preserve"> the</w:t>
      </w:r>
      <w:r>
        <w:t xml:space="preserve"> "edge effect</w:t>
      </w:r>
      <w:r w:rsidR="00114624">
        <w:t>.</w:t>
      </w:r>
      <w:r>
        <w:t>"</w:t>
      </w:r>
      <w:r w:rsidR="002317BF">
        <w:t xml:space="preserve"> Because the final output was a mosaic of image tiles, </w:t>
      </w:r>
      <w:r w:rsidR="001E41BE">
        <w:t xml:space="preserve">we buffered each </w:t>
      </w:r>
      <w:r w:rsidR="00AB1264">
        <w:t xml:space="preserve">image </w:t>
      </w:r>
      <w:r w:rsidR="001E41BE">
        <w:t>tile</w:t>
      </w:r>
      <w:r w:rsidR="00E608F1">
        <w:t xml:space="preserve"> with additional 32 pixels at the edges and </w:t>
      </w:r>
      <w:r w:rsidR="003F7D15">
        <w:t>removed these buffers</w:t>
      </w:r>
      <w:r w:rsidR="00601A48">
        <w:t xml:space="preserve"> </w:t>
      </w:r>
      <w:r w:rsidR="009279A7">
        <w:t xml:space="preserve">before mosaicking to the final output map </w:t>
      </w:r>
      <w:r w:rsidR="00E21979">
        <w:t xml:space="preserve">to </w:t>
      </w:r>
      <w:r w:rsidR="00395E96">
        <w:t xml:space="preserve">reduce the </w:t>
      </w:r>
      <w:r w:rsidR="0083555F">
        <w:t>“edge effect</w:t>
      </w:r>
      <w:r w:rsidR="00737688">
        <w:t>.</w:t>
      </w:r>
      <w:r w:rsidR="0083555F">
        <w:t>”</w:t>
      </w:r>
      <w:r w:rsidR="00CA39EB">
        <w:t xml:space="preserve"> </w:t>
      </w:r>
      <w:r w:rsidR="00292E2D">
        <w:t>A bigger buffer size</w:t>
      </w:r>
      <w:r w:rsidR="000739E0">
        <w:t xml:space="preserve"> will better</w:t>
      </w:r>
      <w:r w:rsidR="00292E2D">
        <w:t xml:space="preserve"> </w:t>
      </w:r>
      <w:r w:rsidR="005974F6">
        <w:t>alleviate</w:t>
      </w:r>
      <w:r w:rsidR="000739E0">
        <w:t xml:space="preserve"> the “edge effect” but lead to a </w:t>
      </w:r>
      <w:r w:rsidR="00DB395F">
        <w:t>higher</w:t>
      </w:r>
      <w:r w:rsidR="00B449DA">
        <w:t xml:space="preserve"> computation cost, thus we selected a</w:t>
      </w:r>
      <w:r w:rsidR="00CA39EB">
        <w:t xml:space="preserve"> 32 </w:t>
      </w:r>
      <w:r w:rsidR="00983BB4">
        <w:t>buffer</w:t>
      </w:r>
      <w:r w:rsidR="00CA39EB">
        <w:t xml:space="preserve"> size </w:t>
      </w:r>
      <w:r w:rsidR="00B449DA">
        <w:t>for its</w:t>
      </w:r>
      <w:r w:rsidR="00CA39EB">
        <w:t xml:space="preserve"> common </w:t>
      </w:r>
      <w:r w:rsidR="005974F6">
        <w:t>usage</w:t>
      </w:r>
      <w:r w:rsidR="00CA39EB">
        <w:t xml:space="preserve"> in </w:t>
      </w:r>
      <w:r w:rsidR="005974F6">
        <w:t xml:space="preserve">deep learning </w:t>
      </w:r>
      <w:r w:rsidR="0027012B">
        <w:t>structures</w:t>
      </w:r>
      <w:r w:rsidR="005974F6">
        <w:t xml:space="preserve"> that balances </w:t>
      </w:r>
      <w:r w:rsidR="00E43140">
        <w:t>effect and cost</w:t>
      </w:r>
      <w:r w:rsidR="008F343F">
        <w:t xml:space="preserve"> </w:t>
      </w:r>
      <w:sdt>
        <w:sdt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Content>
          <w:r w:rsidR="008F343F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=}</w:instrText>
          </w:r>
          <w:r w:rsidR="008F343F">
            <w:fldChar w:fldCharType="separate"/>
          </w:r>
          <w:r w:rsidR="00A0208F">
            <w:t>(Long et al. 2015)</w:t>
          </w:r>
          <w:r w:rsidR="008F343F">
            <w:fldChar w:fldCharType="end"/>
          </w:r>
        </w:sdtContent>
      </w:sdt>
      <w:r w:rsidR="00E43140">
        <w:t>.</w:t>
      </w:r>
    </w:p>
    <w:p w14:paraId="02092E57" w14:textId="05CA10A4" w:rsidR="009C7D2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6D123D">
        <w:rPr>
          <w:rFonts w:ascii="Calibri" w:hAnsi="Calibri" w:cs="Calibri"/>
          <w:lang w:val="en-US"/>
        </w:rPr>
        <w:t>classified</w:t>
      </w:r>
      <w:r w:rsidR="0056120C">
        <w:rPr>
          <w:rFonts w:ascii="Calibri" w:hAnsi="Calibri" w:cs="Calibri"/>
          <w:lang w:val="en-US"/>
        </w:rPr>
        <w:t xml:space="preserve"> urban land-use</w:t>
      </w:r>
      <w:r w:rsidRPr="009E67B1">
        <w:rPr>
          <w:rFonts w:ascii="Calibri" w:hAnsi="Calibri" w:cs="Calibri"/>
          <w:lang w:val="en-US"/>
        </w:rPr>
        <w:t xml:space="preserve"> map was created by binarizing the transition potential map. We</w:t>
      </w:r>
      <w:r w:rsidR="00210C3B">
        <w:rPr>
          <w:rFonts w:ascii="Calibri" w:hAnsi="Calibri" w:cs="Calibri"/>
          <w:lang w:val="en-US"/>
        </w:rPr>
        <w:t xml:space="preserve"> rank</w:t>
      </w:r>
      <w:r w:rsidR="00314F38">
        <w:rPr>
          <w:rFonts w:ascii="Calibri" w:hAnsi="Calibri" w:cs="Calibri"/>
          <w:lang w:val="en-US"/>
        </w:rPr>
        <w:t xml:space="preserve">ed the </w:t>
      </w:r>
      <w:r w:rsidR="000F3AC2">
        <w:rPr>
          <w:rFonts w:ascii="Calibri" w:hAnsi="Calibri" w:cs="Calibri"/>
          <w:lang w:val="en-US"/>
        </w:rPr>
        <w:t>pixel value</w:t>
      </w:r>
      <w:r w:rsidR="00742B20">
        <w:rPr>
          <w:rFonts w:ascii="Calibri" w:hAnsi="Calibri" w:cs="Calibri"/>
          <w:lang w:val="en-US"/>
        </w:rPr>
        <w:t>s</w:t>
      </w:r>
      <w:r w:rsidR="000F3AC2">
        <w:rPr>
          <w:rFonts w:ascii="Calibri" w:hAnsi="Calibri" w:cs="Calibri"/>
          <w:lang w:val="en-US"/>
        </w:rPr>
        <w:t xml:space="preserve"> of the </w:t>
      </w:r>
      <w:r w:rsidR="00314F38">
        <w:rPr>
          <w:rFonts w:ascii="Calibri" w:hAnsi="Calibri" w:cs="Calibri"/>
          <w:lang w:val="en-US"/>
        </w:rPr>
        <w:t xml:space="preserve">transition potential </w:t>
      </w:r>
      <w:r w:rsidR="00742B20">
        <w:rPr>
          <w:rFonts w:ascii="Calibri" w:hAnsi="Calibri" w:cs="Calibri"/>
          <w:lang w:val="en-US"/>
        </w:rPr>
        <w:t xml:space="preserve">map </w:t>
      </w:r>
      <w:r w:rsidR="000F3AC2">
        <w:rPr>
          <w:rFonts w:ascii="Calibri" w:hAnsi="Calibri" w:cs="Calibri"/>
          <w:lang w:val="en-US"/>
        </w:rPr>
        <w:t>from the highest to the lowest</w:t>
      </w:r>
      <w:r w:rsidR="00B9494F">
        <w:rPr>
          <w:rFonts w:ascii="Calibri" w:hAnsi="Calibri" w:cs="Calibri"/>
          <w:lang w:val="en-US"/>
        </w:rPr>
        <w:t xml:space="preserve">, </w:t>
      </w:r>
      <w:r w:rsidR="00C32F98">
        <w:rPr>
          <w:rFonts w:ascii="Calibri" w:hAnsi="Calibri" w:cs="Calibri"/>
          <w:lang w:val="en-US"/>
        </w:rPr>
        <w:t>accumulated the pixel count</w:t>
      </w:r>
      <w:r w:rsidR="00F709EC">
        <w:rPr>
          <w:rFonts w:ascii="Calibri" w:hAnsi="Calibri" w:cs="Calibri"/>
          <w:lang w:val="en-US"/>
        </w:rPr>
        <w:t xml:space="preserve"> </w:t>
      </w:r>
      <w:r w:rsidR="005A61FF">
        <w:rPr>
          <w:rFonts w:ascii="Calibri" w:hAnsi="Calibri" w:cs="Calibri"/>
          <w:lang w:val="en-US"/>
        </w:rPr>
        <w:t>in this order</w:t>
      </w:r>
      <w:r w:rsidR="00517833">
        <w:rPr>
          <w:rFonts w:ascii="Calibri" w:hAnsi="Calibri" w:cs="Calibri"/>
          <w:lang w:val="en-US"/>
        </w:rPr>
        <w:t>,</w:t>
      </w:r>
      <w:r w:rsidR="00685C90">
        <w:rPr>
          <w:rFonts w:ascii="Calibri" w:hAnsi="Calibri" w:cs="Calibri"/>
          <w:lang w:val="en-US"/>
        </w:rPr>
        <w:t xml:space="preserve"> </w:t>
      </w:r>
      <w:r w:rsidR="002D1606">
        <w:rPr>
          <w:rFonts w:ascii="Calibri" w:hAnsi="Calibri" w:cs="Calibri"/>
          <w:lang w:val="en-US"/>
        </w:rPr>
        <w:t xml:space="preserve">and </w:t>
      </w:r>
      <w:r w:rsidR="004F6062">
        <w:rPr>
          <w:rFonts w:ascii="Calibri" w:hAnsi="Calibri" w:cs="Calibri"/>
          <w:lang w:val="en-US"/>
        </w:rPr>
        <w:t xml:space="preserve">classified them to </w:t>
      </w:r>
      <w:r w:rsidR="009768C4">
        <w:rPr>
          <w:rFonts w:ascii="Calibri" w:hAnsi="Calibri" w:cs="Calibri"/>
          <w:lang w:val="en-US"/>
        </w:rPr>
        <w:t xml:space="preserve">the </w:t>
      </w:r>
      <w:r w:rsidR="004F6062">
        <w:rPr>
          <w:rFonts w:ascii="Calibri" w:hAnsi="Calibri" w:cs="Calibri"/>
          <w:lang w:val="en-US"/>
        </w:rPr>
        <w:t xml:space="preserve">value of 1 (indicating an urban pixel) </w:t>
      </w:r>
      <w:r w:rsidR="00685C90">
        <w:rPr>
          <w:rFonts w:ascii="Calibri" w:hAnsi="Calibri" w:cs="Calibri"/>
          <w:lang w:val="en-US"/>
        </w:rPr>
        <w:t xml:space="preserve">until </w:t>
      </w:r>
      <w:r w:rsidR="009768C4">
        <w:rPr>
          <w:rFonts w:ascii="Calibri" w:hAnsi="Calibri" w:cs="Calibri"/>
          <w:lang w:val="en-US"/>
        </w:rPr>
        <w:t>the accumulating count value</w:t>
      </w:r>
      <w:r w:rsidR="00685C90">
        <w:rPr>
          <w:rFonts w:ascii="Calibri" w:hAnsi="Calibri" w:cs="Calibri"/>
          <w:lang w:val="en-US"/>
        </w:rPr>
        <w:t xml:space="preserve"> met the </w:t>
      </w:r>
      <w:r w:rsidRPr="009E67B1">
        <w:rPr>
          <w:rFonts w:ascii="Calibri" w:hAnsi="Calibri" w:cs="Calibri"/>
          <w:lang w:val="en-US"/>
        </w:rPr>
        <w:t xml:space="preserve">urban pixel </w:t>
      </w:r>
      <w:r w:rsidR="0040566F">
        <w:rPr>
          <w:rFonts w:ascii="Calibri" w:hAnsi="Calibri" w:cs="Calibri"/>
          <w:lang w:val="en-US"/>
        </w:rPr>
        <w:t>number</w:t>
      </w:r>
      <w:r w:rsidR="0040566F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in the </w:t>
      </w:r>
      <w:r w:rsidR="005D7F2F">
        <w:rPr>
          <w:rFonts w:ascii="Calibri" w:hAnsi="Calibri" w:cs="Calibri"/>
          <w:lang w:val="en-US"/>
        </w:rPr>
        <w:t>target</w:t>
      </w:r>
      <w:r w:rsidR="002247D8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year</w:t>
      </w:r>
      <w:r w:rsidR="00390D1F">
        <w:rPr>
          <w:rFonts w:ascii="Calibri" w:hAnsi="Calibri" w:cs="Calibri"/>
        </w:rPr>
        <w:t xml:space="preserve">, then </w:t>
      </w:r>
      <w:r w:rsidR="00915D14">
        <w:rPr>
          <w:rFonts w:ascii="Calibri" w:hAnsi="Calibri" w:cs="Calibri"/>
          <w:lang w:val="en-US"/>
        </w:rPr>
        <w:t xml:space="preserve">allocated </w:t>
      </w:r>
      <w:r w:rsidR="00A67AA8">
        <w:rPr>
          <w:rFonts w:ascii="Calibri" w:hAnsi="Calibri" w:cs="Calibri"/>
          <w:lang w:val="en-US"/>
        </w:rPr>
        <w:t xml:space="preserve">the rest pixels </w:t>
      </w:r>
      <w:r w:rsidR="00915D14">
        <w:rPr>
          <w:rFonts w:ascii="Calibri" w:hAnsi="Calibri" w:cs="Calibri"/>
          <w:lang w:val="en-US"/>
        </w:rPr>
        <w:t xml:space="preserve">with </w:t>
      </w:r>
      <w:r w:rsidR="00A67AA8">
        <w:rPr>
          <w:rFonts w:ascii="Calibri" w:hAnsi="Calibri" w:cs="Calibri"/>
          <w:lang w:val="en-US"/>
        </w:rPr>
        <w:t xml:space="preserve">the value of </w:t>
      </w:r>
      <w:r w:rsidR="00915D14">
        <w:rPr>
          <w:rFonts w:ascii="Calibri" w:hAnsi="Calibri" w:cs="Calibri"/>
          <w:lang w:val="en-US"/>
        </w:rPr>
        <w:t>0</w:t>
      </w:r>
      <w:r w:rsidR="006F4B42">
        <w:rPr>
          <w:rFonts w:ascii="Calibri" w:hAnsi="Calibri" w:cs="Calibri"/>
          <w:lang w:val="en-US"/>
        </w:rPr>
        <w:t xml:space="preserve"> indicat</w:t>
      </w:r>
      <w:r w:rsidR="00A67AA8">
        <w:rPr>
          <w:rFonts w:ascii="Calibri" w:hAnsi="Calibri" w:cs="Calibri"/>
          <w:lang w:val="en-US"/>
        </w:rPr>
        <w:t>ing</w:t>
      </w:r>
      <w:r w:rsidR="00915D14">
        <w:rPr>
          <w:rFonts w:ascii="Calibri" w:hAnsi="Calibri" w:cs="Calibri"/>
          <w:lang w:val="en-US"/>
        </w:rPr>
        <w:t xml:space="preserve"> non-urban pixels.</w:t>
      </w:r>
      <w:r w:rsidR="00C6368B">
        <w:rPr>
          <w:rFonts w:ascii="Calibri" w:hAnsi="Calibri" w:cs="Calibri"/>
          <w:lang w:val="en-US"/>
        </w:rPr>
        <w:t xml:space="preserve"> </w:t>
      </w:r>
      <w:r w:rsidR="00BE073A">
        <w:rPr>
          <w:rFonts w:ascii="Calibri" w:hAnsi="Calibri" w:cs="Calibri"/>
          <w:lang w:val="en-US"/>
        </w:rPr>
        <w:t>The</w:t>
      </w:r>
      <w:r w:rsidR="00477150">
        <w:rPr>
          <w:rFonts w:ascii="Calibri" w:hAnsi="Calibri" w:cs="Calibri"/>
          <w:lang w:val="en-US"/>
        </w:rPr>
        <w:t xml:space="preserve"> </w:t>
      </w:r>
      <w:r w:rsidR="00D47E97">
        <w:rPr>
          <w:rFonts w:ascii="Calibri" w:hAnsi="Calibri" w:cs="Calibri"/>
          <w:lang w:val="en-US"/>
        </w:rPr>
        <w:t xml:space="preserve">urban </w:t>
      </w:r>
      <w:r w:rsidR="00477150">
        <w:rPr>
          <w:rFonts w:ascii="Calibri" w:hAnsi="Calibri" w:cs="Calibri"/>
          <w:lang w:val="en-US"/>
        </w:rPr>
        <w:t xml:space="preserve">pixel number of 2018 was </w:t>
      </w:r>
      <w:r w:rsidR="00583579">
        <w:rPr>
          <w:rFonts w:ascii="Calibri" w:hAnsi="Calibri" w:cs="Calibri"/>
          <w:lang w:val="en-US"/>
        </w:rPr>
        <w:t>computed</w:t>
      </w:r>
      <w:r w:rsidR="00477150">
        <w:rPr>
          <w:rFonts w:ascii="Calibri" w:hAnsi="Calibri" w:cs="Calibri"/>
          <w:lang w:val="en-US"/>
        </w:rPr>
        <w:t xml:space="preserve"> </w:t>
      </w:r>
      <w:r w:rsidR="00DA3638">
        <w:rPr>
          <w:rFonts w:ascii="Calibri" w:hAnsi="Calibri" w:cs="Calibri"/>
          <w:lang w:val="en-US"/>
        </w:rPr>
        <w:t xml:space="preserve">from the reference map </w:t>
      </w:r>
      <w:r w:rsidR="00477150">
        <w:rPr>
          <w:rFonts w:ascii="Calibri" w:hAnsi="Calibri" w:cs="Calibri"/>
          <w:lang w:val="en-US"/>
        </w:rPr>
        <w:t xml:space="preserve">to </w:t>
      </w:r>
      <w:r w:rsidR="001405A3">
        <w:rPr>
          <w:rFonts w:ascii="Calibri" w:hAnsi="Calibri" w:cs="Calibri"/>
          <w:lang w:val="en-US"/>
        </w:rPr>
        <w:t>binarize the transition potential map of 2018</w:t>
      </w:r>
      <w:r w:rsidR="00212FBD">
        <w:rPr>
          <w:rFonts w:ascii="Calibri" w:hAnsi="Calibri" w:cs="Calibri"/>
          <w:lang w:val="en-US"/>
        </w:rPr>
        <w:t>, and a</w:t>
      </w:r>
      <w:r w:rsidR="003D61B0">
        <w:rPr>
          <w:rFonts w:ascii="Calibri" w:hAnsi="Calibri" w:cs="Calibri"/>
          <w:lang w:val="en-US"/>
        </w:rPr>
        <w:t xml:space="preserve">n </w:t>
      </w:r>
      <w:r w:rsidR="00F84CF9">
        <w:rPr>
          <w:rFonts w:ascii="Calibri" w:hAnsi="Calibri" w:cs="Calibri"/>
          <w:lang w:val="en-US"/>
        </w:rPr>
        <w:t xml:space="preserve">exponential extrapolation was carried out to </w:t>
      </w:r>
      <w:r w:rsidR="00BB5474">
        <w:rPr>
          <w:rFonts w:ascii="Calibri" w:hAnsi="Calibri" w:cs="Calibri"/>
          <w:lang w:val="en-US"/>
        </w:rPr>
        <w:t>(</w:t>
      </w:r>
      <w:r w:rsidR="00BB5474">
        <w:rPr>
          <w:rFonts w:ascii="Calibri" w:hAnsi="Calibri" w:cs="Calibri"/>
          <w:lang w:val="en-US"/>
        </w:rPr>
        <w:fldChar w:fldCharType="begin"/>
      </w:r>
      <w:r w:rsidR="00BB5474">
        <w:rPr>
          <w:rFonts w:ascii="Calibri" w:hAnsi="Calibri" w:cs="Calibri"/>
          <w:lang w:val="en-US"/>
        </w:rPr>
        <w:instrText xml:space="preserve"> REF _Ref81461127 \h </w:instrText>
      </w:r>
      <w:r w:rsidR="00BB5474">
        <w:rPr>
          <w:rFonts w:ascii="Calibri" w:hAnsi="Calibri" w:cs="Calibri"/>
          <w:lang w:val="en-US"/>
        </w:rPr>
      </w:r>
      <w:r w:rsidR="00BB5474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7</w:t>
      </w:r>
      <w:r w:rsidR="00BB5474">
        <w:rPr>
          <w:rFonts w:ascii="Calibri" w:hAnsi="Calibri" w:cs="Calibri"/>
          <w:lang w:val="en-US"/>
        </w:rPr>
        <w:fldChar w:fldCharType="end"/>
      </w:r>
      <w:r w:rsidR="00BB5474">
        <w:rPr>
          <w:rFonts w:ascii="Calibri" w:hAnsi="Calibri" w:cs="Calibri"/>
          <w:lang w:val="en-US"/>
        </w:rPr>
        <w:t>)</w:t>
      </w:r>
      <w:r w:rsidR="00F84CF9">
        <w:rPr>
          <w:rFonts w:ascii="Calibri" w:hAnsi="Calibri" w:cs="Calibri"/>
          <w:lang w:val="en-US"/>
        </w:rPr>
        <w:t xml:space="preserve"> </w:t>
      </w:r>
      <w:r w:rsidR="00C2490C">
        <w:rPr>
          <w:rFonts w:ascii="Calibri" w:hAnsi="Calibri" w:cs="Calibri"/>
          <w:lang w:val="en-US"/>
        </w:rPr>
        <w:t xml:space="preserve">determine the urban </w:t>
      </w:r>
      <w:r w:rsidR="00C7451D">
        <w:rPr>
          <w:rFonts w:ascii="Calibri" w:hAnsi="Calibri" w:cs="Calibri"/>
          <w:lang w:val="en-US"/>
        </w:rPr>
        <w:t>pixel count</w:t>
      </w:r>
      <w:r w:rsidR="00C2490C">
        <w:rPr>
          <w:rFonts w:ascii="Calibri" w:hAnsi="Calibri" w:cs="Calibri"/>
          <w:lang w:val="en-US"/>
        </w:rPr>
        <w:t xml:space="preserve"> of 2030 that was used to binarize the transition potential map of </w:t>
      </w:r>
      <w:r w:rsidR="0094480F">
        <w:rPr>
          <w:rFonts w:ascii="Calibri" w:hAnsi="Calibri" w:cs="Calibri"/>
          <w:lang w:val="en-US"/>
        </w:rPr>
        <w:t>2030</w:t>
      </w:r>
      <w:r w:rsidR="003D61B0">
        <w:rPr>
          <w:rFonts w:ascii="Calibri" w:hAnsi="Calibri" w:cs="Calibri"/>
          <w:lang w:val="en-US"/>
        </w:rPr>
        <w:t xml:space="preserve">. </w:t>
      </w:r>
      <w:r w:rsidR="007A4034">
        <w:rPr>
          <w:rFonts w:ascii="Calibri" w:hAnsi="Calibri" w:cs="Calibri"/>
          <w:lang w:val="en-US"/>
        </w:rPr>
        <w:t>T</w:t>
      </w:r>
      <w:r w:rsidR="00435747">
        <w:rPr>
          <w:rFonts w:ascii="Calibri" w:hAnsi="Calibri" w:cs="Calibri"/>
          <w:lang w:val="en-US"/>
        </w:rPr>
        <w:t xml:space="preserve">he </w:t>
      </w:r>
      <w:r w:rsidR="00D64E13">
        <w:rPr>
          <w:rFonts w:ascii="Calibri" w:hAnsi="Calibri" w:cs="Calibri"/>
          <w:lang w:val="en-US"/>
        </w:rPr>
        <w:t>binarization</w:t>
      </w:r>
      <w:r w:rsidR="00435747">
        <w:rPr>
          <w:rFonts w:ascii="Calibri" w:hAnsi="Calibri" w:cs="Calibri"/>
          <w:lang w:val="en-US"/>
        </w:rPr>
        <w:t xml:space="preserve"> was carried out independently at </w:t>
      </w:r>
      <w:r w:rsidR="00043946">
        <w:rPr>
          <w:rFonts w:ascii="Calibri" w:hAnsi="Calibri" w:cs="Calibri"/>
          <w:lang w:val="en-US"/>
        </w:rPr>
        <w:t>each</w:t>
      </w:r>
      <w:r w:rsidR="00B564C8">
        <w:rPr>
          <w:rFonts w:ascii="Calibri" w:hAnsi="Calibri" w:cs="Calibri"/>
          <w:lang w:val="en-US"/>
        </w:rPr>
        <w:t xml:space="preserve"> prefecture </w:t>
      </w:r>
      <w:r w:rsidR="00435747">
        <w:rPr>
          <w:rFonts w:ascii="Calibri" w:hAnsi="Calibri" w:cs="Calibri"/>
          <w:lang w:val="en-US"/>
        </w:rPr>
        <w:t>to reduce the bias caused by different regional development levels</w:t>
      </w:r>
      <w:r w:rsidR="00AE1B05">
        <w:rPr>
          <w:rFonts w:ascii="Calibri" w:hAnsi="Calibri" w:cs="Calibri"/>
          <w:lang w:val="en-US"/>
        </w:rPr>
        <w:t>.</w:t>
      </w:r>
    </w:p>
    <w:p w14:paraId="4659F399" w14:textId="142D10D2" w:rsidR="00E9596E" w:rsidRDefault="00390609" w:rsidP="00E9596E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5DD75E9A" wp14:editId="61C63957">
            <wp:extent cx="3197662" cy="1922548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763" cy="192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5EA887F6" w:rsidR="00E9596E" w:rsidRDefault="00E9596E" w:rsidP="00126888">
      <w:pPr>
        <w:pStyle w:val="Caption"/>
        <w:rPr>
          <w:rFonts w:ascii="Calibri" w:hAnsi="Calibri" w:cs="Calibri"/>
          <w:lang w:val="en-US"/>
        </w:rPr>
      </w:pPr>
      <w:bookmarkStart w:id="54" w:name="_Ref8146112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7</w:t>
      </w:r>
      <w:r>
        <w:fldChar w:fldCharType="end"/>
      </w:r>
      <w:bookmarkEnd w:id="54"/>
      <w:r>
        <w:t>. The exponential regression on historical urban areas</w:t>
      </w:r>
      <w:r>
        <w:rPr>
          <w:rFonts w:hint="eastAsia"/>
        </w:rPr>
        <w:t>.</w:t>
      </w:r>
    </w:p>
    <w:bookmarkEnd w:id="0"/>
    <w:p w14:paraId="5CDEAC95" w14:textId="05D1B94E" w:rsidR="009C7D21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7D20E6">
        <w:rPr>
          <w:rFonts w:ascii="Calibri" w:hAnsi="Calibri" w:cs="Calibri"/>
          <w:lang w:val="en-US"/>
        </w:rPr>
        <w:t>5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3E2C0B">
        <w:rPr>
          <w:rFonts w:ascii="Calibri" w:hAnsi="Calibri" w:cs="Calibri"/>
          <w:lang w:val="en-US"/>
        </w:rPr>
        <w:t>Validat</w:t>
      </w:r>
      <w:r w:rsidR="00F61C23">
        <w:rPr>
          <w:rFonts w:ascii="Calibri" w:hAnsi="Calibri" w:cs="Calibri"/>
          <w:lang w:val="en-US"/>
        </w:rPr>
        <w:t>ion and accuracy assessment</w:t>
      </w:r>
    </w:p>
    <w:p w14:paraId="5607C347" w14:textId="0A663787" w:rsidR="009C7D21" w:rsidRDefault="0015488E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</w:t>
      </w:r>
      <w:r w:rsidR="00A41BA6">
        <w:rPr>
          <w:rFonts w:ascii="Calibri" w:hAnsi="Calibri" w:cs="Calibri"/>
          <w:lang w:val="en-US"/>
        </w:rPr>
        <w:t xml:space="preserve">e selected a series of accuracy metrics and spatial pattern metrics to assess the ability of </w:t>
      </w:r>
      <w:r>
        <w:rPr>
          <w:rFonts w:ascii="Calibri" w:hAnsi="Calibri" w:cs="Calibri"/>
          <w:lang w:val="en-US"/>
        </w:rPr>
        <w:t>U-Net</w:t>
      </w:r>
      <w:r w:rsidR="00A41BA6">
        <w:rPr>
          <w:rFonts w:ascii="Calibri" w:hAnsi="Calibri" w:cs="Calibri"/>
          <w:lang w:val="en-US"/>
        </w:rPr>
        <w:t xml:space="preserve"> to</w:t>
      </w:r>
      <w:r>
        <w:rPr>
          <w:rFonts w:ascii="Calibri" w:hAnsi="Calibri" w:cs="Calibri"/>
          <w:lang w:val="en-US"/>
        </w:rPr>
        <w:t xml:space="preserve"> accurately project the spatial distribution and pattern of urban areas in the study area.</w:t>
      </w:r>
      <w:r w:rsidR="00A41BA6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The transition potential map was assessed using the area under the curve (AUC) of </w:t>
      </w:r>
      <w:r w:rsidR="00614813">
        <w:rPr>
          <w:rFonts w:ascii="Calibri" w:hAnsi="Calibri" w:cs="Calibri"/>
          <w:lang w:val="en-US"/>
        </w:rPr>
        <w:t xml:space="preserve">the </w:t>
      </w:r>
      <w:r w:rsidR="00D1216E" w:rsidRPr="00D1216E">
        <w:rPr>
          <w:rFonts w:ascii="Calibri" w:hAnsi="Calibri" w:cs="Calibri"/>
          <w:lang w:val="en-US"/>
        </w:rPr>
        <w:t>receiver operating characteristic curve</w:t>
      </w:r>
      <w:r w:rsidR="00D1216E">
        <w:rPr>
          <w:rFonts w:ascii="Calibri" w:hAnsi="Calibri" w:cs="Calibri"/>
          <w:lang w:val="en-US"/>
        </w:rPr>
        <w:t xml:space="preserve"> (ROC)</w:t>
      </w:r>
      <w:r w:rsidR="00184E46">
        <w:rPr>
          <w:rFonts w:ascii="Calibri" w:hAnsi="Calibri" w:cs="Calibri"/>
          <w:lang w:val="en-US"/>
        </w:rPr>
        <w:t xml:space="preserve">, which </w:t>
      </w:r>
      <w:r w:rsidR="00A04D48">
        <w:rPr>
          <w:rFonts w:ascii="Calibri" w:hAnsi="Calibri" w:cs="Calibri"/>
          <w:lang w:val="en-US"/>
        </w:rPr>
        <w:t xml:space="preserve">illustrates the </w:t>
      </w:r>
      <w:r w:rsidR="00A04D48" w:rsidRPr="00A04D48">
        <w:rPr>
          <w:rFonts w:ascii="Calibri" w:hAnsi="Calibri" w:cs="Calibri"/>
          <w:lang w:val="en-US"/>
        </w:rPr>
        <w:t xml:space="preserve">diagnostic ability </w:t>
      </w:r>
      <w:r w:rsidR="002277EF">
        <w:rPr>
          <w:rFonts w:ascii="Calibri" w:hAnsi="Calibri" w:cs="Calibri"/>
          <w:lang w:val="en-US"/>
        </w:rPr>
        <w:t>to discriminate urban and non-urban pixels under</w:t>
      </w:r>
      <w:r w:rsidR="00A04D48" w:rsidRPr="00A04D48">
        <w:rPr>
          <w:rFonts w:ascii="Calibri" w:hAnsi="Calibri" w:cs="Calibri"/>
          <w:lang w:val="en-US"/>
        </w:rPr>
        <w:t xml:space="preserve"> </w:t>
      </w:r>
      <w:r w:rsidR="002277EF" w:rsidRPr="00A04D48">
        <w:rPr>
          <w:rFonts w:ascii="Calibri" w:hAnsi="Calibri" w:cs="Calibri"/>
          <w:lang w:val="en-US"/>
        </w:rPr>
        <w:t xml:space="preserve">varied </w:t>
      </w:r>
      <w:r w:rsidR="00A04D48" w:rsidRPr="00A04D48">
        <w:rPr>
          <w:rFonts w:ascii="Calibri" w:hAnsi="Calibri" w:cs="Calibri"/>
          <w:lang w:val="en-US"/>
        </w:rPr>
        <w:t>threshold</w:t>
      </w:r>
      <w:r w:rsidR="00517833">
        <w:rPr>
          <w:rFonts w:ascii="Calibri" w:hAnsi="Calibri" w:cs="Calibri"/>
          <w:lang w:val="en-US"/>
        </w:rPr>
        <w:t>s</w:t>
      </w:r>
      <w:r w:rsidR="00AA5259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Content>
          <w:r w:rsidR="00AA5259">
            <w:rPr>
              <w:rFonts w:ascii="Calibri" w:hAnsi="Calibri" w:cs="Calibri"/>
              <w:lang w:val="en-US"/>
            </w:rPr>
            <w:fldChar w:fldCharType="begin"/>
          </w:r>
          <w:r w:rsidR="00CF7FB3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C0yN1QxMzoxMjo0OS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==}</w:instrText>
          </w:r>
          <w:r w:rsidR="00AA5259">
            <w:rPr>
              <w:rFonts w:ascii="Calibri" w:hAnsi="Calibri" w:cs="Calibri"/>
              <w:lang w:val="en-US"/>
            </w:rPr>
            <w:fldChar w:fldCharType="separate"/>
          </w:r>
          <w:r w:rsidR="00A0208F">
            <w:rPr>
              <w:rFonts w:ascii="Calibri" w:hAnsi="Calibri" w:cs="Calibri"/>
              <w:lang w:val="en-US"/>
            </w:rPr>
            <w:t>(Fawcett 2006)</w:t>
          </w:r>
          <w:r w:rsidR="00AA5259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The </w:t>
      </w:r>
      <w:r w:rsidR="000A1D97">
        <w:rPr>
          <w:rFonts w:ascii="Calibri" w:hAnsi="Calibri" w:cs="Calibri"/>
          <w:lang w:val="en-US"/>
        </w:rPr>
        <w:t>classified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3B4DF4">
        <w:rPr>
          <w:rFonts w:ascii="Calibri" w:hAnsi="Calibri" w:cs="Calibri"/>
          <w:lang w:val="en-US"/>
        </w:rPr>
        <w:t xml:space="preserve">urban land-use </w:t>
      </w:r>
      <w:r w:rsidR="009C7D21" w:rsidRPr="009E67B1">
        <w:rPr>
          <w:rFonts w:ascii="Calibri" w:hAnsi="Calibri" w:cs="Calibri"/>
          <w:lang w:val="en-US"/>
        </w:rPr>
        <w:t>map was evaluated via map-overlay and landscape</w:t>
      </w:r>
      <w:r w:rsidR="003B4DF4">
        <w:rPr>
          <w:rFonts w:ascii="Calibri" w:hAnsi="Calibri" w:cs="Calibri"/>
          <w:lang w:val="en-US"/>
        </w:rPr>
        <w:t>-level spatial pattern</w:t>
      </w:r>
      <w:r w:rsidR="009C7D21" w:rsidRPr="009E67B1">
        <w:rPr>
          <w:rFonts w:ascii="Calibri" w:hAnsi="Calibri" w:cs="Calibri"/>
          <w:lang w:val="en-US"/>
        </w:rPr>
        <w:t xml:space="preserve"> metrics</w:t>
      </w:r>
      <w:r w:rsidR="00554620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Content>
          <w:r w:rsidR="00634A52">
            <w:rPr>
              <w:rFonts w:ascii="Calibri" w:hAnsi="Calibri" w:cs="Calibri"/>
              <w:lang w:val="en-US"/>
            </w:rPr>
            <w:fldChar w:fldCharType="begin"/>
          </w:r>
          <w:r w:rsidR="00BA0B0A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}</w:instrText>
          </w:r>
          <w:r w:rsidR="00634A52">
            <w:rPr>
              <w:rFonts w:ascii="Calibri" w:hAnsi="Calibri" w:cs="Calibri"/>
              <w:lang w:val="en-US"/>
            </w:rPr>
            <w:fldChar w:fldCharType="separate"/>
          </w:r>
          <w:r w:rsidR="00A0208F">
            <w:rPr>
              <w:rFonts w:ascii="Calibri" w:hAnsi="Calibri" w:cs="Calibri"/>
              <w:lang w:val="en-US"/>
            </w:rPr>
            <w:t>(</w:t>
          </w:r>
          <w:proofErr w:type="spellStart"/>
          <w:r w:rsidR="00A0208F">
            <w:rPr>
              <w:rFonts w:ascii="Calibri" w:hAnsi="Calibri" w:cs="Calibri"/>
              <w:lang w:val="en-US"/>
            </w:rPr>
            <w:t>McGarigal</w:t>
          </w:r>
          <w:proofErr w:type="spellEnd"/>
          <w:r w:rsidR="00A0208F">
            <w:rPr>
              <w:rFonts w:ascii="Calibri" w:hAnsi="Calibri" w:cs="Calibri"/>
              <w:lang w:val="en-US"/>
            </w:rPr>
            <w:t xml:space="preserve"> and Marks 1995)</w:t>
          </w:r>
          <w:r w:rsidR="00634A52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>. T</w:t>
      </w:r>
      <w:commentRangeStart w:id="55"/>
      <w:r w:rsidR="009C7D21" w:rsidRPr="009E67B1">
        <w:rPr>
          <w:rFonts w:ascii="Calibri" w:hAnsi="Calibri" w:cs="Calibri"/>
          <w:lang w:val="en-US"/>
        </w:rPr>
        <w:t xml:space="preserve">he map-overlay metrics selected in this study were overall accuracy (OA), the </w:t>
      </w:r>
      <w:r w:rsidR="002A0C1E">
        <w:rPr>
          <w:rFonts w:ascii="Calibri" w:hAnsi="Calibri" w:cs="Calibri"/>
          <w:lang w:val="en-US"/>
        </w:rPr>
        <w:t>h</w:t>
      </w:r>
      <w:r w:rsidR="009C7D21" w:rsidRPr="009E67B1">
        <w:rPr>
          <w:rFonts w:ascii="Calibri" w:hAnsi="Calibri" w:cs="Calibri"/>
          <w:lang w:val="en-US"/>
        </w:rPr>
        <w:t>it rate, and the figure of merit (</w:t>
      </w:r>
      <w:proofErr w:type="spellStart"/>
      <w:r w:rsidR="009C7D21" w:rsidRPr="009E67B1">
        <w:rPr>
          <w:rFonts w:ascii="Calibri" w:hAnsi="Calibri" w:cs="Calibri"/>
          <w:lang w:val="en-US"/>
        </w:rPr>
        <w:t>FoM</w:t>
      </w:r>
      <w:proofErr w:type="spellEnd"/>
      <w:r w:rsidR="009C7D21" w:rsidRPr="009E67B1">
        <w:rPr>
          <w:rFonts w:ascii="Calibri" w:hAnsi="Calibri" w:cs="Calibri"/>
          <w:lang w:val="en-US"/>
        </w:rPr>
        <w:t xml:space="preserve">). </w:t>
      </w:r>
      <w:r w:rsidR="00C27DC3">
        <w:rPr>
          <w:rFonts w:ascii="Calibri" w:hAnsi="Calibri" w:cs="Calibri"/>
          <w:lang w:val="en-US"/>
        </w:rPr>
        <w:t xml:space="preserve">The </w:t>
      </w:r>
      <w:r w:rsidR="002A0C1E">
        <w:rPr>
          <w:rFonts w:ascii="Calibri" w:hAnsi="Calibri" w:cs="Calibri"/>
          <w:lang w:val="en-US"/>
        </w:rPr>
        <w:t xml:space="preserve">spatial pattern </w:t>
      </w:r>
      <w:r w:rsidR="00756F1C" w:rsidRPr="009E67B1">
        <w:rPr>
          <w:rFonts w:ascii="Calibri" w:hAnsi="Calibri" w:cs="Calibri"/>
          <w:lang w:val="en-US"/>
        </w:rPr>
        <w:t>metrics selected</w:t>
      </w:r>
      <w:r w:rsidR="00756F1C">
        <w:rPr>
          <w:rFonts w:ascii="Calibri" w:hAnsi="Calibri" w:cs="Calibri"/>
          <w:lang w:val="en-US"/>
        </w:rPr>
        <w:t xml:space="preserve"> in this study were</w:t>
      </w:r>
      <w:r w:rsidR="00C27DC3">
        <w:rPr>
          <w:rFonts w:ascii="Calibri" w:hAnsi="Calibri" w:cs="Calibri"/>
          <w:lang w:val="en-US"/>
        </w:rPr>
        <w:t xml:space="preserve"> </w:t>
      </w:r>
      <w:r w:rsidR="00C27DC3" w:rsidRPr="009E67B1">
        <w:rPr>
          <w:rFonts w:ascii="Calibri" w:hAnsi="Calibri" w:cs="Calibri"/>
          <w:lang w:val="en-US"/>
        </w:rPr>
        <w:t>patch</w:t>
      </w:r>
      <w:r w:rsidR="00756F1C">
        <w:rPr>
          <w:rFonts w:ascii="Calibri" w:hAnsi="Calibri" w:cs="Calibri"/>
          <w:lang w:val="en-US"/>
        </w:rPr>
        <w:t xml:space="preserve"> number</w:t>
      </w:r>
      <w:r w:rsidR="00C27DC3" w:rsidRPr="009E67B1">
        <w:rPr>
          <w:rFonts w:ascii="Calibri" w:hAnsi="Calibri" w:cs="Calibri"/>
          <w:lang w:val="en-US"/>
        </w:rPr>
        <w:t xml:space="preserve"> (PN)</w:t>
      </w:r>
      <w:r w:rsidR="00D82F2D">
        <w:rPr>
          <w:rFonts w:ascii="Calibri" w:hAnsi="Calibri" w:cs="Calibri"/>
          <w:lang w:val="en-US"/>
        </w:rPr>
        <w:t xml:space="preserve"> and</w:t>
      </w:r>
      <w:r w:rsidR="00C27DC3" w:rsidRPr="009E67B1">
        <w:rPr>
          <w:rFonts w:ascii="Calibri" w:hAnsi="Calibri" w:cs="Calibri"/>
          <w:lang w:val="en-US"/>
        </w:rPr>
        <w:t xml:space="preserve"> landscape shape index (LSI)</w:t>
      </w:r>
      <w:commentRangeEnd w:id="55"/>
      <w:r>
        <w:rPr>
          <w:rStyle w:val="CommentReference"/>
        </w:rPr>
        <w:commentReference w:id="55"/>
      </w:r>
      <w:r w:rsidR="00C27DC3">
        <w:rPr>
          <w:rFonts w:ascii="Calibri" w:hAnsi="Calibri" w:cs="Calibri"/>
          <w:lang w:val="en-US"/>
        </w:rPr>
        <w:t xml:space="preserve">. The selected metrics </w:t>
      </w:r>
      <w:r w:rsidR="001C691E">
        <w:rPr>
          <w:rFonts w:ascii="Calibri" w:hAnsi="Calibri" w:cs="Calibri"/>
          <w:lang w:val="en-US"/>
        </w:rPr>
        <w:t xml:space="preserve">are described </w:t>
      </w:r>
      <w:r w:rsidR="00C27DC3">
        <w:rPr>
          <w:rFonts w:ascii="Calibri" w:hAnsi="Calibri" w:cs="Calibri"/>
          <w:lang w:val="en-US"/>
        </w:rPr>
        <w:t>in</w:t>
      </w:r>
      <w:r w:rsidR="009E4CC5">
        <w:rPr>
          <w:rFonts w:ascii="Calibri" w:hAnsi="Calibri" w:cs="Calibri"/>
          <w:lang w:val="en-US"/>
        </w:rPr>
        <w:t xml:space="preserve"> </w:t>
      </w:r>
      <w:r w:rsidR="009E4CC5">
        <w:rPr>
          <w:rFonts w:ascii="Calibri" w:hAnsi="Calibri" w:cs="Calibri"/>
          <w:highlight w:val="yellow"/>
          <w:lang w:val="en-US"/>
        </w:rPr>
        <w:fldChar w:fldCharType="begin"/>
      </w:r>
      <w:r w:rsidR="009E4CC5">
        <w:rPr>
          <w:rFonts w:ascii="Calibri" w:hAnsi="Calibri" w:cs="Calibri"/>
          <w:lang w:val="en-US"/>
        </w:rPr>
        <w:instrText xml:space="preserve"> REF _Ref81460462 \h </w:instrText>
      </w:r>
      <w:r w:rsidR="009E4CC5">
        <w:rPr>
          <w:rFonts w:ascii="Calibri" w:hAnsi="Calibri" w:cs="Calibri"/>
          <w:highlight w:val="yellow"/>
          <w:lang w:val="en-US"/>
        </w:rPr>
      </w:r>
      <w:r w:rsidR="009E4CC5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Table </w:t>
      </w:r>
      <w:r w:rsidR="00E14060">
        <w:rPr>
          <w:noProof/>
        </w:rPr>
        <w:t>2</w:t>
      </w:r>
      <w:r w:rsidR="009E4CC5">
        <w:rPr>
          <w:rFonts w:ascii="Calibri" w:hAnsi="Calibri" w:cs="Calibri"/>
          <w:highlight w:val="yellow"/>
          <w:lang w:val="en-US"/>
        </w:rPr>
        <w:fldChar w:fldCharType="end"/>
      </w:r>
      <w:r w:rsidR="00C27DC3">
        <w:rPr>
          <w:rFonts w:ascii="Calibri" w:hAnsi="Calibri" w:cs="Calibri"/>
          <w:lang w:val="en-US"/>
        </w:rPr>
        <w:t>.</w:t>
      </w:r>
      <w:r w:rsidR="002418D3">
        <w:rPr>
          <w:rFonts w:ascii="Calibri" w:hAnsi="Calibri" w:cs="Calibri"/>
          <w:lang w:val="en-US"/>
        </w:rPr>
        <w:t xml:space="preserve"> </w:t>
      </w:r>
      <w:r w:rsidR="001C691E">
        <w:rPr>
          <w:rFonts w:ascii="Calibri" w:hAnsi="Calibri" w:cs="Calibri"/>
          <w:lang w:val="en-US"/>
        </w:rPr>
        <w:t>V</w:t>
      </w:r>
      <w:r w:rsidR="007F698C">
        <w:rPr>
          <w:rFonts w:ascii="Calibri" w:hAnsi="Calibri" w:cs="Calibri"/>
          <w:lang w:val="en-US"/>
        </w:rPr>
        <w:t>alidation was</w:t>
      </w:r>
      <w:r w:rsidR="001C691E">
        <w:rPr>
          <w:rFonts w:ascii="Calibri" w:hAnsi="Calibri" w:cs="Calibri"/>
          <w:lang w:val="en-US"/>
        </w:rPr>
        <w:t xml:space="preserve"> </w:t>
      </w:r>
      <w:r w:rsidR="007F698C">
        <w:rPr>
          <w:rFonts w:ascii="Calibri" w:hAnsi="Calibri" w:cs="Calibri"/>
          <w:lang w:val="en-US"/>
        </w:rPr>
        <w:t>perfor</w:t>
      </w:r>
      <w:r w:rsidR="007E5B9F">
        <w:rPr>
          <w:rFonts w:ascii="Calibri" w:hAnsi="Calibri" w:cs="Calibri"/>
          <w:lang w:val="en-US"/>
        </w:rPr>
        <w:t xml:space="preserve">med </w:t>
      </w:r>
      <w:r w:rsidR="001C691E">
        <w:rPr>
          <w:rFonts w:ascii="Calibri" w:hAnsi="Calibri" w:cs="Calibri"/>
          <w:lang w:val="en-US"/>
        </w:rPr>
        <w:t>for</w:t>
      </w:r>
      <w:r w:rsidR="001D7396">
        <w:rPr>
          <w:rFonts w:ascii="Calibri" w:hAnsi="Calibri" w:cs="Calibri"/>
          <w:lang w:val="en-US"/>
        </w:rPr>
        <w:t xml:space="preserve"> </w:t>
      </w:r>
      <w:r w:rsidR="007E5B9F">
        <w:rPr>
          <w:rFonts w:ascii="Calibri" w:hAnsi="Calibri" w:cs="Calibri"/>
          <w:lang w:val="en-US"/>
        </w:rPr>
        <w:t xml:space="preserve">each </w:t>
      </w:r>
      <w:r w:rsidR="001C691E">
        <w:rPr>
          <w:rFonts w:ascii="Calibri" w:hAnsi="Calibri" w:cs="Calibri"/>
          <w:lang w:val="en-US"/>
        </w:rPr>
        <w:t xml:space="preserve">prefecture </w:t>
      </w:r>
      <w:r w:rsidR="007E5B9F">
        <w:rPr>
          <w:rFonts w:ascii="Calibri" w:hAnsi="Calibri" w:cs="Calibri"/>
          <w:lang w:val="en-US"/>
        </w:rPr>
        <w:t>independently</w:t>
      </w:r>
      <w:r w:rsidR="001C691E">
        <w:rPr>
          <w:rFonts w:ascii="Calibri" w:hAnsi="Calibri" w:cs="Calibri"/>
          <w:lang w:val="en-US"/>
        </w:rPr>
        <w:t xml:space="preserve">, yielding </w:t>
      </w:r>
      <w:r w:rsidR="00342815">
        <w:rPr>
          <w:rFonts w:ascii="Calibri" w:hAnsi="Calibri" w:cs="Calibri"/>
          <w:lang w:val="en-US"/>
        </w:rPr>
        <w:t xml:space="preserve">a total of 76 </w:t>
      </w:r>
      <w:r w:rsidR="001D7396">
        <w:rPr>
          <w:rFonts w:ascii="Calibri" w:hAnsi="Calibri" w:cs="Calibri"/>
          <w:lang w:val="en-US"/>
        </w:rPr>
        <w:t xml:space="preserve">records </w:t>
      </w:r>
      <w:r w:rsidR="00301787">
        <w:rPr>
          <w:rFonts w:ascii="Calibri" w:hAnsi="Calibri" w:cs="Calibri"/>
          <w:lang w:val="en-US"/>
        </w:rPr>
        <w:t>for each metric.</w:t>
      </w:r>
    </w:p>
    <w:p w14:paraId="4A5F2C57" w14:textId="7C809F24" w:rsidR="009E4CC5" w:rsidRDefault="009E4CC5" w:rsidP="009E4CC5">
      <w:pPr>
        <w:pStyle w:val="Caption"/>
        <w:keepNext/>
      </w:pPr>
      <w:bookmarkStart w:id="56" w:name="_Ref8146046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2</w:t>
      </w:r>
      <w:r>
        <w:fldChar w:fldCharType="end"/>
      </w:r>
      <w:bookmarkEnd w:id="56"/>
      <w:r>
        <w:t xml:space="preserve">. Validation metrics to evaluate the classified </w:t>
      </w:r>
      <w:r w:rsidR="001C691E">
        <w:t xml:space="preserve">urban land-use </w:t>
      </w:r>
      <w:r>
        <w:t>map</w:t>
      </w:r>
      <w:r w:rsidR="001C691E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C27DC3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564AF5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564AF5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564AF5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Explanation</w:t>
            </w:r>
          </w:p>
        </w:tc>
      </w:tr>
      <w:tr w:rsidR="002843B9" w:rsidRPr="00C27DC3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C27DC3" w:rsidRDefault="004B76B4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79EBD796" w:rsidR="002843B9" w:rsidRPr="00C27DC3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AUC measures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>
              <w:rPr>
                <w:rFonts w:cstheme="minorHAnsi"/>
                <w:sz w:val="20"/>
                <w:szCs w:val="20"/>
                <w:lang w:val="en-US"/>
              </w:rPr>
              <w:t>a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model</w:t>
            </w:r>
            <w:r w:rsidR="007231E8">
              <w:rPr>
                <w:rFonts w:cstheme="minorHAnsi"/>
                <w:sz w:val="20"/>
                <w:szCs w:val="20"/>
                <w:lang w:val="en-US"/>
              </w:rPr>
              <w:t>'</w:t>
            </w:r>
            <w:r w:rsidR="004939E9" w:rsidRPr="00C27DC3">
              <w:rPr>
                <w:rFonts w:cstheme="minorHAnsi"/>
                <w:sz w:val="20"/>
                <w:szCs w:val="20"/>
                <w:lang w:val="en-US"/>
              </w:rPr>
              <w:t xml:space="preserve">s </w:t>
            </w:r>
            <w:r>
              <w:rPr>
                <w:rFonts w:cstheme="minorHAnsi"/>
                <w:sz w:val="20"/>
                <w:szCs w:val="20"/>
                <w:lang w:val="en-US"/>
              </w:rPr>
              <w:t>aggregated performance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under different threshold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s</w:t>
            </w:r>
            <w:r w:rsidR="00CF344C">
              <w:rPr>
                <w:rFonts w:cstheme="minorHAnsi"/>
                <w:sz w:val="20"/>
                <w:szCs w:val="20"/>
                <w:lang w:val="en-US"/>
              </w:rPr>
              <w:t xml:space="preserve"> to discriminate urban and non-urban pixels</w:t>
            </w:r>
            <w:sdt>
              <w:sdtPr>
                <w:rPr>
                  <w:rFonts w:cstheme="minorHAnsi"/>
                  <w:sz w:val="20"/>
                  <w:szCs w:val="20"/>
                  <w:lang w:val="en-US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Content>
                <w:r w:rsidR="004E782B">
                  <w:rPr>
                    <w:rFonts w:cstheme="minorHAnsi"/>
                    <w:sz w:val="20"/>
                    <w:szCs w:val="20"/>
                    <w:lang w:val="en-US"/>
                  </w:rPr>
                  <w:t xml:space="preserve"> </w: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begin"/>
                </w:r>
                <w:r w:rsidR="00CF7FB3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jdUMTM6MTI6NDk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=}</w:instrTex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separate"/>
                </w:r>
                <w:r w:rsidR="00A0208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t>(Tong and Feng 2020)</w: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end"/>
                </w:r>
              </w:sdtContent>
            </w:sdt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2843B9" w:rsidRPr="00C27DC3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611B2BE8" w:rsidR="002843B9" w:rsidRPr="00C27DC3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 xml:space="preserve">Overall accuracy </w:t>
            </w:r>
            <w:r w:rsidR="00630518">
              <w:rPr>
                <w:rFonts w:cstheme="minorHAnsi"/>
                <w:sz w:val="20"/>
                <w:szCs w:val="20"/>
                <w:lang w:val="en-US"/>
              </w:rPr>
              <w:t xml:space="preserve">is the ratio of correctly identified urban and non-urban pixels to the total </w:t>
            </w:r>
            <w:r w:rsidR="00A130C6">
              <w:rPr>
                <w:rFonts w:cstheme="minorHAnsi"/>
                <w:sz w:val="20"/>
                <w:szCs w:val="20"/>
                <w:lang w:val="en-US"/>
              </w:rPr>
              <w:t>number of predictions.</w:t>
            </w:r>
          </w:p>
        </w:tc>
      </w:tr>
      <w:tr w:rsidR="002843B9" w:rsidRPr="00C27DC3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C27DC3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04673">
              <w:rPr>
                <w:rFonts w:ascii="Calibri" w:hAnsi="Calibri" w:cs="Calibri"/>
                <w:sz w:val="20"/>
                <w:szCs w:val="20"/>
                <w:lang w:val="en-US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3DE197DF" w:rsidR="002843B9" w:rsidRPr="00C27DC3" w:rsidRDefault="00517833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The h</w:t>
            </w:r>
            <w:r w:rsidR="00BA5F00" w:rsidRPr="00012815">
              <w:rPr>
                <w:rFonts w:cstheme="minorHAnsi"/>
                <w:sz w:val="20"/>
                <w:szCs w:val="20"/>
                <w:lang w:val="en-US"/>
              </w:rPr>
              <w:t xml:space="preserve">it rate is the ratio of correctly identified urban pixels (i.e., hits) to the </w:t>
            </w:r>
            <w:r w:rsidR="00E124A5">
              <w:rPr>
                <w:rFonts w:cstheme="minorHAnsi"/>
                <w:sz w:val="20"/>
                <w:szCs w:val="20"/>
                <w:lang w:val="en-US"/>
              </w:rPr>
              <w:t>number of urban p</w:t>
            </w:r>
            <w:r w:rsidR="00C42D04">
              <w:rPr>
                <w:rFonts w:cstheme="minorHAnsi"/>
                <w:sz w:val="20"/>
                <w:szCs w:val="20"/>
                <w:lang w:val="en-US"/>
              </w:rPr>
              <w:t>ixels in the reference map</w:t>
            </w:r>
            <w:r w:rsidR="00BA5F00" w:rsidRPr="00012815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4939E9" w:rsidRPr="00C27DC3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proofErr w:type="spellStart"/>
            <w:r w:rsidRPr="00C27DC3">
              <w:rPr>
                <w:rFonts w:cstheme="minorHAnsi"/>
                <w:sz w:val="20"/>
                <w:szCs w:val="20"/>
                <w:lang w:val="en-US"/>
              </w:rPr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77A2CA74" w:rsidR="004939E9" w:rsidRPr="00C27DC3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proofErr w:type="spellStart"/>
            <w:r>
              <w:rPr>
                <w:rFonts w:cstheme="minorHAnsi"/>
                <w:sz w:val="20"/>
                <w:szCs w:val="20"/>
                <w:lang w:val="en-US"/>
              </w:rPr>
              <w:t>FoM</w:t>
            </w:r>
            <w:proofErr w:type="spellEnd"/>
            <w:r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="005D4545">
              <w:rPr>
                <w:rFonts w:cstheme="minorHAnsi"/>
                <w:sz w:val="20"/>
                <w:szCs w:val="20"/>
                <w:lang w:val="en-US"/>
              </w:rPr>
              <w:t xml:space="preserve">is the ratio of </w:t>
            </w:r>
            <w:r w:rsidR="00BC6DAB">
              <w:rPr>
                <w:rFonts w:cstheme="minorHAnsi"/>
                <w:sz w:val="20"/>
                <w:szCs w:val="20"/>
                <w:lang w:val="en-US"/>
              </w:rPr>
              <w:t xml:space="preserve">the intersection </w:t>
            </w:r>
            <w:r w:rsidR="000A6284">
              <w:rPr>
                <w:rFonts w:cstheme="minorHAnsi"/>
                <w:sz w:val="20"/>
                <w:szCs w:val="20"/>
                <w:lang w:val="en-US"/>
              </w:rPr>
              <w:t xml:space="preserve">to </w:t>
            </w:r>
            <w:r w:rsidR="00E46F95">
              <w:rPr>
                <w:rFonts w:cstheme="minorHAnsi"/>
                <w:sz w:val="20"/>
                <w:szCs w:val="20"/>
                <w:lang w:val="en-US"/>
              </w:rPr>
              <w:t xml:space="preserve">the </w:t>
            </w:r>
            <w:r w:rsidR="000A6284">
              <w:rPr>
                <w:rFonts w:cstheme="minorHAnsi"/>
                <w:sz w:val="20"/>
                <w:szCs w:val="20"/>
                <w:lang w:val="en-US"/>
              </w:rPr>
              <w:t>union when overlay predi</w:t>
            </w:r>
            <w:r w:rsidR="000B7EE5">
              <w:rPr>
                <w:rFonts w:cstheme="minorHAnsi"/>
                <w:sz w:val="20"/>
                <w:szCs w:val="20"/>
                <w:lang w:val="en-US"/>
              </w:rPr>
              <w:t>cted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urban </w:t>
            </w:r>
            <w:r w:rsidR="00176DB5">
              <w:rPr>
                <w:rFonts w:cstheme="minorHAnsi"/>
                <w:sz w:val="20"/>
                <w:szCs w:val="20"/>
                <w:lang w:val="en-US"/>
              </w:rPr>
              <w:t>pixels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with reference </w:t>
            </w:r>
            <w:r w:rsidR="00F144A5">
              <w:rPr>
                <w:rFonts w:cstheme="minorHAnsi"/>
                <w:sz w:val="20"/>
                <w:szCs w:val="20"/>
                <w:lang w:val="en-US"/>
              </w:rPr>
              <w:t>urban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="00176DB5">
              <w:rPr>
                <w:rFonts w:cstheme="minorHAnsi"/>
                <w:sz w:val="20"/>
                <w:szCs w:val="20"/>
                <w:lang w:val="en-US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  <w:lang w:val="en-US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Content>
                <w:r w:rsidR="00AE5842">
                  <w:rPr>
                    <w:rFonts w:cstheme="minorHAnsi"/>
                    <w:sz w:val="20"/>
                    <w:szCs w:val="20"/>
                    <w:lang w:val="en-US"/>
                  </w:rPr>
                  <w:t xml:space="preserve"> </w: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begin"/>
                </w:r>
                <w:r w:rsidR="008F343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=}</w:instrTex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separate"/>
                </w:r>
                <w:r w:rsidR="00A0208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t>(Pontius et al. 2008)</w: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end"/>
                </w:r>
              </w:sdtContent>
            </w:sdt>
            <w:r w:rsidR="000D6395" w:rsidRPr="00C27DC3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4939E9" w:rsidRPr="00C27DC3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C27DC3" w:rsidRDefault="004939E9" w:rsidP="00D71802">
            <w:pPr>
              <w:spacing w:line="276" w:lineRule="auto"/>
              <w:rPr>
                <w:rFonts w:eastAsia="DengXian" w:cstheme="minorHAnsi"/>
                <w:i/>
                <w:iCs/>
                <w:sz w:val="20"/>
                <w:szCs w:val="20"/>
                <w:lang w:val="en-US"/>
              </w:rPr>
            </w:pPr>
            <w:r w:rsidRPr="00C27DC3">
              <w:rPr>
                <w:rFonts w:eastAsia="DengXian" w:cstheme="minorHAnsi"/>
                <w:i/>
                <w:iCs/>
                <w:sz w:val="20"/>
                <w:szCs w:val="20"/>
                <w:lang w:val="en-US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2198436F" w:rsidR="004939E9" w:rsidRPr="00C27DC3" w:rsidRDefault="00517833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The p</w:t>
            </w:r>
            <w:r w:rsidR="00F144A5">
              <w:rPr>
                <w:rFonts w:cstheme="minorHAnsi"/>
                <w:sz w:val="20"/>
                <w:szCs w:val="20"/>
                <w:lang w:val="en-US"/>
              </w:rPr>
              <w:t xml:space="preserve">atch number is the number of </w:t>
            </w:r>
            <w:r w:rsidR="00D82536">
              <w:rPr>
                <w:rFonts w:cstheme="minorHAnsi"/>
                <w:sz w:val="20"/>
                <w:szCs w:val="20"/>
                <w:lang w:val="en-US"/>
              </w:rPr>
              <w:t>patches of the urban landscape.</w:t>
            </w:r>
          </w:p>
        </w:tc>
      </w:tr>
      <w:tr w:rsidR="004939E9" w:rsidRPr="00C27DC3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C27DC3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L</w:t>
            </w:r>
            <w:r w:rsidR="004939E9" w:rsidRPr="00C27DC3">
              <w:rPr>
                <w:rFonts w:cstheme="minorHAnsi"/>
                <w:sz w:val="20"/>
                <w:szCs w:val="20"/>
                <w:lang w:val="en-US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C27DC3" w:rsidRDefault="004B76B4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  <w:lang w:val="en-US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502890D3" w:rsidR="004939E9" w:rsidRPr="00C27DC3" w:rsidRDefault="004F7557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Reflect</w:t>
            </w:r>
            <w:r w:rsidR="002A3127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 xml:space="preserve">the complexity of </w:t>
            </w:r>
            <w:r w:rsidR="003D3F7D">
              <w:rPr>
                <w:rFonts w:cstheme="minorHAnsi"/>
                <w:sz w:val="20"/>
                <w:szCs w:val="20"/>
                <w:lang w:val="en-US"/>
              </w:rPr>
              <w:t>urban landscape patches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. For example, a squared pat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c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h is deemed simple (low value)</w:t>
            </w:r>
            <w:r w:rsidR="007D160E">
              <w:rPr>
                <w:rFonts w:cstheme="minorHAnsi"/>
                <w:sz w:val="20"/>
                <w:szCs w:val="20"/>
                <w:lang w:val="en-US"/>
              </w:rPr>
              <w:t>,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 xml:space="preserve"> whereas a linear pat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c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h is complex (high value).</w:t>
            </w:r>
          </w:p>
        </w:tc>
      </w:tr>
    </w:tbl>
    <w:p w14:paraId="6D53AC7A" w14:textId="572F10DA" w:rsidR="009C7D21" w:rsidRPr="00AC2FA5" w:rsidRDefault="00C27DC3" w:rsidP="00D71802">
      <w:pPr>
        <w:spacing w:line="276" w:lineRule="auto"/>
        <w:rPr>
          <w:i/>
          <w:iCs/>
          <w:color w:val="44546A" w:themeColor="text2"/>
          <w:sz w:val="18"/>
          <w:szCs w:val="18"/>
        </w:rPr>
      </w:pPr>
      <w:r w:rsidRPr="00AC2FA5">
        <w:rPr>
          <w:i/>
          <w:iCs/>
          <w:color w:val="44546A" w:themeColor="text2"/>
          <w:sz w:val="18"/>
          <w:szCs w:val="18"/>
        </w:rPr>
        <w:t xml:space="preserve">Note, </w:t>
      </w:r>
      <w:r w:rsidR="00B17B46" w:rsidRPr="00AC2FA5">
        <w:rPr>
          <w:i/>
          <w:iCs/>
          <w:color w:val="44546A" w:themeColor="text2"/>
          <w:sz w:val="18"/>
          <w:szCs w:val="18"/>
        </w:rPr>
        <w:t xml:space="preserve">TPR is the true positive rate, FPR is the false positive rate of the ROC </w:t>
      </w:r>
      <w:r w:rsidR="00491497" w:rsidRPr="00AC2FA5">
        <w:rPr>
          <w:i/>
          <w:iCs/>
          <w:color w:val="44546A" w:themeColor="text2"/>
          <w:sz w:val="18"/>
          <w:szCs w:val="18"/>
        </w:rPr>
        <w:t>from</w:t>
      </w:r>
      <w:r w:rsidR="00B17B46" w:rsidRPr="00AC2FA5">
        <w:rPr>
          <w:i/>
          <w:iCs/>
          <w:color w:val="44546A" w:themeColor="text2"/>
          <w:sz w:val="18"/>
          <w:szCs w:val="18"/>
        </w:rPr>
        <w:t xml:space="preserve"> the transition potential map. </w:t>
      </w:r>
      <w:r w:rsidR="009C7D21" w:rsidRPr="00AC2FA5">
        <w:rPr>
          <w:i/>
          <w:iCs/>
          <w:color w:val="44546A" w:themeColor="text2"/>
          <w:sz w:val="18"/>
          <w:szCs w:val="18"/>
        </w:rPr>
        <w:t>A refers to correctly predicted urban pixels (hit), B refers to the incorrectly predicted urban pixels (false alarm), C is the incorrectly predicted non-urban pixels (miss), and D is the correctly predicted non-urban pixels (correct rejection).</w:t>
      </w:r>
      <w:r w:rsidR="003E2C0B" w:rsidRPr="00AC2FA5">
        <w:rPr>
          <w:i/>
          <w:iCs/>
          <w:color w:val="44546A" w:themeColor="text2"/>
          <w:sz w:val="18"/>
          <w:szCs w:val="18"/>
        </w:rPr>
        <w:t xml:space="preserve"> </w:t>
      </w:r>
      <w:r w:rsidR="003B3401" w:rsidRPr="00AC2FA5">
        <w:rPr>
          <w:i/>
          <w:iCs/>
          <w:color w:val="44546A" w:themeColor="text2"/>
          <w:sz w:val="18"/>
          <w:szCs w:val="18"/>
        </w:rPr>
        <w:t xml:space="preserve">n is the total number of landscape patches.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AC2FA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AC2FA5">
        <w:rPr>
          <w:i/>
          <w:iCs/>
          <w:color w:val="44546A" w:themeColor="text2"/>
          <w:sz w:val="18"/>
          <w:szCs w:val="18"/>
        </w:rPr>
        <w:t xml:space="preserve">is the </w:t>
      </w:r>
      <w:r w:rsidR="00491497" w:rsidRPr="00AC2FA5">
        <w:rPr>
          <w:i/>
          <w:iCs/>
          <w:color w:val="44546A" w:themeColor="text2"/>
          <w:sz w:val="18"/>
          <w:szCs w:val="18"/>
        </w:rPr>
        <w:t>perimeter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 (m) of the </w:t>
      </w:r>
      <w:proofErr w:type="spellStart"/>
      <w:r w:rsidR="002843B9" w:rsidRPr="00AC2FA5">
        <w:rPr>
          <w:i/>
          <w:iCs/>
          <w:color w:val="44546A" w:themeColor="text2"/>
          <w:sz w:val="18"/>
          <w:szCs w:val="18"/>
        </w:rPr>
        <w:t>ith</w:t>
      </w:r>
      <w:proofErr w:type="spellEnd"/>
      <w:r w:rsidR="002843B9" w:rsidRPr="00AC2FA5">
        <w:rPr>
          <w:i/>
          <w:iCs/>
          <w:color w:val="44546A" w:themeColor="text2"/>
          <w:sz w:val="18"/>
          <w:szCs w:val="18"/>
        </w:rPr>
        <w:t xml:space="preserve"> path of the urban pat</w:t>
      </w:r>
      <w:r w:rsidR="00491497" w:rsidRPr="00AC2FA5">
        <w:rPr>
          <w:i/>
          <w:iCs/>
          <w:color w:val="44546A" w:themeColor="text2"/>
          <w:sz w:val="18"/>
          <w:szCs w:val="18"/>
        </w:rPr>
        <w:t>c</w:t>
      </w:r>
      <w:r w:rsidR="002843B9" w:rsidRPr="00AC2FA5">
        <w:rPr>
          <w:i/>
          <w:iCs/>
          <w:color w:val="44546A" w:themeColor="text2"/>
          <w:sz w:val="18"/>
          <w:szCs w:val="18"/>
        </w:rPr>
        <w:t>hes</w:t>
      </w:r>
      <w:r w:rsidR="00671F15" w:rsidRPr="00AC2FA5">
        <w:rPr>
          <w:i/>
          <w:iCs/>
          <w:color w:val="44546A" w:themeColor="text2"/>
          <w:sz w:val="18"/>
          <w:szCs w:val="18"/>
        </w:rPr>
        <w:t xml:space="preserve">, 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AC2FA5">
        <w:rPr>
          <w:i/>
          <w:iCs/>
          <w:color w:val="44546A" w:themeColor="text2"/>
          <w:sz w:val="18"/>
          <w:szCs w:val="18"/>
        </w:rPr>
        <w:t xml:space="preserve"> is </w:t>
      </w:r>
      <w:r w:rsidR="002843B9" w:rsidRPr="00AC2FA5">
        <w:rPr>
          <w:i/>
          <w:iCs/>
          <w:color w:val="44546A" w:themeColor="text2"/>
          <w:sz w:val="18"/>
          <w:szCs w:val="18"/>
        </w:rPr>
        <w:t>the area (</w:t>
      </w:r>
      <w:r w:rsidR="00491497" w:rsidRPr="00AC2FA5">
        <w:rPr>
          <w:i/>
          <w:iCs/>
          <w:color w:val="44546A" w:themeColor="text2"/>
          <w:sz w:val="18"/>
          <w:szCs w:val="18"/>
        </w:rPr>
        <w:t>hectare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) of </w:t>
      </w:r>
      <w:r w:rsidR="00671F15" w:rsidRPr="00AC2FA5">
        <w:rPr>
          <w:i/>
          <w:iCs/>
          <w:color w:val="44546A" w:themeColor="text2"/>
          <w:sz w:val="18"/>
          <w:szCs w:val="18"/>
        </w:rPr>
        <w:t xml:space="preserve">the </w:t>
      </w:r>
      <w:proofErr w:type="spellStart"/>
      <w:r w:rsidR="00671F15" w:rsidRPr="00AC2FA5">
        <w:rPr>
          <w:i/>
          <w:iCs/>
          <w:color w:val="44546A" w:themeColor="text2"/>
          <w:sz w:val="18"/>
          <w:szCs w:val="18"/>
        </w:rPr>
        <w:t>ith</w:t>
      </w:r>
      <w:proofErr w:type="spellEnd"/>
      <w:r w:rsidR="00671F15" w:rsidRPr="00AC2FA5">
        <w:rPr>
          <w:i/>
          <w:iCs/>
          <w:color w:val="44546A" w:themeColor="text2"/>
          <w:sz w:val="18"/>
          <w:szCs w:val="18"/>
        </w:rPr>
        <w:t xml:space="preserve"> pat</w:t>
      </w:r>
      <w:r w:rsidR="00491497" w:rsidRPr="00AC2FA5">
        <w:rPr>
          <w:i/>
          <w:iCs/>
          <w:color w:val="44546A" w:themeColor="text2"/>
          <w:sz w:val="18"/>
          <w:szCs w:val="18"/>
        </w:rPr>
        <w:t>c</w:t>
      </w:r>
      <w:r w:rsidR="00671F15" w:rsidRPr="00AC2FA5">
        <w:rPr>
          <w:i/>
          <w:iCs/>
          <w:color w:val="44546A" w:themeColor="text2"/>
          <w:sz w:val="18"/>
          <w:szCs w:val="18"/>
        </w:rPr>
        <w:t>h of the urban patches.</w:t>
      </w:r>
    </w:p>
    <w:p w14:paraId="664AD07B" w14:textId="2F42D59C" w:rsidR="003C4084" w:rsidRPr="009E67B1" w:rsidRDefault="003C4084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first validated the </w:t>
      </w:r>
      <w:r w:rsidR="00CD71CA">
        <w:rPr>
          <w:rFonts w:ascii="Calibri" w:hAnsi="Calibri" w:cs="Calibri"/>
          <w:lang w:val="en-US"/>
        </w:rPr>
        <w:t>U-Net</w:t>
      </w:r>
      <w:r>
        <w:rPr>
          <w:rFonts w:ascii="Calibri" w:hAnsi="Calibri" w:cs="Calibri"/>
          <w:lang w:val="en-US"/>
        </w:rPr>
        <w:t xml:space="preserve"> using historical urban maps, then trained </w:t>
      </w:r>
      <w:r w:rsidR="007D7322">
        <w:rPr>
          <w:rFonts w:ascii="Calibri" w:hAnsi="Calibri" w:cs="Calibri"/>
          <w:lang w:val="en-US"/>
        </w:rPr>
        <w:t xml:space="preserve">the other </w:t>
      </w:r>
      <w:r w:rsidR="00CD71CA">
        <w:rPr>
          <w:rFonts w:ascii="Calibri" w:hAnsi="Calibri" w:cs="Calibri"/>
          <w:lang w:val="en-US"/>
        </w:rPr>
        <w:t>U-Net</w:t>
      </w:r>
      <w:r>
        <w:rPr>
          <w:rFonts w:ascii="Calibri" w:hAnsi="Calibri" w:cs="Calibri"/>
          <w:lang w:val="en-US"/>
        </w:rPr>
        <w:t xml:space="preserve"> model to project </w:t>
      </w:r>
      <w:r w:rsidR="00CB1CF9">
        <w:rPr>
          <w:rFonts w:ascii="Calibri" w:hAnsi="Calibri" w:cs="Calibri"/>
          <w:lang w:val="en-US"/>
        </w:rPr>
        <w:t xml:space="preserve">future </w:t>
      </w:r>
      <w:r>
        <w:rPr>
          <w:rFonts w:ascii="Calibri" w:hAnsi="Calibri" w:cs="Calibri"/>
          <w:lang w:val="en-US"/>
        </w:rPr>
        <w:t xml:space="preserve">urban </w:t>
      </w:r>
      <w:r w:rsidR="00535089">
        <w:rPr>
          <w:rFonts w:ascii="Calibri" w:hAnsi="Calibri" w:cs="Calibri"/>
          <w:lang w:val="en-US"/>
        </w:rPr>
        <w:t>land</w:t>
      </w:r>
      <w:r w:rsidR="00152A6D">
        <w:rPr>
          <w:rFonts w:ascii="Calibri" w:hAnsi="Calibri" w:cs="Calibri"/>
          <w:lang w:val="en-US"/>
        </w:rPr>
        <w:t>-use</w:t>
      </w:r>
      <w:r>
        <w:rPr>
          <w:rFonts w:ascii="Calibri" w:hAnsi="Calibri" w:cs="Calibri"/>
          <w:lang w:val="en-US"/>
        </w:rPr>
        <w:t xml:space="preserve">. </w:t>
      </w:r>
      <w:r w:rsidR="00397A36">
        <w:rPr>
          <w:rFonts w:ascii="Calibri" w:hAnsi="Calibri" w:cs="Calibri"/>
          <w:lang w:val="en-US"/>
        </w:rPr>
        <w:t>First, u</w:t>
      </w:r>
      <w:r>
        <w:rPr>
          <w:rFonts w:ascii="Calibri" w:hAnsi="Calibri" w:cs="Calibri"/>
          <w:lang w:val="en-US"/>
        </w:rPr>
        <w:t xml:space="preserve">rban </w:t>
      </w:r>
      <w:r w:rsidR="007E0470">
        <w:rPr>
          <w:rFonts w:ascii="Calibri" w:hAnsi="Calibri" w:cs="Calibri"/>
          <w:lang w:val="en-US"/>
        </w:rPr>
        <w:t xml:space="preserve">land-use </w:t>
      </w:r>
      <w:r>
        <w:rPr>
          <w:rFonts w:ascii="Calibri" w:hAnsi="Calibri" w:cs="Calibri"/>
          <w:lang w:val="en-US"/>
        </w:rPr>
        <w:t xml:space="preserve">maps </w:t>
      </w:r>
      <w:r w:rsidR="00397A36">
        <w:rPr>
          <w:rFonts w:ascii="Calibri" w:hAnsi="Calibri" w:cs="Calibri"/>
          <w:lang w:val="en-US"/>
        </w:rPr>
        <w:t xml:space="preserve">for </w:t>
      </w:r>
      <w:r w:rsidR="007E0470">
        <w:rPr>
          <w:rFonts w:ascii="Calibri" w:hAnsi="Calibri" w:cs="Calibri"/>
          <w:lang w:val="en-US"/>
        </w:rPr>
        <w:t>1994</w:t>
      </w:r>
      <w:r>
        <w:rPr>
          <w:rFonts w:ascii="Calibri" w:hAnsi="Calibri" w:cs="Calibri"/>
          <w:lang w:val="en-US"/>
        </w:rPr>
        <w:t xml:space="preserve"> and 200</w:t>
      </w:r>
      <w:r w:rsidR="007E0470">
        <w:rPr>
          <w:rFonts w:ascii="Calibri" w:hAnsi="Calibri" w:cs="Calibri"/>
          <w:lang w:val="en-US"/>
        </w:rPr>
        <w:t>6</w:t>
      </w:r>
      <w:r>
        <w:rPr>
          <w:rFonts w:ascii="Calibri" w:hAnsi="Calibri" w:cs="Calibri"/>
          <w:lang w:val="en-US"/>
        </w:rPr>
        <w:t xml:space="preserve"> were </w:t>
      </w:r>
      <w:r w:rsidR="007E0470">
        <w:rPr>
          <w:rFonts w:ascii="Calibri" w:hAnsi="Calibri" w:cs="Calibri"/>
          <w:lang w:val="en-US"/>
        </w:rPr>
        <w:t xml:space="preserve">used </w:t>
      </w:r>
      <w:r>
        <w:rPr>
          <w:rFonts w:ascii="Calibri" w:hAnsi="Calibri" w:cs="Calibri"/>
          <w:lang w:val="en-US"/>
        </w:rPr>
        <w:t xml:space="preserve">to train </w:t>
      </w:r>
      <w:r w:rsidR="00397A36">
        <w:rPr>
          <w:rFonts w:ascii="Calibri" w:hAnsi="Calibri" w:cs="Calibri"/>
          <w:lang w:val="en-US"/>
        </w:rPr>
        <w:t>the</w:t>
      </w:r>
      <w:r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DE715F">
        <w:rPr>
          <w:rFonts w:ascii="Calibri" w:hAnsi="Calibri" w:cs="Calibri"/>
          <w:lang w:val="en-US"/>
        </w:rPr>
        <w:t xml:space="preserve"> </w:t>
      </w:r>
      <w:r w:rsidR="00397A36">
        <w:rPr>
          <w:rFonts w:ascii="Calibri" w:hAnsi="Calibri" w:cs="Calibri"/>
          <w:lang w:val="en-US"/>
        </w:rPr>
        <w:t>model</w:t>
      </w:r>
      <w:r w:rsidR="005747BF">
        <w:rPr>
          <w:rFonts w:ascii="Calibri" w:hAnsi="Calibri" w:cs="Calibri"/>
          <w:lang w:val="en-US"/>
        </w:rPr>
        <w:t xml:space="preserve"> that was</w:t>
      </w:r>
      <w:r w:rsidR="0008692A">
        <w:rPr>
          <w:rFonts w:ascii="Calibri" w:hAnsi="Calibri" w:cs="Calibri"/>
          <w:lang w:val="en-US"/>
        </w:rPr>
        <w:t xml:space="preserve"> used to</w:t>
      </w:r>
      <w:r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 xml:space="preserve">simulate the spatial distribution of </w:t>
      </w:r>
      <w:r>
        <w:rPr>
          <w:rFonts w:ascii="Calibri" w:hAnsi="Calibri" w:cs="Calibri"/>
          <w:lang w:val="en-US"/>
        </w:rPr>
        <w:t>urban</w:t>
      </w:r>
      <w:r w:rsidR="00AF4792">
        <w:rPr>
          <w:rFonts w:ascii="Calibri" w:hAnsi="Calibri" w:cs="Calibri"/>
          <w:lang w:val="en-US"/>
        </w:rPr>
        <w:t xml:space="preserve"> land-use</w:t>
      </w:r>
      <w:r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 xml:space="preserve">for </w:t>
      </w:r>
      <w:r>
        <w:rPr>
          <w:rFonts w:ascii="Calibri" w:hAnsi="Calibri" w:cs="Calibri"/>
          <w:lang w:val="en-US"/>
        </w:rPr>
        <w:t>201</w:t>
      </w:r>
      <w:r w:rsidR="00AF4792">
        <w:rPr>
          <w:rFonts w:ascii="Calibri" w:hAnsi="Calibri" w:cs="Calibri"/>
          <w:lang w:val="en-US"/>
        </w:rPr>
        <w:t>8</w:t>
      </w:r>
      <w:r>
        <w:rPr>
          <w:rFonts w:ascii="Calibri" w:hAnsi="Calibri" w:cs="Calibri"/>
          <w:lang w:val="en-US"/>
        </w:rPr>
        <w:t xml:space="preserve">, </w:t>
      </w:r>
      <w:r w:rsidR="00AA657A">
        <w:rPr>
          <w:rFonts w:ascii="Calibri" w:hAnsi="Calibri" w:cs="Calibri"/>
          <w:lang w:val="en-US"/>
        </w:rPr>
        <w:t>which</w:t>
      </w:r>
      <w:r>
        <w:rPr>
          <w:rFonts w:ascii="Calibri" w:hAnsi="Calibri" w:cs="Calibri"/>
          <w:lang w:val="en-US"/>
        </w:rPr>
        <w:t xml:space="preserve"> was assessed</w:t>
      </w:r>
      <w:r w:rsidR="00AF4792">
        <w:rPr>
          <w:rFonts w:ascii="Calibri" w:hAnsi="Calibri" w:cs="Calibri"/>
          <w:lang w:val="en-US"/>
        </w:rPr>
        <w:t>,</w:t>
      </w:r>
      <w:r>
        <w:rPr>
          <w:rFonts w:ascii="Calibri" w:hAnsi="Calibri" w:cs="Calibri"/>
          <w:lang w:val="en-US"/>
        </w:rPr>
        <w:t xml:space="preserve"> </w:t>
      </w:r>
      <w:r w:rsidR="00DE715F">
        <w:rPr>
          <w:rFonts w:ascii="Calibri" w:hAnsi="Calibri" w:cs="Calibri"/>
          <w:lang w:val="en-US"/>
        </w:rPr>
        <w:t>compared</w:t>
      </w:r>
      <w:r w:rsidR="00AF4792">
        <w:rPr>
          <w:rFonts w:ascii="Calibri" w:hAnsi="Calibri" w:cs="Calibri"/>
          <w:lang w:val="en-US"/>
        </w:rPr>
        <w:t>, and validated</w:t>
      </w:r>
      <w:r w:rsidR="00DE715F"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>against</w:t>
      </w:r>
      <w:r>
        <w:rPr>
          <w:rFonts w:ascii="Calibri" w:hAnsi="Calibri" w:cs="Calibri"/>
          <w:lang w:val="en-US"/>
        </w:rPr>
        <w:t xml:space="preserve"> the </w:t>
      </w:r>
      <w:r w:rsidR="008E3864">
        <w:rPr>
          <w:rFonts w:ascii="Calibri" w:hAnsi="Calibri" w:cs="Calibri"/>
          <w:lang w:val="en-US"/>
        </w:rPr>
        <w:t>reference</w:t>
      </w:r>
      <w:r>
        <w:rPr>
          <w:rFonts w:ascii="Calibri" w:hAnsi="Calibri" w:cs="Calibri"/>
          <w:lang w:val="en-US"/>
        </w:rPr>
        <w:t xml:space="preserve"> urban </w:t>
      </w:r>
      <w:r w:rsidR="00D23FCE">
        <w:rPr>
          <w:rFonts w:ascii="Calibri" w:hAnsi="Calibri" w:cs="Calibri"/>
          <w:lang w:val="en-US"/>
        </w:rPr>
        <w:t xml:space="preserve">land-use </w:t>
      </w:r>
      <w:r>
        <w:rPr>
          <w:rFonts w:ascii="Calibri" w:hAnsi="Calibri" w:cs="Calibri"/>
          <w:lang w:val="en-US"/>
        </w:rPr>
        <w:t>map</w:t>
      </w:r>
      <w:r w:rsidR="00D23FCE">
        <w:rPr>
          <w:rFonts w:ascii="Calibri" w:hAnsi="Calibri" w:cs="Calibri"/>
          <w:lang w:val="en-US"/>
        </w:rPr>
        <w:t xml:space="preserve"> for 2018</w:t>
      </w:r>
      <w:r>
        <w:rPr>
          <w:rFonts w:ascii="Calibri" w:hAnsi="Calibri" w:cs="Calibri"/>
          <w:lang w:val="en-US"/>
        </w:rPr>
        <w:t xml:space="preserve">. </w:t>
      </w:r>
      <w:r w:rsidR="00D23FCE">
        <w:rPr>
          <w:rFonts w:ascii="Calibri" w:hAnsi="Calibri" w:cs="Calibri"/>
          <w:lang w:val="en-US"/>
        </w:rPr>
        <w:t xml:space="preserve">Lastly, </w:t>
      </w:r>
      <w:r w:rsidR="006463B8">
        <w:rPr>
          <w:rFonts w:ascii="Calibri" w:hAnsi="Calibri" w:cs="Calibri"/>
          <w:lang w:val="en-US"/>
        </w:rPr>
        <w:t>the other</w:t>
      </w:r>
      <w:r w:rsidR="005E368B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5E368B">
        <w:rPr>
          <w:rFonts w:ascii="Calibri" w:hAnsi="Calibri" w:cs="Calibri"/>
          <w:lang w:val="en-US"/>
        </w:rPr>
        <w:t xml:space="preserve"> was trained on the urban </w:t>
      </w:r>
      <w:r w:rsidR="00F9394C">
        <w:rPr>
          <w:rFonts w:ascii="Calibri" w:hAnsi="Calibri" w:cs="Calibri"/>
          <w:lang w:val="en-US"/>
        </w:rPr>
        <w:t xml:space="preserve">land-use </w:t>
      </w:r>
      <w:r w:rsidR="005E368B">
        <w:rPr>
          <w:rFonts w:ascii="Calibri" w:hAnsi="Calibri" w:cs="Calibri"/>
          <w:lang w:val="en-US"/>
        </w:rPr>
        <w:t xml:space="preserve">maps </w:t>
      </w:r>
      <w:r w:rsidR="00F9394C">
        <w:rPr>
          <w:rFonts w:ascii="Calibri" w:hAnsi="Calibri" w:cs="Calibri"/>
          <w:lang w:val="en-US"/>
        </w:rPr>
        <w:t>for</w:t>
      </w:r>
      <w:r w:rsidR="005E368B">
        <w:rPr>
          <w:rFonts w:ascii="Calibri" w:hAnsi="Calibri" w:cs="Calibri"/>
          <w:lang w:val="en-US"/>
        </w:rPr>
        <w:t xml:space="preserve"> </w:t>
      </w:r>
      <w:r w:rsidR="002B3DAA">
        <w:rPr>
          <w:rFonts w:ascii="Calibri" w:hAnsi="Calibri" w:cs="Calibri"/>
          <w:lang w:val="en-US"/>
        </w:rPr>
        <w:t>2006</w:t>
      </w:r>
      <w:r w:rsidR="005E368B">
        <w:rPr>
          <w:rFonts w:ascii="Calibri" w:hAnsi="Calibri" w:cs="Calibri"/>
          <w:lang w:val="en-US"/>
        </w:rPr>
        <w:t xml:space="preserve"> and </w:t>
      </w:r>
      <w:r w:rsidR="002B3DAA">
        <w:rPr>
          <w:rFonts w:ascii="Calibri" w:hAnsi="Calibri" w:cs="Calibri"/>
          <w:lang w:val="en-US"/>
        </w:rPr>
        <w:t>2018</w:t>
      </w:r>
      <w:r w:rsidR="00BB5FC2">
        <w:rPr>
          <w:rFonts w:ascii="Calibri" w:hAnsi="Calibri" w:cs="Calibri"/>
          <w:lang w:val="en-US"/>
        </w:rPr>
        <w:t xml:space="preserve"> t</w:t>
      </w:r>
      <w:r>
        <w:rPr>
          <w:rFonts w:ascii="Calibri" w:hAnsi="Calibri" w:cs="Calibri"/>
          <w:lang w:val="en-US"/>
        </w:rPr>
        <w:t xml:space="preserve">o </w:t>
      </w:r>
      <w:r w:rsidR="00516F01">
        <w:rPr>
          <w:rFonts w:ascii="Calibri" w:hAnsi="Calibri" w:cs="Calibri"/>
          <w:lang w:val="en-US"/>
        </w:rPr>
        <w:t xml:space="preserve">predict the </w:t>
      </w:r>
      <w:r w:rsidR="00285F2F">
        <w:rPr>
          <w:rFonts w:ascii="Calibri" w:hAnsi="Calibri" w:cs="Calibri"/>
          <w:lang w:val="en-US"/>
        </w:rPr>
        <w:t xml:space="preserve">urban </w:t>
      </w:r>
      <w:r w:rsidR="00F9394C">
        <w:rPr>
          <w:rFonts w:ascii="Calibri" w:hAnsi="Calibri" w:cs="Calibri"/>
          <w:lang w:val="en-US"/>
        </w:rPr>
        <w:t>land-use for</w:t>
      </w:r>
      <w:r w:rsidR="00BB5FC2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2030</w:t>
      </w:r>
      <w:r w:rsidR="00BB5FC2">
        <w:rPr>
          <w:rFonts w:ascii="Calibri" w:hAnsi="Calibri" w:cs="Calibri"/>
          <w:lang w:val="en-US"/>
        </w:rPr>
        <w:t>.</w:t>
      </w:r>
      <w:r>
        <w:rPr>
          <w:rFonts w:ascii="Calibri" w:hAnsi="Calibri" w:cs="Calibri"/>
          <w:lang w:val="en-US"/>
        </w:rPr>
        <w:t xml:space="preserve"> </w:t>
      </w:r>
    </w:p>
    <w:p w14:paraId="5805C310" w14:textId="1497E2D5" w:rsidR="00C422CF" w:rsidRPr="009E67B1" w:rsidRDefault="00DE2512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C422CF" w:rsidRPr="009E67B1">
        <w:rPr>
          <w:rFonts w:ascii="Calibri" w:hAnsi="Calibri" w:cs="Calibri"/>
          <w:lang w:val="en-US"/>
        </w:rPr>
        <w:t xml:space="preserve">. </w:t>
      </w:r>
      <w:r w:rsidR="00512206" w:rsidRPr="009E67B1">
        <w:rPr>
          <w:rFonts w:ascii="Calibri" w:hAnsi="Calibri" w:cs="Calibri"/>
          <w:lang w:val="en-US"/>
        </w:rPr>
        <w:t>Result</w:t>
      </w:r>
      <w:r w:rsidR="0090121D">
        <w:rPr>
          <w:rFonts w:ascii="Calibri" w:hAnsi="Calibri" w:cs="Calibri"/>
          <w:lang w:val="en-US"/>
        </w:rPr>
        <w:t>s</w:t>
      </w:r>
    </w:p>
    <w:p w14:paraId="646954B7" w14:textId="562B62B5" w:rsidR="00AB6395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AB6395" w:rsidRPr="009E67B1">
        <w:rPr>
          <w:rFonts w:ascii="Calibri" w:hAnsi="Calibri" w:cs="Calibri"/>
          <w:lang w:val="en-US"/>
        </w:rPr>
        <w:t>.</w:t>
      </w:r>
      <w:r w:rsidR="00E05C70">
        <w:rPr>
          <w:rFonts w:ascii="Calibri" w:hAnsi="Calibri" w:cs="Calibri"/>
          <w:lang w:val="en-US"/>
        </w:rPr>
        <w:t>1</w:t>
      </w:r>
      <w:r w:rsidR="00AB6395" w:rsidRPr="009E67B1">
        <w:rPr>
          <w:rFonts w:ascii="Calibri" w:hAnsi="Calibri" w:cs="Calibri"/>
          <w:lang w:val="en-US"/>
        </w:rPr>
        <w:t xml:space="preserve"> </w:t>
      </w:r>
      <w:r w:rsidR="00E05C70">
        <w:rPr>
          <w:rFonts w:ascii="Calibri" w:hAnsi="Calibri" w:cs="Calibri"/>
          <w:lang w:val="en-US"/>
        </w:rPr>
        <w:t>M</w:t>
      </w:r>
      <w:r w:rsidR="00F35470" w:rsidRPr="009E67B1">
        <w:rPr>
          <w:rFonts w:ascii="Calibri" w:hAnsi="Calibri" w:cs="Calibri"/>
          <w:lang w:val="en-US"/>
        </w:rPr>
        <w:t>odel training</w:t>
      </w:r>
    </w:p>
    <w:p w14:paraId="0783CED7" w14:textId="0E8E4A87" w:rsidR="00377899" w:rsidRPr="009E67B1" w:rsidRDefault="00377899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5F18E3">
        <w:rPr>
          <w:rFonts w:ascii="Calibri" w:hAnsi="Calibri" w:cs="Calibri"/>
          <w:lang w:val="en-US"/>
        </w:rPr>
        <w:t xml:space="preserve">MSE of the </w:t>
      </w:r>
      <w:r w:rsidR="00CD71CA">
        <w:rPr>
          <w:rFonts w:ascii="Calibri" w:hAnsi="Calibri" w:cs="Calibri"/>
          <w:lang w:val="en-US"/>
        </w:rPr>
        <w:t>U-Net</w:t>
      </w:r>
      <w:r w:rsidR="006B011A">
        <w:rPr>
          <w:rFonts w:ascii="Calibri" w:hAnsi="Calibri" w:cs="Calibri"/>
          <w:lang w:val="en-US"/>
        </w:rPr>
        <w:t xml:space="preserve"> </w:t>
      </w:r>
      <w:r w:rsidR="00F84BE2">
        <w:rPr>
          <w:rFonts w:ascii="Calibri" w:hAnsi="Calibri" w:cs="Calibri"/>
          <w:lang w:val="en-US"/>
        </w:rPr>
        <w:t xml:space="preserve">trained </w:t>
      </w:r>
      <w:r w:rsidR="00BC7FDD">
        <w:rPr>
          <w:rFonts w:ascii="Calibri" w:hAnsi="Calibri" w:cs="Calibri"/>
          <w:lang w:val="en-US"/>
        </w:rPr>
        <w:t>on</w:t>
      </w:r>
      <w:r w:rsidR="00F84BE2">
        <w:rPr>
          <w:rFonts w:ascii="Calibri" w:hAnsi="Calibri" w:cs="Calibri"/>
          <w:lang w:val="en-US"/>
        </w:rPr>
        <w:t xml:space="preserve"> </w:t>
      </w:r>
      <w:r w:rsidR="002A62B9">
        <w:rPr>
          <w:rFonts w:ascii="Calibri" w:hAnsi="Calibri" w:cs="Calibri"/>
          <w:lang w:val="en-US"/>
        </w:rPr>
        <w:t xml:space="preserve">the </w:t>
      </w:r>
      <w:r w:rsidR="00F84BE2">
        <w:rPr>
          <w:rFonts w:ascii="Calibri" w:hAnsi="Calibri" w:cs="Calibri"/>
          <w:lang w:val="en-US"/>
        </w:rPr>
        <w:t xml:space="preserve">urban images of </w:t>
      </w:r>
      <w:r w:rsidR="004C41C6">
        <w:rPr>
          <w:rFonts w:ascii="Calibri" w:hAnsi="Calibri" w:cs="Calibri"/>
          <w:lang w:val="en-US"/>
        </w:rPr>
        <w:t>1994</w:t>
      </w:r>
      <w:r w:rsidR="00F84BE2">
        <w:rPr>
          <w:rFonts w:ascii="Calibri" w:hAnsi="Calibri" w:cs="Calibri"/>
          <w:lang w:val="en-US"/>
        </w:rPr>
        <w:t xml:space="preserve"> and </w:t>
      </w:r>
      <w:r w:rsidR="004C41C6">
        <w:rPr>
          <w:rFonts w:ascii="Calibri" w:hAnsi="Calibri" w:cs="Calibri"/>
          <w:lang w:val="en-US"/>
        </w:rPr>
        <w:t>2006</w:t>
      </w:r>
      <w:r w:rsidR="002A62B9">
        <w:rPr>
          <w:rFonts w:ascii="Calibri" w:hAnsi="Calibri" w:cs="Calibri"/>
          <w:lang w:val="en-US"/>
        </w:rPr>
        <w:t xml:space="preserve"> </w:t>
      </w:r>
      <w:r w:rsidR="00040BF9">
        <w:rPr>
          <w:rFonts w:ascii="Calibri" w:hAnsi="Calibri" w:cs="Calibri"/>
          <w:lang w:val="en-US"/>
        </w:rPr>
        <w:t xml:space="preserve">is </w:t>
      </w:r>
      <w:r w:rsidR="00B132E1">
        <w:rPr>
          <w:rFonts w:ascii="Calibri" w:hAnsi="Calibri" w:cs="Calibri"/>
          <w:lang w:val="en-US"/>
        </w:rPr>
        <w:t xml:space="preserve">shown </w:t>
      </w:r>
      <w:r w:rsidR="00040BF9">
        <w:rPr>
          <w:rFonts w:ascii="Calibri" w:hAnsi="Calibri" w:cs="Calibri"/>
          <w:lang w:val="en-US"/>
        </w:rPr>
        <w:t xml:space="preserve">in </w:t>
      </w:r>
      <w:r w:rsidR="00AB4CCA">
        <w:rPr>
          <w:rFonts w:ascii="Calibri" w:hAnsi="Calibri" w:cs="Calibri"/>
          <w:lang w:val="en-US"/>
        </w:rPr>
        <w:fldChar w:fldCharType="begin"/>
      </w:r>
      <w:r w:rsidR="00AB4CCA">
        <w:rPr>
          <w:rFonts w:ascii="Calibri" w:hAnsi="Calibri" w:cs="Calibri"/>
          <w:lang w:val="en-US"/>
        </w:rPr>
        <w:instrText xml:space="preserve"> REF _Ref81460569 \h </w:instrText>
      </w:r>
      <w:r w:rsidR="00AB4CCA">
        <w:rPr>
          <w:rFonts w:ascii="Calibri" w:hAnsi="Calibri" w:cs="Calibri"/>
          <w:lang w:val="en-US"/>
        </w:rPr>
      </w:r>
      <w:r w:rsidR="00AB4CCA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8</w:t>
      </w:r>
      <w:r w:rsidR="00AB4CCA">
        <w:rPr>
          <w:rFonts w:ascii="Calibri" w:hAnsi="Calibri" w:cs="Calibri"/>
          <w:lang w:val="en-US"/>
        </w:rPr>
        <w:fldChar w:fldCharType="end"/>
      </w:r>
      <w:r w:rsidR="003862DA">
        <w:rPr>
          <w:rFonts w:ascii="Calibri" w:hAnsi="Calibri" w:cs="Calibri"/>
          <w:lang w:val="en-US"/>
        </w:rPr>
        <w:t xml:space="preserve">. </w:t>
      </w:r>
      <w:r w:rsidR="00F84BE2">
        <w:rPr>
          <w:rFonts w:ascii="Calibri" w:hAnsi="Calibri" w:cs="Calibri"/>
          <w:lang w:val="en-US"/>
        </w:rPr>
        <w:t>The lowest MSE was 0.022 at the 70</w:t>
      </w:r>
      <w:r w:rsidR="00F84BE2" w:rsidRPr="00F84BE2">
        <w:rPr>
          <w:rFonts w:ascii="Calibri" w:hAnsi="Calibri" w:cs="Calibri"/>
          <w:vertAlign w:val="superscript"/>
          <w:lang w:val="en-US"/>
        </w:rPr>
        <w:t>th</w:t>
      </w:r>
      <w:r w:rsidR="00F84BE2">
        <w:rPr>
          <w:rFonts w:ascii="Calibri" w:hAnsi="Calibri" w:cs="Calibri"/>
          <w:lang w:val="en-US"/>
        </w:rPr>
        <w:t xml:space="preserve"> epoch, which was </w:t>
      </w:r>
      <w:r w:rsidR="008C5869">
        <w:rPr>
          <w:rFonts w:ascii="Calibri" w:hAnsi="Calibri" w:cs="Calibri"/>
          <w:lang w:val="en-US"/>
        </w:rPr>
        <w:t>determined</w:t>
      </w:r>
      <w:r w:rsidR="00F84BE2">
        <w:rPr>
          <w:rFonts w:ascii="Calibri" w:hAnsi="Calibri" w:cs="Calibri"/>
          <w:lang w:val="en-US"/>
        </w:rPr>
        <w:t xml:space="preserve"> as the best </w:t>
      </w:r>
      <w:r w:rsidR="001F61CD">
        <w:rPr>
          <w:rFonts w:ascii="Calibri" w:hAnsi="Calibri" w:cs="Calibri"/>
          <w:lang w:val="en-US"/>
        </w:rPr>
        <w:t xml:space="preserve">training epoch </w:t>
      </w:r>
      <w:r w:rsidR="00F84BE2">
        <w:rPr>
          <w:rFonts w:ascii="Calibri" w:hAnsi="Calibri" w:cs="Calibri"/>
          <w:lang w:val="en-US"/>
        </w:rPr>
        <w:t xml:space="preserve">to produce </w:t>
      </w:r>
      <w:r w:rsidR="00EF23A4">
        <w:rPr>
          <w:rFonts w:ascii="Calibri" w:hAnsi="Calibri" w:cs="Calibri"/>
          <w:lang w:val="en-US"/>
        </w:rPr>
        <w:t xml:space="preserve">the U-Net model that </w:t>
      </w:r>
      <w:r w:rsidR="005A2568">
        <w:rPr>
          <w:rFonts w:ascii="Calibri" w:hAnsi="Calibri" w:cs="Calibri"/>
          <w:lang w:val="en-US"/>
        </w:rPr>
        <w:t>simulated</w:t>
      </w:r>
      <w:r w:rsidR="00F84BE2">
        <w:rPr>
          <w:rFonts w:ascii="Calibri" w:hAnsi="Calibri" w:cs="Calibri"/>
          <w:lang w:val="en-US"/>
        </w:rPr>
        <w:t xml:space="preserve"> </w:t>
      </w:r>
      <w:r w:rsidR="00EF23A4">
        <w:rPr>
          <w:rFonts w:ascii="Calibri" w:hAnsi="Calibri" w:cs="Calibri"/>
          <w:lang w:val="en-US"/>
        </w:rPr>
        <w:t xml:space="preserve">the </w:t>
      </w:r>
      <w:r w:rsidR="00F84BE2">
        <w:rPr>
          <w:rFonts w:ascii="Calibri" w:hAnsi="Calibri" w:cs="Calibri"/>
          <w:lang w:val="en-US"/>
        </w:rPr>
        <w:t xml:space="preserve">urban </w:t>
      </w:r>
      <w:r w:rsidR="00E5340C">
        <w:rPr>
          <w:rFonts w:ascii="Calibri" w:hAnsi="Calibri" w:cs="Calibri"/>
          <w:lang w:val="en-US"/>
        </w:rPr>
        <w:t>layout</w:t>
      </w:r>
      <w:r w:rsidR="00F84BE2">
        <w:rPr>
          <w:rFonts w:ascii="Calibri" w:hAnsi="Calibri" w:cs="Calibri"/>
          <w:lang w:val="en-US"/>
        </w:rPr>
        <w:t xml:space="preserve"> of </w:t>
      </w:r>
      <w:r w:rsidR="00EF23A4">
        <w:rPr>
          <w:rFonts w:ascii="Calibri" w:hAnsi="Calibri" w:cs="Calibri"/>
          <w:lang w:val="en-US"/>
        </w:rPr>
        <w:t>2018</w:t>
      </w:r>
      <w:r w:rsidR="00F84BE2">
        <w:rPr>
          <w:rFonts w:ascii="Calibri" w:hAnsi="Calibri" w:cs="Calibri"/>
          <w:lang w:val="en-US"/>
        </w:rPr>
        <w:t>.</w:t>
      </w:r>
    </w:p>
    <w:p w14:paraId="7D37F0C3" w14:textId="77777777" w:rsidR="009E4CC5" w:rsidRDefault="00F23095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5F005429" wp14:editId="1D76D169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4836F751" w:rsidR="00F35470" w:rsidRDefault="009E4CC5" w:rsidP="009E4CC5">
      <w:pPr>
        <w:pStyle w:val="Caption"/>
        <w:rPr>
          <w:rFonts w:ascii="Calibri" w:hAnsi="Calibri" w:cs="Calibri"/>
          <w:lang w:val="en-US"/>
        </w:rPr>
      </w:pPr>
      <w:bookmarkStart w:id="57" w:name="_Ref8146056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8</w:t>
      </w:r>
      <w:r>
        <w:fldChar w:fldCharType="end"/>
      </w:r>
      <w:bookmarkEnd w:id="57"/>
      <w:r>
        <w:t xml:space="preserve">. The </w:t>
      </w:r>
      <w:r w:rsidR="008E3B0F">
        <w:t>mean squared error (MSE)</w:t>
      </w:r>
      <w:r>
        <w:t xml:space="preserve"> of</w:t>
      </w:r>
      <w:r w:rsidR="008E3B0F">
        <w:t xml:space="preserve"> applying</w:t>
      </w:r>
      <w:r>
        <w:t xml:space="preserve"> the </w:t>
      </w:r>
      <w:r w:rsidR="005376B0">
        <w:t xml:space="preserve">training </w:t>
      </w:r>
      <w:r w:rsidR="00CD71CA">
        <w:t>U-Net</w:t>
      </w:r>
      <w:r w:rsidR="005376B0">
        <w:t xml:space="preserve"> </w:t>
      </w:r>
      <w:r w:rsidR="008E3B0F">
        <w:t>on the validation samples</w:t>
      </w:r>
      <w:r>
        <w:t xml:space="preserve"> at different epochs</w:t>
      </w:r>
      <w:r w:rsidR="005376B0">
        <w:t>. W</w:t>
      </w:r>
      <w:r w:rsidR="00323623">
        <w:t xml:space="preserve">e saved the intermedia model of </w:t>
      </w:r>
      <w:r w:rsidR="00E820B8">
        <w:t>each epoch</w:t>
      </w:r>
      <w:r w:rsidR="00323623">
        <w:t xml:space="preserve"> and the dot is the MSE</w:t>
      </w:r>
      <w:r w:rsidR="000A7A63">
        <w:t xml:space="preserve"> of such model on the validation samples.</w:t>
      </w:r>
      <w:r w:rsidR="00550550">
        <w:t xml:space="preserve"> The line and ribbon are the </w:t>
      </w:r>
      <w:r w:rsidR="00085F29">
        <w:t xml:space="preserve">fitting and </w:t>
      </w:r>
      <w:r w:rsidR="000B5CA1">
        <w:t>confidence</w:t>
      </w:r>
      <w:r w:rsidR="00085F29">
        <w:t xml:space="preserve"> interval</w:t>
      </w:r>
      <w:r w:rsidR="000B5CA1">
        <w:t xml:space="preserve"> </w:t>
      </w:r>
      <w:r w:rsidR="00675143">
        <w:t>of</w:t>
      </w:r>
      <w:r w:rsidR="000B5CA1">
        <w:t xml:space="preserve"> the dots to better reflect the trend.</w:t>
      </w:r>
    </w:p>
    <w:p w14:paraId="576D3D47" w14:textId="38D32879" w:rsidR="00F84BE2" w:rsidRDefault="00C5065F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structure of the U-Net </w:t>
      </w:r>
      <w:r w:rsidR="0086542F">
        <w:rPr>
          <w:rFonts w:ascii="Calibri" w:hAnsi="Calibri" w:cs="Calibri"/>
          <w:lang w:val="en-US"/>
        </w:rPr>
        <w:t xml:space="preserve">successfully </w:t>
      </w:r>
      <w:r>
        <w:rPr>
          <w:rFonts w:ascii="Calibri" w:hAnsi="Calibri" w:cs="Calibri"/>
          <w:lang w:val="en-US"/>
        </w:rPr>
        <w:t xml:space="preserve">learned </w:t>
      </w:r>
      <w:r w:rsidR="00925271">
        <w:rPr>
          <w:rFonts w:ascii="Calibri" w:hAnsi="Calibri" w:cs="Calibri"/>
          <w:lang w:val="en-US"/>
        </w:rPr>
        <w:t xml:space="preserve">and captured different aspects of the complex spatial patterns of urban areas in the study area </w:t>
      </w:r>
      <w:r w:rsidR="00F84BE2">
        <w:rPr>
          <w:rFonts w:ascii="Calibri" w:hAnsi="Calibri" w:cs="Calibri"/>
          <w:lang w:val="en-US"/>
        </w:rPr>
        <w:t>(</w:t>
      </w:r>
      <w:r w:rsidR="00231D13">
        <w:rPr>
          <w:rFonts w:ascii="Calibri" w:hAnsi="Calibri" w:cs="Calibri"/>
          <w:highlight w:val="yellow"/>
          <w:lang w:val="en-US"/>
        </w:rPr>
        <w:fldChar w:fldCharType="begin"/>
      </w:r>
      <w:r w:rsidR="00231D13">
        <w:rPr>
          <w:rFonts w:ascii="Calibri" w:hAnsi="Calibri" w:cs="Calibri"/>
          <w:lang w:val="en-US"/>
        </w:rPr>
        <w:instrText xml:space="preserve"> REF _Ref81460686 \h </w:instrText>
      </w:r>
      <w:r w:rsidR="00231D13">
        <w:rPr>
          <w:rFonts w:ascii="Calibri" w:hAnsi="Calibri" w:cs="Calibri"/>
          <w:highlight w:val="yellow"/>
          <w:lang w:val="en-US"/>
        </w:rPr>
      </w:r>
      <w:r w:rsidR="00231D13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9</w:t>
      </w:r>
      <w:r w:rsidR="00231D13">
        <w:rPr>
          <w:rFonts w:ascii="Calibri" w:hAnsi="Calibri" w:cs="Calibri"/>
          <w:highlight w:val="yellow"/>
          <w:lang w:val="en-US"/>
        </w:rPr>
        <w:fldChar w:fldCharType="end"/>
      </w:r>
      <w:r w:rsidR="00F84BE2">
        <w:rPr>
          <w:rFonts w:ascii="Calibri" w:hAnsi="Calibri" w:cs="Calibri"/>
          <w:lang w:val="en-US"/>
        </w:rPr>
        <w:t>).</w:t>
      </w:r>
      <w:r w:rsidR="004B763F">
        <w:rPr>
          <w:rFonts w:ascii="Calibri" w:hAnsi="Calibri" w:cs="Calibri"/>
          <w:lang w:val="en-US"/>
        </w:rPr>
        <w:t xml:space="preserve"> </w:t>
      </w:r>
      <w:r w:rsidR="00E41076">
        <w:rPr>
          <w:rFonts w:ascii="Calibri" w:hAnsi="Calibri" w:cs="Calibri"/>
          <w:lang w:val="en-US"/>
        </w:rPr>
        <w:t xml:space="preserve">For example, in the illustrative sample </w:t>
      </w:r>
      <w:r w:rsidR="0021413F">
        <w:rPr>
          <w:rFonts w:ascii="Calibri" w:hAnsi="Calibri" w:cs="Calibri"/>
          <w:lang w:val="en-US"/>
        </w:rPr>
        <w:t xml:space="preserve">presented in </w:t>
      </w:r>
      <w:r w:rsidR="0021413F">
        <w:rPr>
          <w:rFonts w:ascii="Calibri" w:hAnsi="Calibri" w:cs="Calibri"/>
          <w:highlight w:val="yellow"/>
          <w:lang w:val="en-US"/>
        </w:rPr>
        <w:fldChar w:fldCharType="begin"/>
      </w:r>
      <w:r w:rsidR="0021413F">
        <w:rPr>
          <w:rFonts w:ascii="Calibri" w:hAnsi="Calibri" w:cs="Calibri"/>
          <w:lang w:val="en-US"/>
        </w:rPr>
        <w:instrText xml:space="preserve"> REF _Ref81460686 \h </w:instrText>
      </w:r>
      <w:r w:rsidR="0021413F">
        <w:rPr>
          <w:rFonts w:ascii="Calibri" w:hAnsi="Calibri" w:cs="Calibri"/>
          <w:highlight w:val="yellow"/>
          <w:lang w:val="en-US"/>
        </w:rPr>
      </w:r>
      <w:r w:rsidR="0021413F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9</w:t>
      </w:r>
      <w:r w:rsidR="0021413F">
        <w:rPr>
          <w:rFonts w:ascii="Calibri" w:hAnsi="Calibri" w:cs="Calibri"/>
          <w:highlight w:val="yellow"/>
          <w:lang w:val="en-US"/>
        </w:rPr>
        <w:fldChar w:fldCharType="end"/>
      </w:r>
      <w:r w:rsidR="0021413F">
        <w:rPr>
          <w:rFonts w:ascii="Calibri" w:hAnsi="Calibri" w:cs="Calibri"/>
          <w:lang w:val="en-US"/>
        </w:rPr>
        <w:t>, t</w:t>
      </w:r>
      <w:r w:rsidR="004B763F">
        <w:rPr>
          <w:rFonts w:ascii="Calibri" w:hAnsi="Calibri" w:cs="Calibri"/>
          <w:lang w:val="en-US"/>
        </w:rPr>
        <w:t xml:space="preserve">he </w:t>
      </w:r>
      <w:r w:rsidR="0021413F">
        <w:rPr>
          <w:rFonts w:ascii="Calibri" w:hAnsi="Calibri" w:cs="Calibri"/>
          <w:lang w:val="en-US"/>
        </w:rPr>
        <w:t>Down</w:t>
      </w:r>
      <w:r w:rsidR="004B763F">
        <w:rPr>
          <w:rFonts w:ascii="Calibri" w:hAnsi="Calibri" w:cs="Calibri"/>
          <w:lang w:val="en-US"/>
        </w:rPr>
        <w:t xml:space="preserve">-1 layer </w:t>
      </w:r>
      <w:r w:rsidR="00606ACA">
        <w:rPr>
          <w:rFonts w:ascii="Calibri" w:hAnsi="Calibri" w:cs="Calibri"/>
          <w:lang w:val="en-US"/>
        </w:rPr>
        <w:t>broadly</w:t>
      </w:r>
      <w:r w:rsidR="004B763F">
        <w:rPr>
          <w:rFonts w:ascii="Calibri" w:hAnsi="Calibri" w:cs="Calibri"/>
          <w:lang w:val="en-US"/>
        </w:rPr>
        <w:t xml:space="preserve"> distinguish</w:t>
      </w:r>
      <w:r w:rsidR="00606ACA">
        <w:rPr>
          <w:rFonts w:ascii="Calibri" w:hAnsi="Calibri" w:cs="Calibri"/>
          <w:lang w:val="en-US"/>
        </w:rPr>
        <w:t>ed between</w:t>
      </w:r>
      <w:r w:rsidR="004B763F">
        <w:rPr>
          <w:rFonts w:ascii="Calibri" w:hAnsi="Calibri" w:cs="Calibri"/>
          <w:lang w:val="en-US"/>
        </w:rPr>
        <w:t xml:space="preserve"> urban and non-urban pixels.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>own-2 layer had recognize</w:t>
      </w:r>
      <w:r w:rsidR="00606ACA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simple patterns</w:t>
      </w:r>
      <w:r w:rsidR="00606ACA">
        <w:rPr>
          <w:rFonts w:ascii="Calibri" w:hAnsi="Calibri" w:cs="Calibri"/>
          <w:lang w:val="en-US"/>
        </w:rPr>
        <w:t xml:space="preserve"> such as </w:t>
      </w:r>
      <w:r w:rsidR="004B763F">
        <w:rPr>
          <w:rFonts w:ascii="Calibri" w:hAnsi="Calibri" w:cs="Calibri"/>
          <w:lang w:val="en-US"/>
        </w:rPr>
        <w:t xml:space="preserve">the horizontal and vertical </w:t>
      </w:r>
      <w:r w:rsidR="000E5028">
        <w:rPr>
          <w:rFonts w:ascii="Calibri" w:hAnsi="Calibri" w:cs="Calibri"/>
          <w:lang w:val="en-US"/>
        </w:rPr>
        <w:t>roads and</w:t>
      </w:r>
      <w:r w:rsidR="004B763F">
        <w:rPr>
          <w:rFonts w:ascii="Calibri" w:hAnsi="Calibri" w:cs="Calibri"/>
          <w:lang w:val="en-US"/>
        </w:rPr>
        <w:t xml:space="preserve"> </w:t>
      </w:r>
      <w:r w:rsidR="00664931">
        <w:rPr>
          <w:rFonts w:ascii="Calibri" w:hAnsi="Calibri" w:cs="Calibri"/>
          <w:lang w:val="en-US"/>
        </w:rPr>
        <w:t>learned to highlight</w:t>
      </w:r>
      <w:r w:rsidR="006D5D39">
        <w:rPr>
          <w:rFonts w:ascii="Calibri" w:hAnsi="Calibri" w:cs="Calibri"/>
          <w:lang w:val="en-US"/>
        </w:rPr>
        <w:t xml:space="preserve"> </w:t>
      </w:r>
      <w:r w:rsidR="004B763F">
        <w:rPr>
          <w:rFonts w:ascii="Calibri" w:hAnsi="Calibri" w:cs="Calibri"/>
          <w:lang w:val="en-US"/>
        </w:rPr>
        <w:t xml:space="preserve">larger towns among small villages.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own-3 layer had learned to associate </w:t>
      </w:r>
      <w:r w:rsidR="009630D6">
        <w:rPr>
          <w:rFonts w:ascii="Calibri" w:hAnsi="Calibri" w:cs="Calibri"/>
          <w:lang w:val="en-US"/>
        </w:rPr>
        <w:t>adjacent</w:t>
      </w:r>
      <w:r w:rsidR="004B763F">
        <w:rPr>
          <w:rFonts w:ascii="Calibri" w:hAnsi="Calibri" w:cs="Calibri"/>
          <w:lang w:val="en-US"/>
        </w:rPr>
        <w:t xml:space="preserve"> </w:t>
      </w:r>
      <w:r w:rsidR="004457CA">
        <w:rPr>
          <w:rFonts w:ascii="Calibri" w:hAnsi="Calibri" w:cs="Calibri"/>
          <w:lang w:val="en-US"/>
        </w:rPr>
        <w:t xml:space="preserve">urban </w:t>
      </w:r>
      <w:r w:rsidR="009630D6">
        <w:rPr>
          <w:rFonts w:ascii="Calibri" w:hAnsi="Calibri" w:cs="Calibri"/>
          <w:lang w:val="en-US"/>
        </w:rPr>
        <w:t>clusters</w:t>
      </w:r>
      <w:r w:rsidR="001B058C">
        <w:rPr>
          <w:rFonts w:ascii="Calibri" w:hAnsi="Calibri" w:cs="Calibri"/>
          <w:lang w:val="en-US"/>
        </w:rPr>
        <w:t>,</w:t>
      </w:r>
      <w:r w:rsidR="00413C9B">
        <w:rPr>
          <w:rFonts w:ascii="Calibri" w:hAnsi="Calibri" w:cs="Calibri"/>
          <w:lang w:val="en-US"/>
        </w:rPr>
        <w:t xml:space="preserve"> and </w:t>
      </w:r>
      <w:r w:rsidR="004B763F">
        <w:rPr>
          <w:rFonts w:ascii="Calibri" w:hAnsi="Calibri" w:cs="Calibri"/>
          <w:lang w:val="en-US"/>
        </w:rPr>
        <w:t>potential urban development corridors connect</w:t>
      </w:r>
      <w:r w:rsidR="00413C9B">
        <w:rPr>
          <w:rFonts w:ascii="Calibri" w:hAnsi="Calibri" w:cs="Calibri"/>
          <w:lang w:val="en-US"/>
        </w:rPr>
        <w:t>ing</w:t>
      </w:r>
      <w:r w:rsidR="004B763F">
        <w:rPr>
          <w:rFonts w:ascii="Calibri" w:hAnsi="Calibri" w:cs="Calibri"/>
          <w:lang w:val="en-US"/>
        </w:rPr>
        <w:t xml:space="preserve"> discreet towns/villages</w:t>
      </w:r>
      <w:r w:rsidR="00413C9B" w:rsidRPr="00413C9B">
        <w:rPr>
          <w:rFonts w:ascii="Calibri" w:hAnsi="Calibri" w:cs="Calibri"/>
          <w:lang w:val="en-US"/>
        </w:rPr>
        <w:t xml:space="preserve"> </w:t>
      </w:r>
      <w:r w:rsidR="00413C9B">
        <w:rPr>
          <w:rFonts w:ascii="Calibri" w:hAnsi="Calibri" w:cs="Calibri"/>
          <w:lang w:val="en-US"/>
        </w:rPr>
        <w:t>were identified</w:t>
      </w:r>
      <w:r w:rsidR="004B763F">
        <w:rPr>
          <w:rFonts w:ascii="Calibri" w:hAnsi="Calibri" w:cs="Calibri"/>
          <w:lang w:val="en-US"/>
        </w:rPr>
        <w:t xml:space="preserve">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>own-4 layer allocate</w:t>
      </w:r>
      <w:r w:rsidR="00413C9B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higher urban development probability to the pixels near existing towns/villages</w:t>
      </w:r>
      <w:r w:rsidR="009630D6">
        <w:rPr>
          <w:rFonts w:ascii="Calibri" w:hAnsi="Calibri" w:cs="Calibri"/>
          <w:lang w:val="en-US"/>
        </w:rPr>
        <w:t xml:space="preserve">, making </w:t>
      </w:r>
      <w:r w:rsidR="004B763F">
        <w:rPr>
          <w:rFonts w:ascii="Calibri" w:hAnsi="Calibri" w:cs="Calibri"/>
          <w:lang w:val="en-US"/>
        </w:rPr>
        <w:t>the urban development corridors more concentrate</w:t>
      </w:r>
      <w:r w:rsidR="004620DB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and intensive. The </w:t>
      </w:r>
      <w:r w:rsidR="00D976A9">
        <w:rPr>
          <w:rFonts w:ascii="Calibri" w:hAnsi="Calibri" w:cs="Calibri"/>
          <w:lang w:val="en-US"/>
        </w:rPr>
        <w:t>B</w:t>
      </w:r>
      <w:r w:rsidR="004B763F">
        <w:rPr>
          <w:rFonts w:ascii="Calibri" w:hAnsi="Calibri" w:cs="Calibri"/>
          <w:lang w:val="en-US"/>
        </w:rPr>
        <w:t xml:space="preserve">ottleneck </w:t>
      </w:r>
      <w:r w:rsidR="004620DB">
        <w:rPr>
          <w:rFonts w:ascii="Calibri" w:hAnsi="Calibri" w:cs="Calibri"/>
          <w:lang w:val="en-US"/>
        </w:rPr>
        <w:t>layers</w:t>
      </w:r>
      <w:r w:rsidR="000D545B">
        <w:rPr>
          <w:rFonts w:ascii="Calibri" w:hAnsi="Calibri" w:cs="Calibri"/>
          <w:lang w:val="en-US"/>
        </w:rPr>
        <w:t xml:space="preserve"> </w:t>
      </w:r>
      <w:r w:rsidR="00C57379">
        <w:rPr>
          <w:rFonts w:ascii="Calibri" w:hAnsi="Calibri" w:cs="Calibri"/>
          <w:lang w:val="en-US"/>
        </w:rPr>
        <w:t xml:space="preserve">captured the general pattern </w:t>
      </w:r>
      <w:r w:rsidR="000D545B">
        <w:rPr>
          <w:rFonts w:ascii="Calibri" w:hAnsi="Calibri" w:cs="Calibri"/>
          <w:lang w:val="en-US"/>
        </w:rPr>
        <w:t>of urban development in the target year</w:t>
      </w:r>
      <w:r w:rsidR="004620DB">
        <w:rPr>
          <w:rFonts w:ascii="Calibri" w:hAnsi="Calibri" w:cs="Calibri"/>
          <w:lang w:val="en-US"/>
        </w:rPr>
        <w:t>. The up</w:t>
      </w:r>
      <w:r w:rsidR="00117058">
        <w:rPr>
          <w:rFonts w:ascii="Calibri" w:hAnsi="Calibri" w:cs="Calibri"/>
          <w:lang w:val="en-US"/>
        </w:rPr>
        <w:t xml:space="preserve">-sampling </w:t>
      </w:r>
      <w:r w:rsidR="004620DB">
        <w:rPr>
          <w:rFonts w:ascii="Calibri" w:hAnsi="Calibri" w:cs="Calibri"/>
          <w:lang w:val="en-US"/>
        </w:rPr>
        <w:t xml:space="preserve">layers </w:t>
      </w:r>
      <w:r w:rsidR="00810A29">
        <w:rPr>
          <w:rFonts w:ascii="Calibri" w:hAnsi="Calibri" w:cs="Calibri"/>
          <w:lang w:val="en-US"/>
        </w:rPr>
        <w:t>integrate</w:t>
      </w:r>
      <w:r w:rsidR="009925CE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 </w:t>
      </w:r>
      <w:r w:rsidR="00703680">
        <w:rPr>
          <w:rFonts w:ascii="Calibri" w:hAnsi="Calibri" w:cs="Calibri"/>
          <w:lang w:val="en-US"/>
        </w:rPr>
        <w:t xml:space="preserve">both </w:t>
      </w:r>
      <w:r w:rsidR="008D2FBB">
        <w:rPr>
          <w:rFonts w:ascii="Calibri" w:hAnsi="Calibri" w:cs="Calibri"/>
          <w:lang w:val="en-US"/>
        </w:rPr>
        <w:t xml:space="preserve">high-level </w:t>
      </w:r>
      <w:r w:rsidR="00714DC7">
        <w:rPr>
          <w:rFonts w:ascii="Calibri" w:hAnsi="Calibri" w:cs="Calibri"/>
          <w:lang w:val="en-US"/>
        </w:rPr>
        <w:t>and lo</w:t>
      </w:r>
      <w:r w:rsidR="00703680">
        <w:rPr>
          <w:rFonts w:ascii="Calibri" w:hAnsi="Calibri" w:cs="Calibri"/>
          <w:lang w:val="en-US"/>
        </w:rPr>
        <w:t>w</w:t>
      </w:r>
      <w:r w:rsidR="00714DC7">
        <w:rPr>
          <w:rFonts w:ascii="Calibri" w:hAnsi="Calibri" w:cs="Calibri"/>
          <w:lang w:val="en-US"/>
        </w:rPr>
        <w:t>-lev</w:t>
      </w:r>
      <w:r w:rsidR="00885908">
        <w:rPr>
          <w:rFonts w:ascii="Calibri" w:hAnsi="Calibri" w:cs="Calibri"/>
          <w:lang w:val="en-US"/>
        </w:rPr>
        <w:t>el features</w:t>
      </w:r>
      <w:r w:rsidR="00703680">
        <w:rPr>
          <w:rFonts w:ascii="Calibri" w:hAnsi="Calibri" w:cs="Calibri"/>
          <w:lang w:val="en-US"/>
        </w:rPr>
        <w:t xml:space="preserve">. The </w:t>
      </w:r>
      <w:r w:rsidR="00D976A9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p-4 layer refined the </w:t>
      </w:r>
      <w:r w:rsidR="00810A29">
        <w:rPr>
          <w:rFonts w:ascii="Calibri" w:hAnsi="Calibri" w:cs="Calibri"/>
          <w:lang w:val="en-US"/>
        </w:rPr>
        <w:t>over</w:t>
      </w:r>
      <w:r w:rsidR="006B6C46">
        <w:rPr>
          <w:rFonts w:ascii="Calibri" w:hAnsi="Calibri" w:cs="Calibri"/>
          <w:lang w:val="en-US"/>
        </w:rPr>
        <w:t xml:space="preserve">view patterns in the </w:t>
      </w:r>
      <w:r w:rsidR="00D976A9">
        <w:rPr>
          <w:rFonts w:ascii="Calibri" w:hAnsi="Calibri" w:cs="Calibri"/>
          <w:lang w:val="en-US"/>
        </w:rPr>
        <w:t>B</w:t>
      </w:r>
      <w:r w:rsidR="004620DB">
        <w:rPr>
          <w:rFonts w:ascii="Calibri" w:hAnsi="Calibri" w:cs="Calibri"/>
          <w:lang w:val="en-US"/>
        </w:rPr>
        <w:t xml:space="preserve">ottleneck layer by </w:t>
      </w:r>
      <w:r w:rsidR="00810A29">
        <w:rPr>
          <w:rFonts w:ascii="Calibri" w:hAnsi="Calibri" w:cs="Calibri"/>
          <w:lang w:val="en-US"/>
        </w:rPr>
        <w:t>combining</w:t>
      </w:r>
      <w:r w:rsidR="004620DB">
        <w:rPr>
          <w:rFonts w:ascii="Calibri" w:hAnsi="Calibri" w:cs="Calibri"/>
          <w:lang w:val="en-US"/>
        </w:rPr>
        <w:t xml:space="preserve"> the </w:t>
      </w:r>
      <w:r w:rsidR="00935F88">
        <w:rPr>
          <w:rFonts w:ascii="Calibri" w:hAnsi="Calibri" w:cs="Calibri"/>
          <w:lang w:val="en-US"/>
        </w:rPr>
        <w:t>B</w:t>
      </w:r>
      <w:r w:rsidR="004620DB">
        <w:rPr>
          <w:rFonts w:ascii="Calibri" w:hAnsi="Calibri" w:cs="Calibri"/>
          <w:lang w:val="en-US"/>
        </w:rPr>
        <w:t xml:space="preserve">ottleneck layer and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>own-4 layer</w:t>
      </w:r>
      <w:r w:rsidR="002E658F">
        <w:rPr>
          <w:rFonts w:ascii="Calibri" w:hAnsi="Calibri" w:cs="Calibri"/>
          <w:lang w:val="en-US"/>
        </w:rPr>
        <w:t>. T</w:t>
      </w:r>
      <w:r w:rsidR="004620DB">
        <w:rPr>
          <w:rFonts w:ascii="Calibri" w:hAnsi="Calibri" w:cs="Calibri"/>
          <w:lang w:val="en-US"/>
        </w:rPr>
        <w:t xml:space="preserve">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p-3 layer further </w:t>
      </w:r>
      <w:r w:rsidR="002E658F">
        <w:rPr>
          <w:rFonts w:ascii="Calibri" w:hAnsi="Calibri" w:cs="Calibri"/>
          <w:lang w:val="en-US"/>
        </w:rPr>
        <w:t xml:space="preserve">refined </w:t>
      </w:r>
      <w:r w:rsidR="004620DB">
        <w:rPr>
          <w:rFonts w:ascii="Calibri" w:hAnsi="Calibri" w:cs="Calibri"/>
          <w:lang w:val="en-US"/>
        </w:rPr>
        <w:t xml:space="preserve">the </w:t>
      </w:r>
      <w:r w:rsidR="00165C97">
        <w:rPr>
          <w:rFonts w:ascii="Calibri" w:hAnsi="Calibri" w:cs="Calibri"/>
          <w:lang w:val="en-US"/>
        </w:rPr>
        <w:t>spatial feature</w:t>
      </w:r>
      <w:r w:rsidR="002E658F">
        <w:rPr>
          <w:rFonts w:ascii="Calibri" w:hAnsi="Calibri" w:cs="Calibri"/>
          <w:lang w:val="en-US"/>
        </w:rPr>
        <w:t>s</w:t>
      </w:r>
      <w:r w:rsidR="00165C97">
        <w:rPr>
          <w:rFonts w:ascii="Calibri" w:hAnsi="Calibri" w:cs="Calibri"/>
          <w:lang w:val="en-US"/>
        </w:rPr>
        <w:t xml:space="preserve"> in 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p-4 layer </w:t>
      </w:r>
      <w:r w:rsidR="00165C97">
        <w:rPr>
          <w:rFonts w:ascii="Calibri" w:hAnsi="Calibri" w:cs="Calibri"/>
          <w:lang w:val="en-US"/>
        </w:rPr>
        <w:t>by assimilating</w:t>
      </w:r>
      <w:r w:rsidR="004620DB">
        <w:rPr>
          <w:rFonts w:ascii="Calibri" w:hAnsi="Calibri" w:cs="Calibri"/>
          <w:lang w:val="en-US"/>
        </w:rPr>
        <w:t xml:space="preserve"> urban development corridors </w:t>
      </w:r>
      <w:r w:rsidR="00640709">
        <w:rPr>
          <w:rFonts w:ascii="Calibri" w:hAnsi="Calibri" w:cs="Calibri"/>
          <w:lang w:val="en-US"/>
        </w:rPr>
        <w:t xml:space="preserve">identified </w:t>
      </w:r>
      <w:r w:rsidR="004620DB">
        <w:rPr>
          <w:rFonts w:ascii="Calibri" w:hAnsi="Calibri" w:cs="Calibri"/>
          <w:lang w:val="en-US"/>
        </w:rPr>
        <w:t xml:space="preserve">in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own-3 layer. </w:t>
      </w:r>
      <w:r w:rsidR="00640709">
        <w:rPr>
          <w:rFonts w:ascii="Calibri" w:hAnsi="Calibri" w:cs="Calibri"/>
          <w:lang w:val="en-US"/>
        </w:rPr>
        <w:t>Lastly</w:t>
      </w:r>
      <w:r w:rsidR="004620DB">
        <w:rPr>
          <w:rFonts w:ascii="Calibri" w:hAnsi="Calibri" w:cs="Calibri"/>
          <w:lang w:val="en-US"/>
        </w:rPr>
        <w:t xml:space="preserve">, 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p-1 layer </w:t>
      </w:r>
      <w:r w:rsidR="00DD4664">
        <w:rPr>
          <w:rFonts w:ascii="Calibri" w:hAnsi="Calibri" w:cs="Calibri"/>
          <w:lang w:val="en-US"/>
        </w:rPr>
        <w:t>associated</w:t>
      </w:r>
      <w:r w:rsidR="004620DB">
        <w:rPr>
          <w:rFonts w:ascii="Calibri" w:hAnsi="Calibri" w:cs="Calibri"/>
          <w:lang w:val="en-US"/>
        </w:rPr>
        <w:t xml:space="preserve"> the urban/non-urban activation maps in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own-1 layer with </w:t>
      </w:r>
      <w:r w:rsidR="00337289">
        <w:rPr>
          <w:rFonts w:ascii="Calibri" w:hAnsi="Calibri" w:cs="Calibri"/>
          <w:lang w:val="en-US"/>
        </w:rPr>
        <w:t xml:space="preserve">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p-2 layer </w:t>
      </w:r>
      <w:r w:rsidR="00F7509B">
        <w:rPr>
          <w:rFonts w:ascii="Calibri" w:hAnsi="Calibri" w:cs="Calibri"/>
          <w:lang w:val="en-US"/>
        </w:rPr>
        <w:t xml:space="preserve">producing the final output image tile, which allocated more urban pixels around bigger towns and maintained </w:t>
      </w:r>
      <w:r w:rsidR="00D27462">
        <w:rPr>
          <w:rFonts w:ascii="Calibri" w:hAnsi="Calibri" w:cs="Calibri"/>
          <w:lang w:val="en-US"/>
        </w:rPr>
        <w:t xml:space="preserve">the </w:t>
      </w:r>
      <w:r w:rsidR="00F7509B">
        <w:rPr>
          <w:rFonts w:ascii="Calibri" w:hAnsi="Calibri" w:cs="Calibri"/>
          <w:lang w:val="en-US"/>
        </w:rPr>
        <w:t>refined pattern</w:t>
      </w:r>
      <w:r w:rsidR="00D27462">
        <w:rPr>
          <w:rFonts w:ascii="Calibri" w:hAnsi="Calibri" w:cs="Calibri"/>
          <w:lang w:val="en-US"/>
        </w:rPr>
        <w:t>s</w:t>
      </w:r>
      <w:r w:rsidR="004620DB">
        <w:rPr>
          <w:rFonts w:ascii="Calibri" w:hAnsi="Calibri" w:cs="Calibri"/>
          <w:lang w:val="en-US"/>
        </w:rPr>
        <w:t>.</w:t>
      </w:r>
    </w:p>
    <w:p w14:paraId="5898CBDC" w14:textId="19D1A71B" w:rsidR="00231D13" w:rsidRDefault="00001E24" w:rsidP="00D71802">
      <w:pPr>
        <w:keepNext/>
        <w:spacing w:line="276" w:lineRule="auto"/>
      </w:pPr>
      <w:r w:rsidRPr="009E67B1">
        <w:rPr>
          <w:rFonts w:ascii="Calibri" w:hAnsi="Calibri" w:cs="Calibri"/>
          <w:noProof/>
          <w:lang w:val="en-US"/>
        </w:rPr>
        <mc:AlternateContent>
          <mc:Choice Requires="wpc">
            <w:drawing>
              <wp:inline distT="0" distB="0" distL="0" distR="0" wp14:anchorId="11BECEED" wp14:editId="08ADB5F9">
                <wp:extent cx="6038215" cy="5649846"/>
                <wp:effectExtent l="0" t="0" r="635" b="8255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21" name="Rectangle: Rounded Corners 221">
                          <a:extLst>
                            <a:ext uri="{FF2B5EF4-FFF2-40B4-BE49-F238E27FC236}">
                              <a16:creationId xmlns:a16="http://schemas.microsoft.com/office/drawing/2014/main" id="{D0CC8FE4-6F12-4656-8326-5675ABB10151}"/>
                            </a:ext>
                          </a:extLst>
                        </wps:cNvPr>
                        <wps:cNvSpPr/>
                        <wps:spPr>
                          <a:xfrm>
                            <a:off x="4433726" y="21966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2" name="Rectangle: Rounded Corners 222">
                          <a:extLst>
                            <a:ext uri="{FF2B5EF4-FFF2-40B4-BE49-F238E27FC236}">
                              <a16:creationId xmlns:a16="http://schemas.microsoft.com/office/drawing/2014/main" id="{85B620D0-E2CA-4244-B37B-B20BF3D6A673}"/>
                            </a:ext>
                          </a:extLst>
                        </wps:cNvPr>
                        <wps:cNvSpPr/>
                        <wps:spPr>
                          <a:xfrm>
                            <a:off x="3191487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23" name="Rectangle: Rounded Corners 223">
                          <a:extLst>
                            <a:ext uri="{FF2B5EF4-FFF2-40B4-BE49-F238E27FC236}">
                              <a16:creationId xmlns:a16="http://schemas.microsoft.com/office/drawing/2014/main" id="{14210D87-E2FD-4DFA-9748-3CDECF0524BD}"/>
                            </a:ext>
                          </a:extLst>
                        </wps:cNvPr>
                        <wps:cNvSpPr/>
                        <wps:spPr>
                          <a:xfrm>
                            <a:off x="3195648" y="286412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4" name="Rectangle: Rounded Corners 224">
                          <a:extLst>
                            <a:ext uri="{FF2B5EF4-FFF2-40B4-BE49-F238E27FC236}">
                              <a16:creationId xmlns:a16="http://schemas.microsoft.com/office/drawing/2014/main" id="{4F94FBFA-2372-4605-BF8C-4FF9D05F5D71}"/>
                            </a:ext>
                          </a:extLst>
                        </wps:cNvPr>
                        <wps:cNvSpPr/>
                        <wps:spPr>
                          <a:xfrm>
                            <a:off x="3185658" y="365139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5" name="Rectangle: Rounded Corners 225">
                          <a:extLst>
                            <a:ext uri="{FF2B5EF4-FFF2-40B4-BE49-F238E27FC236}">
                              <a16:creationId xmlns:a16="http://schemas.microsoft.com/office/drawing/2014/main" id="{AD2E2BD8-3F82-4280-BAA5-5A995AAF3407}"/>
                            </a:ext>
                          </a:extLst>
                        </wps:cNvPr>
                        <wps:cNvSpPr/>
                        <wps:spPr>
                          <a:xfrm>
                            <a:off x="3185658" y="434699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6" name="Rectangle: Rounded Corners 226">
                          <a:extLst>
                            <a:ext uri="{FF2B5EF4-FFF2-40B4-BE49-F238E27FC236}">
                              <a16:creationId xmlns:a16="http://schemas.microsoft.com/office/drawing/2014/main" id="{BCEDA6FD-6833-44CD-95F1-DC472FB11F27}"/>
                            </a:ext>
                          </a:extLst>
                        </wps:cNvPr>
                        <wps:cNvSpPr/>
                        <wps:spPr>
                          <a:xfrm>
                            <a:off x="109182" y="434699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7" name="Freeform: Shape 227">
                          <a:extLst>
                            <a:ext uri="{FF2B5EF4-FFF2-40B4-BE49-F238E27FC236}">
                              <a16:creationId xmlns:a16="http://schemas.microsoft.com/office/drawing/2014/main" id="{6D2CF02B-4EB5-4CFA-9F6D-C17D11C80BC8}"/>
                            </a:ext>
                          </a:extLst>
                        </wps:cNvPr>
                        <wps:cNvSpPr/>
                        <wps:spPr>
                          <a:xfrm>
                            <a:off x="1990650" y="506847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387" name="Rectangle: Rounded Corners 387">
                          <a:extLst>
                            <a:ext uri="{FF2B5EF4-FFF2-40B4-BE49-F238E27FC236}">
                              <a16:creationId xmlns:a16="http://schemas.microsoft.com/office/drawing/2014/main" id="{918F62A7-EB7D-4890-9D7F-5F54186C7048}"/>
                            </a:ext>
                          </a:extLst>
                        </wps:cNvPr>
                        <wps:cNvSpPr/>
                        <wps:spPr>
                          <a:xfrm>
                            <a:off x="109182" y="365139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1" name="Rectangle: Rounded Corners 431">
                          <a:extLst>
                            <a:ext uri="{FF2B5EF4-FFF2-40B4-BE49-F238E27FC236}">
                              <a16:creationId xmlns:a16="http://schemas.microsoft.com/office/drawing/2014/main" id="{4F0FADCD-EF2B-4247-9DB1-71167D996AF5}"/>
                            </a:ext>
                          </a:extLst>
                        </wps:cNvPr>
                        <wps:cNvSpPr/>
                        <wps:spPr>
                          <a:xfrm>
                            <a:off x="109182" y="287094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4" name="Rectangle: Rounded Corners 434">
                          <a:extLst>
                            <a:ext uri="{FF2B5EF4-FFF2-40B4-BE49-F238E27FC236}">
                              <a16:creationId xmlns:a16="http://schemas.microsoft.com/office/drawing/2014/main" id="{7B5396A6-2A9F-4CB2-AA2B-92BCBFC733E4}"/>
                            </a:ext>
                          </a:extLst>
                        </wps:cNvPr>
                        <wps:cNvSpPr/>
                        <wps:spPr>
                          <a:xfrm>
                            <a:off x="109182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435" name="Rectangle: Rounded Corners 435">
                          <a:extLst>
                            <a:ext uri="{FF2B5EF4-FFF2-40B4-BE49-F238E27FC236}">
                              <a16:creationId xmlns:a16="http://schemas.microsoft.com/office/drawing/2014/main" id="{0B60748A-860F-451A-B009-7312847CE502}"/>
                            </a:ext>
                          </a:extLst>
                        </wps:cNvPr>
                        <wps:cNvSpPr/>
                        <wps:spPr>
                          <a:xfrm>
                            <a:off x="109182" y="21960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41" name="Arrow: Bent-Up 441">
                          <a:extLst>
                            <a:ext uri="{FF2B5EF4-FFF2-40B4-BE49-F238E27FC236}">
                              <a16:creationId xmlns:a16="http://schemas.microsoft.com/office/drawing/2014/main" id="{077930BD-0A39-491F-80A3-3051A096DE90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1773911" y="283196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2" name="Arrow: Bent-Up 442">
                          <a:extLst>
                            <a:ext uri="{FF2B5EF4-FFF2-40B4-BE49-F238E27FC236}">
                              <a16:creationId xmlns:a16="http://schemas.microsoft.com/office/drawing/2014/main" id="{5A95E2F9-D251-4728-9399-23EFCB96DEB9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1949721" y="357150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4" name="Arrow: Bent-Up 444">
                          <a:extLst>
                            <a:ext uri="{FF2B5EF4-FFF2-40B4-BE49-F238E27FC236}">
                              <a16:creationId xmlns:a16="http://schemas.microsoft.com/office/drawing/2014/main" id="{AD115B7F-AFBB-4921-8574-DD6B2CBFE759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2469354" y="489182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5" name="Arrow: Bent-Up 445">
                          <a:extLst>
                            <a:ext uri="{FF2B5EF4-FFF2-40B4-BE49-F238E27FC236}">
                              <a16:creationId xmlns:a16="http://schemas.microsoft.com/office/drawing/2014/main" id="{BEFD636B-4433-4CCE-AAA3-8E004C787DE3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317185" y="474691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6" name="Arrow: Bent-Up 446">
                          <a:extLst>
                            <a:ext uri="{FF2B5EF4-FFF2-40B4-BE49-F238E27FC236}">
                              <a16:creationId xmlns:a16="http://schemas.microsoft.com/office/drawing/2014/main" id="{B4923943-014D-4202-92A5-A721A7860F9C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501066" y="408221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7" name="Arrow: Bent-Up 447">
                          <a:extLst>
                            <a:ext uri="{FF2B5EF4-FFF2-40B4-BE49-F238E27FC236}">
                              <a16:creationId xmlns:a16="http://schemas.microsoft.com/office/drawing/2014/main" id="{D5E8E219-21CB-40AD-8754-6B5BD360BE8C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648463" y="341847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8" name="Arrow: Bent-Up 448">
                          <a:extLst>
                            <a:ext uri="{FF2B5EF4-FFF2-40B4-BE49-F238E27FC236}">
                              <a16:creationId xmlns:a16="http://schemas.microsoft.com/office/drawing/2014/main" id="{AF2C6061-16CF-4BA7-9593-F6995A818204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879958" y="265235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16" name="Group 16"/>
                        <wpg:cNvGrpSpPr/>
                        <wpg:grpSpPr>
                          <a:xfrm>
                            <a:off x="1630861" y="193767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436" name="Rectangle 436">
                            <a:extLst>
                              <a:ext uri="{FF2B5EF4-FFF2-40B4-BE49-F238E27FC236}">
                                <a16:creationId xmlns:a16="http://schemas.microsoft.com/office/drawing/2014/main" id="{55475ACC-95CB-484E-8DB8-962EF8C196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49" name="Rectangle 449">
                            <a:extLst>
                              <a:ext uri="{FF2B5EF4-FFF2-40B4-BE49-F238E27FC236}">
                                <a16:creationId xmlns:a16="http://schemas.microsoft.com/office/drawing/2014/main" id="{80A72D82-A92E-4B67-9CEC-E8B3CB99E79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0" name="Rectangle 450">
                            <a:extLst>
                              <a:ext uri="{FF2B5EF4-FFF2-40B4-BE49-F238E27FC236}">
                                <a16:creationId xmlns:a16="http://schemas.microsoft.com/office/drawing/2014/main" id="{3401F84A-AFEC-4B22-8E2C-8AE39FC7C672}"/>
                              </a:ext>
                            </a:extLst>
                          </wps:cNvPr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1" name="Rectangle 451">
                            <a:extLst>
                              <a:ext uri="{FF2B5EF4-FFF2-40B4-BE49-F238E27FC236}">
                                <a16:creationId xmlns:a16="http://schemas.microsoft.com/office/drawing/2014/main" id="{DAC24530-81CC-46E1-934A-EED77FD812A5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2" name="Rectangle 452">
                            <a:extLst>
                              <a:ext uri="{FF2B5EF4-FFF2-40B4-BE49-F238E27FC236}">
                                <a16:creationId xmlns:a16="http://schemas.microsoft.com/office/drawing/2014/main" id="{A17DFC95-0276-4100-9702-C0CCA372AC33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3" name="Rectangle 453">
                            <a:extLst>
                              <a:ext uri="{FF2B5EF4-FFF2-40B4-BE49-F238E27FC236}">
                                <a16:creationId xmlns:a16="http://schemas.microsoft.com/office/drawing/2014/main" id="{4D4C2F84-4564-4F36-B4FB-E0E3EDE9FA60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4" name="Rectangle 454">
                            <a:extLst>
                              <a:ext uri="{FF2B5EF4-FFF2-40B4-BE49-F238E27FC236}">
                                <a16:creationId xmlns:a16="http://schemas.microsoft.com/office/drawing/2014/main" id="{ABE5ECAA-F35C-4E0C-AED1-A87DED0091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088619" y="291164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437" name="Rectangle 437">
                            <a:extLst>
                              <a:ext uri="{FF2B5EF4-FFF2-40B4-BE49-F238E27FC236}">
                                <a16:creationId xmlns:a16="http://schemas.microsoft.com/office/drawing/2014/main" id="{42E6C0BF-5570-43CA-A3C9-6ABF340ECA5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5" name="Rectangle 455">
                            <a:extLst>
                              <a:ext uri="{FF2B5EF4-FFF2-40B4-BE49-F238E27FC236}">
                                <a16:creationId xmlns:a16="http://schemas.microsoft.com/office/drawing/2014/main" id="{DF4081EA-4FED-4C66-9C41-C4E4EAB0509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6" name="Rectangle 456">
                            <a:extLst>
                              <a:ext uri="{FF2B5EF4-FFF2-40B4-BE49-F238E27FC236}">
                                <a16:creationId xmlns:a16="http://schemas.microsoft.com/office/drawing/2014/main" id="{9A1F40DA-82ED-4183-A3DE-4A3DF75614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7" name="Rectangle 457">
                            <a:extLst>
                              <a:ext uri="{FF2B5EF4-FFF2-40B4-BE49-F238E27FC236}">
                                <a16:creationId xmlns:a16="http://schemas.microsoft.com/office/drawing/2014/main" id="{DF9266E3-15FB-4DE3-85BA-B0FB2F6D6CB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8" name="Rectangle 458">
                            <a:extLst>
                              <a:ext uri="{FF2B5EF4-FFF2-40B4-BE49-F238E27FC236}">
                                <a16:creationId xmlns:a16="http://schemas.microsoft.com/office/drawing/2014/main" id="{04FC8BDA-565B-47F2-A4AE-1BA5D629317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9" name="Rectangle 459">
                            <a:extLst>
                              <a:ext uri="{FF2B5EF4-FFF2-40B4-BE49-F238E27FC236}">
                                <a16:creationId xmlns:a16="http://schemas.microsoft.com/office/drawing/2014/main" id="{FAB90A0D-3CA5-4B79-8625-A604C83C890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0" name="Rectangle 460">
                            <a:extLst>
                              <a:ext uri="{FF2B5EF4-FFF2-40B4-BE49-F238E27FC236}">
                                <a16:creationId xmlns:a16="http://schemas.microsoft.com/office/drawing/2014/main" id="{EA15F6AC-AC57-4723-8F78-7605540266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1" name="Rectangle 461">
                            <a:extLst>
                              <a:ext uri="{FF2B5EF4-FFF2-40B4-BE49-F238E27FC236}">
                                <a16:creationId xmlns:a16="http://schemas.microsoft.com/office/drawing/2014/main" id="{EC2D0C9E-D9DC-4826-BCB9-08FC136E32C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303261" y="372092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438" name="Rectangle 438">
                            <a:extLst>
                              <a:ext uri="{FF2B5EF4-FFF2-40B4-BE49-F238E27FC236}">
                                <a16:creationId xmlns:a16="http://schemas.microsoft.com/office/drawing/2014/main" id="{1158DD36-10DF-4CC1-95D2-3FCCD912FC3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2" name="Rectangle 462">
                            <a:extLst>
                              <a:ext uri="{FF2B5EF4-FFF2-40B4-BE49-F238E27FC236}">
                                <a16:creationId xmlns:a16="http://schemas.microsoft.com/office/drawing/2014/main" id="{A0844799-33C2-47A6-8080-7DEE46698B7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3" name="Rectangle 463">
                            <a:extLst>
                              <a:ext uri="{FF2B5EF4-FFF2-40B4-BE49-F238E27FC236}">
                                <a16:creationId xmlns:a16="http://schemas.microsoft.com/office/drawing/2014/main" id="{719CCD38-0A75-46A9-8646-CBB4C008A2F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4" name="Rectangle 464">
                            <a:extLst>
                              <a:ext uri="{FF2B5EF4-FFF2-40B4-BE49-F238E27FC236}">
                                <a16:creationId xmlns:a16="http://schemas.microsoft.com/office/drawing/2014/main" id="{81CF516C-4AE3-4896-B31B-4988C41CE8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5" name="Rectangle 465">
                            <a:extLst>
                              <a:ext uri="{FF2B5EF4-FFF2-40B4-BE49-F238E27FC236}">
                                <a16:creationId xmlns:a16="http://schemas.microsoft.com/office/drawing/2014/main" id="{0C7853B2-EB72-4CEC-98C0-070835946BE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6" name="Rectangle 466">
                            <a:extLst>
                              <a:ext uri="{FF2B5EF4-FFF2-40B4-BE49-F238E27FC236}">
                                <a16:creationId xmlns:a16="http://schemas.microsoft.com/office/drawing/2014/main" id="{CB2C2CE5-E1A2-4064-9BAA-55B6BB7AEF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7" name="Rectangle 467">
                            <a:extLst>
                              <a:ext uri="{FF2B5EF4-FFF2-40B4-BE49-F238E27FC236}">
                                <a16:creationId xmlns:a16="http://schemas.microsoft.com/office/drawing/2014/main" id="{714BB607-A54A-4D68-A681-5B281A8971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8" name="Rectangle 468">
                            <a:extLst>
                              <a:ext uri="{FF2B5EF4-FFF2-40B4-BE49-F238E27FC236}">
                                <a16:creationId xmlns:a16="http://schemas.microsoft.com/office/drawing/2014/main" id="{1AE80E38-9B0B-4601-8598-73312CD39F7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9" name="Rectangle 469">
                            <a:extLst>
                              <a:ext uri="{FF2B5EF4-FFF2-40B4-BE49-F238E27FC236}">
                                <a16:creationId xmlns:a16="http://schemas.microsoft.com/office/drawing/2014/main" id="{33738330-521E-4AF0-A71A-901586DCFCB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0" name="Rectangle 470">
                            <a:extLst>
                              <a:ext uri="{FF2B5EF4-FFF2-40B4-BE49-F238E27FC236}">
                                <a16:creationId xmlns:a16="http://schemas.microsoft.com/office/drawing/2014/main" id="{1F748F8B-FEF1-4C6C-A2EA-3BE17F451D7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1" name="Rectangle 471">
                            <a:extLst>
                              <a:ext uri="{FF2B5EF4-FFF2-40B4-BE49-F238E27FC236}">
                                <a16:creationId xmlns:a16="http://schemas.microsoft.com/office/drawing/2014/main" id="{C233D51B-09ED-4545-BA7D-7D03B08FFE4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2" name="Rectangle 472">
                            <a:extLst>
                              <a:ext uri="{FF2B5EF4-FFF2-40B4-BE49-F238E27FC236}">
                                <a16:creationId xmlns:a16="http://schemas.microsoft.com/office/drawing/2014/main" id="{38D0AD5F-FAD1-4226-8C3A-CF88AF375A7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3" name="Group 13"/>
                        <wpg:cNvGrpSpPr/>
                        <wpg:grpSpPr>
                          <a:xfrm>
                            <a:off x="2370812" y="443366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439" name="Rectangle 439">
                            <a:extLst>
                              <a:ext uri="{FF2B5EF4-FFF2-40B4-BE49-F238E27FC236}">
                                <a16:creationId xmlns:a16="http://schemas.microsoft.com/office/drawing/2014/main" id="{08801099-BD63-47FD-87C9-30344B3DC54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3" name="Rectangle 473">
                            <a:extLst>
                              <a:ext uri="{FF2B5EF4-FFF2-40B4-BE49-F238E27FC236}">
                                <a16:creationId xmlns:a16="http://schemas.microsoft.com/office/drawing/2014/main" id="{854362FD-E3F0-48E9-A8D0-2BED3B938E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4" name="Rectangle 474">
                            <a:extLst>
                              <a:ext uri="{FF2B5EF4-FFF2-40B4-BE49-F238E27FC236}">
                                <a16:creationId xmlns:a16="http://schemas.microsoft.com/office/drawing/2014/main" id="{65BBCAE8-B64C-45C9-B682-E4E67C66A2F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5" name="Rectangle 475">
                            <a:extLst>
                              <a:ext uri="{FF2B5EF4-FFF2-40B4-BE49-F238E27FC236}">
                                <a16:creationId xmlns:a16="http://schemas.microsoft.com/office/drawing/2014/main" id="{620B5D8C-3EC8-4EAD-8B9F-64E45A56D9E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6" name="Rectangle 476">
                            <a:extLst>
                              <a:ext uri="{FF2B5EF4-FFF2-40B4-BE49-F238E27FC236}">
                                <a16:creationId xmlns:a16="http://schemas.microsoft.com/office/drawing/2014/main" id="{F41C0AC3-08BE-48BF-8C25-E8E372EAFF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7" name="Rectangle 477">
                            <a:extLst>
                              <a:ext uri="{FF2B5EF4-FFF2-40B4-BE49-F238E27FC236}">
                                <a16:creationId xmlns:a16="http://schemas.microsoft.com/office/drawing/2014/main" id="{BCC6770F-F2DB-4E3F-A435-53938397E3A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8" name="Rectangle 478">
                            <a:extLst>
                              <a:ext uri="{FF2B5EF4-FFF2-40B4-BE49-F238E27FC236}">
                                <a16:creationId xmlns:a16="http://schemas.microsoft.com/office/drawing/2014/main" id="{F7C0106A-A066-413F-B341-48179FE0393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9" name="Rectangle 479">
                            <a:extLst>
                              <a:ext uri="{FF2B5EF4-FFF2-40B4-BE49-F238E27FC236}">
                                <a16:creationId xmlns:a16="http://schemas.microsoft.com/office/drawing/2014/main" id="{1ECB6DB2-0134-4F51-B48A-C804B13FC54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0" name="Rectangle 480">
                            <a:extLst>
                              <a:ext uri="{FF2B5EF4-FFF2-40B4-BE49-F238E27FC236}">
                                <a16:creationId xmlns:a16="http://schemas.microsoft.com/office/drawing/2014/main" id="{1DC917A8-7393-4604-9C08-4081EE906BE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1" name="Rectangle 481">
                            <a:extLst>
                              <a:ext uri="{FF2B5EF4-FFF2-40B4-BE49-F238E27FC236}">
                                <a16:creationId xmlns:a16="http://schemas.microsoft.com/office/drawing/2014/main" id="{114DAC7A-F89E-40CA-8F57-B07E5635ADD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2" name="Rectangle 482">
                            <a:extLst>
                              <a:ext uri="{FF2B5EF4-FFF2-40B4-BE49-F238E27FC236}">
                                <a16:creationId xmlns:a16="http://schemas.microsoft.com/office/drawing/2014/main" id="{C1B7BB39-7B76-4501-ADE3-1C76F05C772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3" name="Rectangle 483">
                            <a:extLst>
                              <a:ext uri="{FF2B5EF4-FFF2-40B4-BE49-F238E27FC236}">
                                <a16:creationId xmlns:a16="http://schemas.microsoft.com/office/drawing/2014/main" id="{ABBEFC1A-01A3-4A9B-BD55-A570DB9E3F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4" name="Rectangle 484">
                            <a:extLst>
                              <a:ext uri="{FF2B5EF4-FFF2-40B4-BE49-F238E27FC236}">
                                <a16:creationId xmlns:a16="http://schemas.microsoft.com/office/drawing/2014/main" id="{7414EC2C-BFF5-4115-AE2C-201A59F8DFF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5" name="Rectangle 485">
                            <a:extLst>
                              <a:ext uri="{FF2B5EF4-FFF2-40B4-BE49-F238E27FC236}">
                                <a16:creationId xmlns:a16="http://schemas.microsoft.com/office/drawing/2014/main" id="{C3AA4F91-A382-4029-B925-A9E0ABBEABF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6" name="Rectangle 486">
                            <a:extLst>
                              <a:ext uri="{FF2B5EF4-FFF2-40B4-BE49-F238E27FC236}">
                                <a16:creationId xmlns:a16="http://schemas.microsoft.com/office/drawing/2014/main" id="{CE0AE509-9D81-4A50-92B8-91B983064B9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7" name="Rectangle 487">
                            <a:extLst>
                              <a:ext uri="{FF2B5EF4-FFF2-40B4-BE49-F238E27FC236}">
                                <a16:creationId xmlns:a16="http://schemas.microsoft.com/office/drawing/2014/main" id="{4FD3B7A7-B0EA-47F7-8C8D-2033D5BF61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8" name="Rectangle 488">
                            <a:extLst>
                              <a:ext uri="{FF2B5EF4-FFF2-40B4-BE49-F238E27FC236}">
                                <a16:creationId xmlns:a16="http://schemas.microsoft.com/office/drawing/2014/main" id="{2E638EDF-3E43-4743-84D2-31CD8F336A2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9" name="Rectangle 489">
                            <a:extLst>
                              <a:ext uri="{FF2B5EF4-FFF2-40B4-BE49-F238E27FC236}">
                                <a16:creationId xmlns:a16="http://schemas.microsoft.com/office/drawing/2014/main" id="{A0C51C33-A805-4BB2-AE46-C39A14A3B9A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0" name="Rectangle 490">
                            <a:extLst>
                              <a:ext uri="{FF2B5EF4-FFF2-40B4-BE49-F238E27FC236}">
                                <a16:creationId xmlns:a16="http://schemas.microsoft.com/office/drawing/2014/main" id="{E640CD65-DC2B-455B-B3B4-8A5EAD2A9E0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1" name="Rectangle 491">
                            <a:extLst>
                              <a:ext uri="{FF2B5EF4-FFF2-40B4-BE49-F238E27FC236}">
                                <a16:creationId xmlns:a16="http://schemas.microsoft.com/office/drawing/2014/main" id="{3A8242F1-F1B6-4241-8255-49C74A440C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2" name="Rectangle 492">
                            <a:extLst>
                              <a:ext uri="{FF2B5EF4-FFF2-40B4-BE49-F238E27FC236}">
                                <a16:creationId xmlns:a16="http://schemas.microsoft.com/office/drawing/2014/main" id="{476713B3-9739-426D-A250-C589058D9A4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3" name="Rectangle 493">
                            <a:extLst>
                              <a:ext uri="{FF2B5EF4-FFF2-40B4-BE49-F238E27FC236}">
                                <a16:creationId xmlns:a16="http://schemas.microsoft.com/office/drawing/2014/main" id="{69F02250-1E02-4EFA-98BC-8FD5BDF26E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5" name="Group 15"/>
                        <wpg:cNvGrpSpPr/>
                        <wpg:grpSpPr>
                          <a:xfrm>
                            <a:off x="2844632" y="510853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440" name="Rectangle 440">
                            <a:extLst>
                              <a:ext uri="{FF2B5EF4-FFF2-40B4-BE49-F238E27FC236}">
                                <a16:creationId xmlns:a16="http://schemas.microsoft.com/office/drawing/2014/main" id="{2455D11B-AD9A-44C7-8181-7701DF3A35C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4" name="Rectangle 494">
                            <a:extLst>
                              <a:ext uri="{FF2B5EF4-FFF2-40B4-BE49-F238E27FC236}">
                                <a16:creationId xmlns:a16="http://schemas.microsoft.com/office/drawing/2014/main" id="{7E6CB75E-B44E-472D-A143-0E36A20C8C8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5" name="Rectangle 495">
                            <a:extLst>
                              <a:ext uri="{FF2B5EF4-FFF2-40B4-BE49-F238E27FC236}">
                                <a16:creationId xmlns:a16="http://schemas.microsoft.com/office/drawing/2014/main" id="{40CFEE66-E08D-4C30-8147-77CF5767068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6" name="Rectangle 496">
                            <a:extLst>
                              <a:ext uri="{FF2B5EF4-FFF2-40B4-BE49-F238E27FC236}">
                                <a16:creationId xmlns:a16="http://schemas.microsoft.com/office/drawing/2014/main" id="{C310A587-9536-4BBF-9A2B-695049EBDA1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7" name="Rectangle 497">
                            <a:extLst>
                              <a:ext uri="{FF2B5EF4-FFF2-40B4-BE49-F238E27FC236}">
                                <a16:creationId xmlns:a16="http://schemas.microsoft.com/office/drawing/2014/main" id="{5100697C-D616-421A-BFC2-1F81D21BBD8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8" name="Rectangle 498">
                            <a:extLst>
                              <a:ext uri="{FF2B5EF4-FFF2-40B4-BE49-F238E27FC236}">
                                <a16:creationId xmlns:a16="http://schemas.microsoft.com/office/drawing/2014/main" id="{F2AB1365-4EBC-4F5E-B2A1-0D5F956022B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9" name="Rectangle 499">
                            <a:extLst>
                              <a:ext uri="{FF2B5EF4-FFF2-40B4-BE49-F238E27FC236}">
                                <a16:creationId xmlns:a16="http://schemas.microsoft.com/office/drawing/2014/main" id="{B6DBE2CE-6AC1-4CD7-B98D-F37DC8C5D7F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0" name="Rectangle 500">
                            <a:extLst>
                              <a:ext uri="{FF2B5EF4-FFF2-40B4-BE49-F238E27FC236}">
                                <a16:creationId xmlns:a16="http://schemas.microsoft.com/office/drawing/2014/main" id="{F12138BB-9650-440A-BEC8-DA70853E1C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1" name="Rectangle 501">
                            <a:extLst>
                              <a:ext uri="{FF2B5EF4-FFF2-40B4-BE49-F238E27FC236}">
                                <a16:creationId xmlns:a16="http://schemas.microsoft.com/office/drawing/2014/main" id="{7FF33BEB-1CD8-49D5-B567-BF1A88EBEDB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2" name="Rectangle 502">
                            <a:extLst>
                              <a:ext uri="{FF2B5EF4-FFF2-40B4-BE49-F238E27FC236}">
                                <a16:creationId xmlns:a16="http://schemas.microsoft.com/office/drawing/2014/main" id="{4658F623-B9A3-46D7-A9C0-D7499ED1AA7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3" name="Rectangle 503">
                            <a:extLst>
                              <a:ext uri="{FF2B5EF4-FFF2-40B4-BE49-F238E27FC236}">
                                <a16:creationId xmlns:a16="http://schemas.microsoft.com/office/drawing/2014/main" id="{449CE6F1-1D01-4B9F-9609-7565938EDC1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4" name="Rectangle 504">
                            <a:extLst>
                              <a:ext uri="{FF2B5EF4-FFF2-40B4-BE49-F238E27FC236}">
                                <a16:creationId xmlns:a16="http://schemas.microsoft.com/office/drawing/2014/main" id="{E094C04B-802C-4734-968B-5A529DDC3B7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5" name="Rectangle 505">
                            <a:extLst>
                              <a:ext uri="{FF2B5EF4-FFF2-40B4-BE49-F238E27FC236}">
                                <a16:creationId xmlns:a16="http://schemas.microsoft.com/office/drawing/2014/main" id="{298F2B3D-4C04-4D2B-8E0C-DC5D998F370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6" name="Rectangle 506">
                            <a:extLst>
                              <a:ext uri="{FF2B5EF4-FFF2-40B4-BE49-F238E27FC236}">
                                <a16:creationId xmlns:a16="http://schemas.microsoft.com/office/drawing/2014/main" id="{D97BBBBF-FE1B-45B4-9006-172732ED6F3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7" name="Rectangle 507">
                            <a:extLst>
                              <a:ext uri="{FF2B5EF4-FFF2-40B4-BE49-F238E27FC236}">
                                <a16:creationId xmlns:a16="http://schemas.microsoft.com/office/drawing/2014/main" id="{1DC1D431-9FFB-451E-B44D-40FBBB1E3EB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8" name="Rectangle 508">
                            <a:extLst>
                              <a:ext uri="{FF2B5EF4-FFF2-40B4-BE49-F238E27FC236}">
                                <a16:creationId xmlns:a16="http://schemas.microsoft.com/office/drawing/2014/main" id="{6C1FB4C9-508A-4FCD-A9DF-70170AC8E33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9" name="Rectangle 509">
                            <a:extLst>
                              <a:ext uri="{FF2B5EF4-FFF2-40B4-BE49-F238E27FC236}">
                                <a16:creationId xmlns:a16="http://schemas.microsoft.com/office/drawing/2014/main" id="{8EB267A4-A38E-45F6-8DE7-798E3CC0A82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0" name="Rectangle 510">
                            <a:extLst>
                              <a:ext uri="{FF2B5EF4-FFF2-40B4-BE49-F238E27FC236}">
                                <a16:creationId xmlns:a16="http://schemas.microsoft.com/office/drawing/2014/main" id="{E83B8D9A-0310-4FAE-BC55-093B00B7C4E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1" name="Rectangle 511">
                            <a:extLst>
                              <a:ext uri="{FF2B5EF4-FFF2-40B4-BE49-F238E27FC236}">
                                <a16:creationId xmlns:a16="http://schemas.microsoft.com/office/drawing/2014/main" id="{D1EFBEE7-EA31-438D-8CBB-34D4E5E9703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2" name="Rectangle 512">
                            <a:extLst>
                              <a:ext uri="{FF2B5EF4-FFF2-40B4-BE49-F238E27FC236}">
                                <a16:creationId xmlns:a16="http://schemas.microsoft.com/office/drawing/2014/main" id="{303E30E0-13EC-4D64-B71B-E2087596E5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3" name="Rectangle 513">
                            <a:extLst>
                              <a:ext uri="{FF2B5EF4-FFF2-40B4-BE49-F238E27FC236}">
                                <a16:creationId xmlns:a16="http://schemas.microsoft.com/office/drawing/2014/main" id="{A13BC196-F19F-45ED-A186-5C2FE257C0C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4" name="Rectangle 514">
                            <a:extLst>
                              <a:ext uri="{FF2B5EF4-FFF2-40B4-BE49-F238E27FC236}">
                                <a16:creationId xmlns:a16="http://schemas.microsoft.com/office/drawing/2014/main" id="{FACF222C-0687-4FF5-8854-71502404FA7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5" name="Rectangle 515">
                            <a:extLst>
                              <a:ext uri="{FF2B5EF4-FFF2-40B4-BE49-F238E27FC236}">
                                <a16:creationId xmlns:a16="http://schemas.microsoft.com/office/drawing/2014/main" id="{2D516648-78B0-4766-AB51-BA8D13A656F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6" name="Rectangle 516">
                            <a:extLst>
                              <a:ext uri="{FF2B5EF4-FFF2-40B4-BE49-F238E27FC236}">
                                <a16:creationId xmlns:a16="http://schemas.microsoft.com/office/drawing/2014/main" id="{A27B17E5-659F-4ED7-A279-9D4AB9FD1FF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7" name="Rectangle 517">
                            <a:extLst>
                              <a:ext uri="{FF2B5EF4-FFF2-40B4-BE49-F238E27FC236}">
                                <a16:creationId xmlns:a16="http://schemas.microsoft.com/office/drawing/2014/main" id="{92E6318A-85FF-4622-862C-250DCD54AB0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8" name="Rectangle 518">
                            <a:extLst>
                              <a:ext uri="{FF2B5EF4-FFF2-40B4-BE49-F238E27FC236}">
                                <a16:creationId xmlns:a16="http://schemas.microsoft.com/office/drawing/2014/main" id="{A89E8B4E-74DC-4749-9716-1DC635E3C37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9" name="Rectangle 519">
                            <a:extLst>
                              <a:ext uri="{FF2B5EF4-FFF2-40B4-BE49-F238E27FC236}">
                                <a16:creationId xmlns:a16="http://schemas.microsoft.com/office/drawing/2014/main" id="{624FEE68-EBFB-4629-81AD-E19436767DB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0" name="Rectangle 520">
                            <a:extLst>
                              <a:ext uri="{FF2B5EF4-FFF2-40B4-BE49-F238E27FC236}">
                                <a16:creationId xmlns:a16="http://schemas.microsoft.com/office/drawing/2014/main" id="{9260B178-807F-4D04-930B-604274885C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1" name="Rectangle 521">
                            <a:extLst>
                              <a:ext uri="{FF2B5EF4-FFF2-40B4-BE49-F238E27FC236}">
                                <a16:creationId xmlns:a16="http://schemas.microsoft.com/office/drawing/2014/main" id="{F69ECEB6-FE65-457A-8A20-AF48BE6B949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1" name="Group 11"/>
                        <wpg:cNvGrpSpPr/>
                        <wpg:grpSpPr>
                          <a:xfrm>
                            <a:off x="3253834" y="371386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522" name="Rectangle 522">
                            <a:extLst>
                              <a:ext uri="{FF2B5EF4-FFF2-40B4-BE49-F238E27FC236}">
                                <a16:creationId xmlns:a16="http://schemas.microsoft.com/office/drawing/2014/main" id="{9DA06175-7085-4840-A8E8-CC1C8002994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3" name="Rectangle 523">
                            <a:extLst>
                              <a:ext uri="{FF2B5EF4-FFF2-40B4-BE49-F238E27FC236}">
                                <a16:creationId xmlns:a16="http://schemas.microsoft.com/office/drawing/2014/main" id="{F91582B7-3FFB-422A-91B7-39CDB9908B3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4" name="Rectangle 524">
                            <a:extLst>
                              <a:ext uri="{FF2B5EF4-FFF2-40B4-BE49-F238E27FC236}">
                                <a16:creationId xmlns:a16="http://schemas.microsoft.com/office/drawing/2014/main" id="{D487A919-6162-4859-9D72-3A81BC06C87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5" name="Rectangle 525">
                            <a:extLst>
                              <a:ext uri="{FF2B5EF4-FFF2-40B4-BE49-F238E27FC236}">
                                <a16:creationId xmlns:a16="http://schemas.microsoft.com/office/drawing/2014/main" id="{AD9F74EC-2824-4107-917E-2E78563623D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6" name="Rectangle 526">
                            <a:extLst>
                              <a:ext uri="{FF2B5EF4-FFF2-40B4-BE49-F238E27FC236}">
                                <a16:creationId xmlns:a16="http://schemas.microsoft.com/office/drawing/2014/main" id="{50EAFE47-43DB-435C-A7BD-FF33685D38B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7" name="Rectangle 527">
                            <a:extLst>
                              <a:ext uri="{FF2B5EF4-FFF2-40B4-BE49-F238E27FC236}">
                                <a16:creationId xmlns:a16="http://schemas.microsoft.com/office/drawing/2014/main" id="{A9BD7AFC-154D-4829-8192-CA8A2696112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8" name="Rectangle 528">
                            <a:extLst>
                              <a:ext uri="{FF2B5EF4-FFF2-40B4-BE49-F238E27FC236}">
                                <a16:creationId xmlns:a16="http://schemas.microsoft.com/office/drawing/2014/main" id="{96FC6561-AF61-45D9-A450-883733B124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9" name="Rectangle 529">
                            <a:extLst>
                              <a:ext uri="{FF2B5EF4-FFF2-40B4-BE49-F238E27FC236}">
                                <a16:creationId xmlns:a16="http://schemas.microsoft.com/office/drawing/2014/main" id="{776FE4CD-E211-4625-AA4F-7B1F8CAA968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0" name="Rectangle 530">
                            <a:extLst>
                              <a:ext uri="{FF2B5EF4-FFF2-40B4-BE49-F238E27FC236}">
                                <a16:creationId xmlns:a16="http://schemas.microsoft.com/office/drawing/2014/main" id="{0681CF00-0176-4C22-B255-FDC76C33ED6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1" name="Rectangle 531">
                            <a:extLst>
                              <a:ext uri="{FF2B5EF4-FFF2-40B4-BE49-F238E27FC236}">
                                <a16:creationId xmlns:a16="http://schemas.microsoft.com/office/drawing/2014/main" id="{1D6EDA86-BBB0-463C-ACCE-646E35CCF9C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2" name="Rectangle 532">
                            <a:extLst>
                              <a:ext uri="{FF2B5EF4-FFF2-40B4-BE49-F238E27FC236}">
                                <a16:creationId xmlns:a16="http://schemas.microsoft.com/office/drawing/2014/main" id="{5A335E0B-7D57-442C-ADCE-1B39D1E9E21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1B4943" w14:textId="77777777" w:rsidR="00757F7E" w:rsidRDefault="00757F7E" w:rsidP="00947A3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533" name="Rectangle 533">
                            <a:extLst>
                              <a:ext uri="{FF2B5EF4-FFF2-40B4-BE49-F238E27FC236}">
                                <a16:creationId xmlns:a16="http://schemas.microsoft.com/office/drawing/2014/main" id="{9D130206-499B-4C1E-A691-336D24621D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7" name="Group 7"/>
                        <wpg:cNvGrpSpPr/>
                        <wpg:grpSpPr>
                          <a:xfrm>
                            <a:off x="3244753" y="290565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534" name="Rectangle 534">
                            <a:extLst>
                              <a:ext uri="{FF2B5EF4-FFF2-40B4-BE49-F238E27FC236}">
                                <a16:creationId xmlns:a16="http://schemas.microsoft.com/office/drawing/2014/main" id="{EB29909A-43EE-464F-B647-D45CD338A6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5" name="Rectangle 535">
                            <a:extLst>
                              <a:ext uri="{FF2B5EF4-FFF2-40B4-BE49-F238E27FC236}">
                                <a16:creationId xmlns:a16="http://schemas.microsoft.com/office/drawing/2014/main" id="{D9C0D7C7-D48E-4645-94B3-D9C2CDF9C68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6" name="Rectangle 536">
                            <a:extLst>
                              <a:ext uri="{FF2B5EF4-FFF2-40B4-BE49-F238E27FC236}">
                                <a16:creationId xmlns:a16="http://schemas.microsoft.com/office/drawing/2014/main" id="{E083BF70-72A2-43FB-A2A8-E9EBCDA166F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7" name="Rectangle 537">
                            <a:extLst>
                              <a:ext uri="{FF2B5EF4-FFF2-40B4-BE49-F238E27FC236}">
                                <a16:creationId xmlns:a16="http://schemas.microsoft.com/office/drawing/2014/main" id="{5399A467-EF7B-489C-AB9F-3518AEBC5E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8" name="Rectangle 538">
                            <a:extLst>
                              <a:ext uri="{FF2B5EF4-FFF2-40B4-BE49-F238E27FC236}">
                                <a16:creationId xmlns:a16="http://schemas.microsoft.com/office/drawing/2014/main" id="{E9D05171-A078-4568-8A31-736E908DCB0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9" name="Rectangle 539">
                            <a:extLst>
                              <a:ext uri="{FF2B5EF4-FFF2-40B4-BE49-F238E27FC236}">
                                <a16:creationId xmlns:a16="http://schemas.microsoft.com/office/drawing/2014/main" id="{D08C569B-6153-48F5-820F-E4B84039CD8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0" name="Rectangle 540">
                            <a:extLst>
                              <a:ext uri="{FF2B5EF4-FFF2-40B4-BE49-F238E27FC236}">
                                <a16:creationId xmlns:a16="http://schemas.microsoft.com/office/drawing/2014/main" id="{B93891A1-0227-46EA-BA44-FCFC0F58EEB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1" name="Rectangle 541">
                            <a:extLst>
                              <a:ext uri="{FF2B5EF4-FFF2-40B4-BE49-F238E27FC236}">
                                <a16:creationId xmlns:a16="http://schemas.microsoft.com/office/drawing/2014/main" id="{5BC381EF-2F55-4364-B851-C6165BE28A3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301089" y="194270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542" name="Rectangle 542">
                            <a:extLst>
                              <a:ext uri="{FF2B5EF4-FFF2-40B4-BE49-F238E27FC236}">
                                <a16:creationId xmlns:a16="http://schemas.microsoft.com/office/drawing/2014/main" id="{BC11B7E3-CBA0-4B87-8418-E556BD36C85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3" name="Rectangle 543">
                            <a:extLst>
                              <a:ext uri="{FF2B5EF4-FFF2-40B4-BE49-F238E27FC236}">
                                <a16:creationId xmlns:a16="http://schemas.microsoft.com/office/drawing/2014/main" id="{2DDAC91C-2C9D-4314-8F19-931BF7722F0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4" name="Rectangle 544">
                            <a:extLst>
                              <a:ext uri="{FF2B5EF4-FFF2-40B4-BE49-F238E27FC236}">
                                <a16:creationId xmlns:a16="http://schemas.microsoft.com/office/drawing/2014/main" id="{AD018B6E-E2CB-4505-83FD-A65185325F6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5" name="Rectangle 545">
                            <a:extLst>
                              <a:ext uri="{FF2B5EF4-FFF2-40B4-BE49-F238E27FC236}">
                                <a16:creationId xmlns:a16="http://schemas.microsoft.com/office/drawing/2014/main" id="{2DA22C26-9561-42D1-B873-78D7BD7DD49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6" name="Rectangle 546">
                            <a:extLst>
                              <a:ext uri="{FF2B5EF4-FFF2-40B4-BE49-F238E27FC236}">
                                <a16:creationId xmlns:a16="http://schemas.microsoft.com/office/drawing/2014/main" id="{1A761D59-A02D-44C3-8457-04CDBF2BA3E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7" name="Rectangle 547">
                            <a:extLst>
                              <a:ext uri="{FF2B5EF4-FFF2-40B4-BE49-F238E27FC236}">
                                <a16:creationId xmlns:a16="http://schemas.microsoft.com/office/drawing/2014/main" id="{7E2A56AC-4F37-465E-899E-B392E684DE3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548" name="Rectangle 548">
                          <a:extLst>
                            <a:ext uri="{FF2B5EF4-FFF2-40B4-BE49-F238E27FC236}">
                              <a16:creationId xmlns:a16="http://schemas.microsoft.com/office/drawing/2014/main" id="{B88319A4-EA0C-4EEB-8906-C403AF2FBFE4}"/>
                            </a:ext>
                          </a:extLst>
                        </wps:cNvPr>
                        <wps:cNvSpPr/>
                        <wps:spPr>
                          <a:xfrm>
                            <a:off x="3198657" y="194976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14" name="Group 14"/>
                        <wpg:cNvGrpSpPr/>
                        <wpg:grpSpPr>
                          <a:xfrm>
                            <a:off x="3223972" y="442812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549" name="Rectangle 549">
                            <a:extLst>
                              <a:ext uri="{FF2B5EF4-FFF2-40B4-BE49-F238E27FC236}">
                                <a16:creationId xmlns:a16="http://schemas.microsoft.com/office/drawing/2014/main" id="{6BD6D320-B276-4009-86C9-92F16076DDB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0" name="Rectangle 550">
                            <a:extLst>
                              <a:ext uri="{FF2B5EF4-FFF2-40B4-BE49-F238E27FC236}">
                                <a16:creationId xmlns:a16="http://schemas.microsoft.com/office/drawing/2014/main" id="{DF4BCFF4-ABAE-4B95-97C2-736F587E94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1" name="Rectangle 551">
                            <a:extLst>
                              <a:ext uri="{FF2B5EF4-FFF2-40B4-BE49-F238E27FC236}">
                                <a16:creationId xmlns:a16="http://schemas.microsoft.com/office/drawing/2014/main" id="{0FEE1E70-635D-475B-8885-86914A902E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2" name="Rectangle 552">
                            <a:extLst>
                              <a:ext uri="{FF2B5EF4-FFF2-40B4-BE49-F238E27FC236}">
                                <a16:creationId xmlns:a16="http://schemas.microsoft.com/office/drawing/2014/main" id="{BC143BBC-56F4-4D52-9A49-1B9DAE22E4D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3" name="Rectangle 553">
                            <a:extLst>
                              <a:ext uri="{FF2B5EF4-FFF2-40B4-BE49-F238E27FC236}">
                                <a16:creationId xmlns:a16="http://schemas.microsoft.com/office/drawing/2014/main" id="{75782D04-0B20-4C5D-84A9-C775C124877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4" name="Rectangle 554">
                            <a:extLst>
                              <a:ext uri="{FF2B5EF4-FFF2-40B4-BE49-F238E27FC236}">
                                <a16:creationId xmlns:a16="http://schemas.microsoft.com/office/drawing/2014/main" id="{1F1063E8-2F51-43FA-AC10-88733D0BFC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5" name="Rectangle 555">
                            <a:extLst>
                              <a:ext uri="{FF2B5EF4-FFF2-40B4-BE49-F238E27FC236}">
                                <a16:creationId xmlns:a16="http://schemas.microsoft.com/office/drawing/2014/main" id="{1DC73AF7-6A69-448C-A800-615470ECB01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6" name="Rectangle 556">
                            <a:extLst>
                              <a:ext uri="{FF2B5EF4-FFF2-40B4-BE49-F238E27FC236}">
                                <a16:creationId xmlns:a16="http://schemas.microsoft.com/office/drawing/2014/main" id="{D9B18BE6-FFB7-4B12-B5CF-0CE43A5DE8E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7" name="Rectangle 557">
                            <a:extLst>
                              <a:ext uri="{FF2B5EF4-FFF2-40B4-BE49-F238E27FC236}">
                                <a16:creationId xmlns:a16="http://schemas.microsoft.com/office/drawing/2014/main" id="{28688FCE-E2ED-474D-9344-FF9F46E5242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8" name="Rectangle 558">
                            <a:extLst>
                              <a:ext uri="{FF2B5EF4-FFF2-40B4-BE49-F238E27FC236}">
                                <a16:creationId xmlns:a16="http://schemas.microsoft.com/office/drawing/2014/main" id="{23F94E90-17D6-4D76-A489-92FE1D9501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9" name="Rectangle 559">
                            <a:extLst>
                              <a:ext uri="{FF2B5EF4-FFF2-40B4-BE49-F238E27FC236}">
                                <a16:creationId xmlns:a16="http://schemas.microsoft.com/office/drawing/2014/main" id="{4D875D7B-6125-446F-BEC1-FDDE640B0DB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0" name="Rectangle 560">
                            <a:extLst>
                              <a:ext uri="{FF2B5EF4-FFF2-40B4-BE49-F238E27FC236}">
                                <a16:creationId xmlns:a16="http://schemas.microsoft.com/office/drawing/2014/main" id="{6F2BFC1F-D917-441A-BABD-365BF0173F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1" name="Rectangle 561">
                            <a:extLst>
                              <a:ext uri="{FF2B5EF4-FFF2-40B4-BE49-F238E27FC236}">
                                <a16:creationId xmlns:a16="http://schemas.microsoft.com/office/drawing/2014/main" id="{C6A4F4B2-E04B-4C2E-82FB-A7E60C1E23A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2" name="Rectangle 562">
                            <a:extLst>
                              <a:ext uri="{FF2B5EF4-FFF2-40B4-BE49-F238E27FC236}">
                                <a16:creationId xmlns:a16="http://schemas.microsoft.com/office/drawing/2014/main" id="{37E4C4CD-8986-472E-98D5-097634DDAC7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3" name="Rectangle 563">
                            <a:extLst>
                              <a:ext uri="{FF2B5EF4-FFF2-40B4-BE49-F238E27FC236}">
                                <a16:creationId xmlns:a16="http://schemas.microsoft.com/office/drawing/2014/main" id="{FEBAA4BF-01F4-4376-A43D-BFD74148D1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4" name="Rectangle 564">
                            <a:extLst>
                              <a:ext uri="{FF2B5EF4-FFF2-40B4-BE49-F238E27FC236}">
                                <a16:creationId xmlns:a16="http://schemas.microsoft.com/office/drawing/2014/main" id="{B3A7C5E8-5387-4137-9438-95563CDBBAC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5" name="Rectangle 565">
                            <a:extLst>
                              <a:ext uri="{FF2B5EF4-FFF2-40B4-BE49-F238E27FC236}">
                                <a16:creationId xmlns:a16="http://schemas.microsoft.com/office/drawing/2014/main" id="{4A64B324-BC8F-4F6F-838D-7729482BB28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6" name="Rectangle 566">
                            <a:extLst>
                              <a:ext uri="{FF2B5EF4-FFF2-40B4-BE49-F238E27FC236}">
                                <a16:creationId xmlns:a16="http://schemas.microsoft.com/office/drawing/2014/main" id="{DE2C0FE6-2CEC-4DAA-957D-FB6036810C6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7" name="Rectangle 567">
                            <a:extLst>
                              <a:ext uri="{FF2B5EF4-FFF2-40B4-BE49-F238E27FC236}">
                                <a16:creationId xmlns:a16="http://schemas.microsoft.com/office/drawing/2014/main" id="{439C93D6-94CE-4825-B3F9-2063D278F30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8" name="Rectangle 568">
                            <a:extLst>
                              <a:ext uri="{FF2B5EF4-FFF2-40B4-BE49-F238E27FC236}">
                                <a16:creationId xmlns:a16="http://schemas.microsoft.com/office/drawing/2014/main" id="{701671AE-F4AD-4444-8EC4-7927FDD4E3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9" name="Rectangle 569">
                            <a:extLst>
                              <a:ext uri="{FF2B5EF4-FFF2-40B4-BE49-F238E27FC236}">
                                <a16:creationId xmlns:a16="http://schemas.microsoft.com/office/drawing/2014/main" id="{61BBB5BE-C7A0-4B51-8901-C42389ED948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70" name="Rectangle 570">
                            <a:extLst>
                              <a:ext uri="{FF2B5EF4-FFF2-40B4-BE49-F238E27FC236}">
                                <a16:creationId xmlns:a16="http://schemas.microsoft.com/office/drawing/2014/main" id="{A885E95A-5EFA-43FA-A408-CCC380FBA3E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571" name="Arrow: Right 571">
                          <a:extLst>
                            <a:ext uri="{FF2B5EF4-FFF2-40B4-BE49-F238E27FC236}">
                              <a16:creationId xmlns:a16="http://schemas.microsoft.com/office/drawing/2014/main" id="{14121B3B-4DE7-4265-B95C-32F18DE9E265}"/>
                            </a:ext>
                          </a:extLst>
                        </wps:cNvPr>
                        <wps:cNvSpPr/>
                        <wps:spPr>
                          <a:xfrm>
                            <a:off x="2829471" y="449452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72" name="Rectangle 572">
                          <a:extLst>
                            <a:ext uri="{FF2B5EF4-FFF2-40B4-BE49-F238E27FC236}">
                              <a16:creationId xmlns:a16="http://schemas.microsoft.com/office/drawing/2014/main" id="{32B9A0AF-CE87-485D-B433-EBA86B387C8B}"/>
                            </a:ext>
                          </a:extLst>
                        </wps:cNvPr>
                        <wps:cNvSpPr/>
                        <wps:spPr>
                          <a:xfrm>
                            <a:off x="130504" y="169554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B34734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3" name="Rectangle 573">
                          <a:extLst>
                            <a:ext uri="{FF2B5EF4-FFF2-40B4-BE49-F238E27FC236}">
                              <a16:creationId xmlns:a16="http://schemas.microsoft.com/office/drawing/2014/main" id="{D47F9B6F-80C3-47E9-B9CB-E761F97749D8}"/>
                            </a:ext>
                          </a:extLst>
                        </wps:cNvPr>
                        <wps:cNvSpPr/>
                        <wps:spPr>
                          <a:xfrm>
                            <a:off x="130504" y="267508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0DDDEB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4" name="Rectangle 574">
                          <a:extLst>
                            <a:ext uri="{FF2B5EF4-FFF2-40B4-BE49-F238E27FC236}">
                              <a16:creationId xmlns:a16="http://schemas.microsoft.com/office/drawing/2014/main" id="{030BA4E4-4E92-4FF4-A377-72D77F029FC5}"/>
                            </a:ext>
                          </a:extLst>
                        </wps:cNvPr>
                        <wps:cNvSpPr/>
                        <wps:spPr>
                          <a:xfrm>
                            <a:off x="130504" y="347381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B8CB48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575" name="Rectangle 575">
                          <a:extLst>
                            <a:ext uri="{FF2B5EF4-FFF2-40B4-BE49-F238E27FC236}">
                              <a16:creationId xmlns:a16="http://schemas.microsoft.com/office/drawing/2014/main" id="{F28EAF60-0924-4FBE-9F63-238AD433B15D}"/>
                            </a:ext>
                          </a:extLst>
                        </wps:cNvPr>
                        <wps:cNvSpPr/>
                        <wps:spPr>
                          <a:xfrm>
                            <a:off x="130500" y="416736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C4B1AD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7" name="Rectangle 577">
                          <a:extLst>
                            <a:ext uri="{FF2B5EF4-FFF2-40B4-BE49-F238E27FC236}">
                              <a16:creationId xmlns:a16="http://schemas.microsoft.com/office/drawing/2014/main" id="{343C6A68-985C-4D94-A31D-8F45F3AB685F}"/>
                            </a:ext>
                          </a:extLst>
                        </wps:cNvPr>
                        <wps:cNvSpPr/>
                        <wps:spPr>
                          <a:xfrm>
                            <a:off x="5497450" y="416510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CEF648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8" name="Rectangle 578">
                          <a:extLst>
                            <a:ext uri="{FF2B5EF4-FFF2-40B4-BE49-F238E27FC236}">
                              <a16:creationId xmlns:a16="http://schemas.microsoft.com/office/drawing/2014/main" id="{D82C7058-B317-4669-85D3-5B99EA1CB1B9}"/>
                            </a:ext>
                          </a:extLst>
                        </wps:cNvPr>
                        <wps:cNvSpPr/>
                        <wps:spPr>
                          <a:xfrm>
                            <a:off x="5497393" y="345937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20C1D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9" name="Rectangle 579">
                          <a:extLst>
                            <a:ext uri="{FF2B5EF4-FFF2-40B4-BE49-F238E27FC236}">
                              <a16:creationId xmlns:a16="http://schemas.microsoft.com/office/drawing/2014/main" id="{56EC8937-B0B7-4A19-A1C3-54D66377A21C}"/>
                            </a:ext>
                          </a:extLst>
                        </wps:cNvPr>
                        <wps:cNvSpPr/>
                        <wps:spPr>
                          <a:xfrm>
                            <a:off x="5497446" y="265873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5CB40C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80" name="Rectangle 580">
                          <a:extLst>
                            <a:ext uri="{FF2B5EF4-FFF2-40B4-BE49-F238E27FC236}">
                              <a16:creationId xmlns:a16="http://schemas.microsoft.com/office/drawing/2014/main" id="{56BFCC83-F0F1-4F7D-8472-42314920E74D}"/>
                            </a:ext>
                          </a:extLst>
                        </wps:cNvPr>
                        <wps:cNvSpPr/>
                        <wps:spPr>
                          <a:xfrm>
                            <a:off x="5495237" y="170113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90ADE9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81">
                            <a:extLst>
                              <a:ext uri="{FF2B5EF4-FFF2-40B4-BE49-F238E27FC236}">
                                <a16:creationId xmlns:a16="http://schemas.microsoft.com/office/drawing/2014/main" id="{E722C428-B462-4B0F-B824-473689B100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851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Picture 582">
                            <a:extLst>
                              <a:ext uri="{FF2B5EF4-FFF2-40B4-BE49-F238E27FC236}">
                                <a16:creationId xmlns:a16="http://schemas.microsoft.com/office/drawing/2014/main" id="{7BA3CF83-3F68-471E-9E23-6AAEB471D9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851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Rectangle 583">
                          <a:extLst>
                            <a:ext uri="{FF2B5EF4-FFF2-40B4-BE49-F238E27FC236}">
                              <a16:creationId xmlns:a16="http://schemas.microsoft.com/office/drawing/2014/main" id="{E18F0855-CE52-4688-8785-9F7CCB31DD07}"/>
                            </a:ext>
                          </a:extLst>
                        </wps:cNvPr>
                        <wps:cNvSpPr/>
                        <wps:spPr>
                          <a:xfrm>
                            <a:off x="300364" y="23892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72AA45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84" name="Rectangle 584">
                          <a:extLst>
                            <a:ext uri="{FF2B5EF4-FFF2-40B4-BE49-F238E27FC236}">
                              <a16:creationId xmlns:a16="http://schemas.microsoft.com/office/drawing/2014/main" id="{1CC0BC05-4364-4A7A-A102-DEF9D1783C5A}"/>
                            </a:ext>
                          </a:extLst>
                        </wps:cNvPr>
                        <wps:cNvSpPr/>
                        <wps:spPr>
                          <a:xfrm>
                            <a:off x="1666629" y="23892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9A3F22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85" name="Rectangle 585">
                          <a:extLst>
                            <a:ext uri="{FF2B5EF4-FFF2-40B4-BE49-F238E27FC236}">
                              <a16:creationId xmlns:a16="http://schemas.microsoft.com/office/drawing/2014/main" id="{895976B0-27F5-450B-8BFE-DC408A642A8C}"/>
                            </a:ext>
                          </a:extLst>
                        </wps:cNvPr>
                        <wps:cNvSpPr/>
                        <wps:spPr>
                          <a:xfrm>
                            <a:off x="2864755" y="23260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180AD5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SimHei" w:hAnsi="Calibri" w:cs="DengXian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>
                            <a:extLst>
                              <a:ext uri="{FF2B5EF4-FFF2-40B4-BE49-F238E27FC236}">
                                <a16:creationId xmlns:a16="http://schemas.microsoft.com/office/drawing/2014/main" id="{697E2390-7284-498D-A028-110D1A3D60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851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Rectangle 587">
                          <a:extLst>
                            <a:ext uri="{FF2B5EF4-FFF2-40B4-BE49-F238E27FC236}">
                              <a16:creationId xmlns:a16="http://schemas.microsoft.com/office/drawing/2014/main" id="{3779B680-5102-425A-AD06-389977DDEDB3}"/>
                            </a:ext>
                          </a:extLst>
                        </wps:cNvPr>
                        <wps:cNvSpPr/>
                        <wps:spPr>
                          <a:xfrm>
                            <a:off x="245772" y="682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36964A" w14:textId="77777777" w:rsidR="00757F7E" w:rsidRPr="00FF3AD8" w:rsidRDefault="00757F7E" w:rsidP="009D587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588" name="Rectangle 588">
                          <a:extLst>
                            <a:ext uri="{FF2B5EF4-FFF2-40B4-BE49-F238E27FC236}">
                              <a16:creationId xmlns:a16="http://schemas.microsoft.com/office/drawing/2014/main" id="{FD6703B6-67E0-4928-AFA2-07B0FECE3A84}"/>
                            </a:ext>
                          </a:extLst>
                        </wps:cNvPr>
                        <wps:cNvSpPr/>
                        <wps:spPr>
                          <a:xfrm>
                            <a:off x="4438970" y="2"/>
                            <a:ext cx="946150" cy="23260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79C458" w14:textId="77777777" w:rsidR="00757F7E" w:rsidRPr="00EE4875" w:rsidRDefault="00757F7E" w:rsidP="009D5874">
                              <w:pPr>
                                <w:spacing w:line="480" w:lineRule="auto"/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SimHei" w:hAnsi="Calibri" w:cs="DengXi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589" name="Arrow: Down 589">
                          <a:extLst>
                            <a:ext uri="{FF2B5EF4-FFF2-40B4-BE49-F238E27FC236}">
                              <a16:creationId xmlns:a16="http://schemas.microsoft.com/office/drawing/2014/main" id="{FFBC767D-8A90-4FE7-9005-73B95FDA18EB}"/>
                            </a:ext>
                          </a:extLst>
                        </wps:cNvPr>
                        <wps:cNvSpPr/>
                        <wps:spPr>
                          <a:xfrm>
                            <a:off x="1800775" y="149337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0" name="Arrow: Right 590">
                          <a:extLst>
                            <a:ext uri="{FF2B5EF4-FFF2-40B4-BE49-F238E27FC236}">
                              <a16:creationId xmlns:a16="http://schemas.microsoft.com/office/drawing/2014/main" id="{15E1D5CB-2BD8-4A35-943E-C6688639C9FA}"/>
                            </a:ext>
                          </a:extLst>
                        </wps:cNvPr>
                        <wps:cNvSpPr/>
                        <wps:spPr>
                          <a:xfrm>
                            <a:off x="2829471" y="382902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1" name="Arrow: Right 591">
                          <a:extLst>
                            <a:ext uri="{FF2B5EF4-FFF2-40B4-BE49-F238E27FC236}">
                              <a16:creationId xmlns:a16="http://schemas.microsoft.com/office/drawing/2014/main" id="{754F272E-E7C7-46BC-8376-5C55FD2FDC04}"/>
                            </a:ext>
                          </a:extLst>
                        </wps:cNvPr>
                        <wps:cNvSpPr/>
                        <wps:spPr>
                          <a:xfrm>
                            <a:off x="2829471" y="311148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2" name="Arrow: Right 592">
                          <a:extLst>
                            <a:ext uri="{FF2B5EF4-FFF2-40B4-BE49-F238E27FC236}">
                              <a16:creationId xmlns:a16="http://schemas.microsoft.com/office/drawing/2014/main" id="{7D0C6FB3-9FC9-4606-9D4C-A7F467D9592D}"/>
                            </a:ext>
                          </a:extLst>
                        </wps:cNvPr>
                        <wps:cNvSpPr/>
                        <wps:spPr>
                          <a:xfrm>
                            <a:off x="2829471" y="224519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593" name="Group 593">
                          <a:extLst>
                            <a:ext uri="{FF2B5EF4-FFF2-40B4-BE49-F238E27FC236}">
                              <a16:creationId xmlns:a16="http://schemas.microsoft.com/office/drawing/2014/main" id="{E4863E98-559B-47B0-8253-FC0C55E76DEB}"/>
                            </a:ext>
                          </a:extLst>
                        </wpg:cNvPr>
                        <wpg:cNvGrpSpPr/>
                        <wpg:grpSpPr>
                          <a:xfrm>
                            <a:off x="189791" y="193282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36" name="Picture 636">
                              <a:extLst>
                                <a:ext uri="{FF2B5EF4-FFF2-40B4-BE49-F238E27FC236}">
                                  <a16:creationId xmlns:a16="http://schemas.microsoft.com/office/drawing/2014/main" id="{5D9F3145-7890-41B7-8C74-DE038B81C40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7" name="Picture 637">
                              <a:extLst>
                                <a:ext uri="{FF2B5EF4-FFF2-40B4-BE49-F238E27FC236}">
                                  <a16:creationId xmlns:a16="http://schemas.microsoft.com/office/drawing/2014/main" id="{5A8469BB-E49B-4971-BB9C-4AA7B68DEF8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4" name="Group 594">
                          <a:extLst>
                            <a:ext uri="{FF2B5EF4-FFF2-40B4-BE49-F238E27FC236}">
                              <a16:creationId xmlns:a16="http://schemas.microsoft.com/office/drawing/2014/main" id="{847C8E75-36F7-4D55-B7B0-E9A3B2ED8389}"/>
                            </a:ext>
                          </a:extLst>
                        </wpg:cNvPr>
                        <wpg:cNvGrpSpPr/>
                        <wpg:grpSpPr>
                          <a:xfrm>
                            <a:off x="196129" y="288703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33" name="Picture 633">
                              <a:extLst>
                                <a:ext uri="{FF2B5EF4-FFF2-40B4-BE49-F238E27FC236}">
                                  <a16:creationId xmlns:a16="http://schemas.microsoft.com/office/drawing/2014/main" id="{A59B207A-61BC-4BAF-A73E-F33AEE7E76A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4" name="Picture 634">
                              <a:extLst>
                                <a:ext uri="{FF2B5EF4-FFF2-40B4-BE49-F238E27FC236}">
                                  <a16:creationId xmlns:a16="http://schemas.microsoft.com/office/drawing/2014/main" id="{27AE5BBB-7A93-4FA5-A0DF-8C892A6BE6A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5" name="Picture 635">
                              <a:extLst>
                                <a:ext uri="{FF2B5EF4-FFF2-40B4-BE49-F238E27FC236}">
                                  <a16:creationId xmlns:a16="http://schemas.microsoft.com/office/drawing/2014/main" id="{469830C9-0D83-4C05-9750-AB7ECF316CC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9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5" name="Group 595">
                          <a:extLst>
                            <a:ext uri="{FF2B5EF4-FFF2-40B4-BE49-F238E27FC236}">
                              <a16:creationId xmlns:a16="http://schemas.microsoft.com/office/drawing/2014/main" id="{8F677E6C-64A4-41EF-AA46-54EE1867E086}"/>
                            </a:ext>
                          </a:extLst>
                        </wpg:cNvPr>
                        <wpg:cNvGrpSpPr/>
                        <wpg:grpSpPr>
                          <a:xfrm>
                            <a:off x="195704" y="366121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29" name="Picture 629">
                              <a:extLst>
                                <a:ext uri="{FF2B5EF4-FFF2-40B4-BE49-F238E27FC236}">
                                  <a16:creationId xmlns:a16="http://schemas.microsoft.com/office/drawing/2014/main" id="{505457A3-4B79-4EA0-AD55-20C68CF30E7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0" name="Picture 630">
                              <a:extLst>
                                <a:ext uri="{FF2B5EF4-FFF2-40B4-BE49-F238E27FC236}">
                                  <a16:creationId xmlns:a16="http://schemas.microsoft.com/office/drawing/2014/main" id="{11ADF5F1-DCB9-4E18-91A0-9E104DE4C8C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1" name="Picture 631">
                              <a:extLst>
                                <a:ext uri="{FF2B5EF4-FFF2-40B4-BE49-F238E27FC236}">
                                  <a16:creationId xmlns:a16="http://schemas.microsoft.com/office/drawing/2014/main" id="{BC1BB393-9790-4696-A423-5B86B7B0CA1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2" name="Picture 632">
                              <a:extLst>
                                <a:ext uri="{FF2B5EF4-FFF2-40B4-BE49-F238E27FC236}">
                                  <a16:creationId xmlns:a16="http://schemas.microsoft.com/office/drawing/2014/main" id="{46723515-0287-479D-85CE-0A5227A439E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6" name="Group 596">
                          <a:extLst>
                            <a:ext uri="{FF2B5EF4-FFF2-40B4-BE49-F238E27FC236}">
                              <a16:creationId xmlns:a16="http://schemas.microsoft.com/office/drawing/2014/main" id="{1BE3A149-28E7-4C32-A0EB-218C308224D2}"/>
                            </a:ext>
                          </a:extLst>
                        </wpg:cNvPr>
                        <wpg:cNvGrpSpPr/>
                        <wpg:grpSpPr>
                          <a:xfrm>
                            <a:off x="189791" y="437564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24" name="Picture 624">
                              <a:extLst>
                                <a:ext uri="{FF2B5EF4-FFF2-40B4-BE49-F238E27FC236}">
                                  <a16:creationId xmlns:a16="http://schemas.microsoft.com/office/drawing/2014/main" id="{EDD28B86-D468-4C61-B508-5F926DC04ED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5" name="Picture 625">
                              <a:extLst>
                                <a:ext uri="{FF2B5EF4-FFF2-40B4-BE49-F238E27FC236}">
                                  <a16:creationId xmlns:a16="http://schemas.microsoft.com/office/drawing/2014/main" id="{B4951EA5-8BD7-441A-9DDA-91C65751804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6" name="Picture 626">
                              <a:extLst>
                                <a:ext uri="{FF2B5EF4-FFF2-40B4-BE49-F238E27FC236}">
                                  <a16:creationId xmlns:a16="http://schemas.microsoft.com/office/drawing/2014/main" id="{1106F15F-90A7-42E2-A116-19306380609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7" name="Picture 627">
                              <a:extLst>
                                <a:ext uri="{FF2B5EF4-FFF2-40B4-BE49-F238E27FC236}">
                                  <a16:creationId xmlns:a16="http://schemas.microsoft.com/office/drawing/2014/main" id="{07B26E89-136D-4618-A3E1-40F75A0C96F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8" name="Picture 628">
                              <a:extLst>
                                <a:ext uri="{FF2B5EF4-FFF2-40B4-BE49-F238E27FC236}">
                                  <a16:creationId xmlns:a16="http://schemas.microsoft.com/office/drawing/2014/main" id="{533A279F-DB61-4B25-9685-C854F4C6375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7" name="Group 597">
                          <a:extLst>
                            <a:ext uri="{FF2B5EF4-FFF2-40B4-BE49-F238E27FC236}">
                              <a16:creationId xmlns:a16="http://schemas.microsoft.com/office/drawing/2014/main" id="{FEDD9ACA-F06E-419C-B96F-C05DF9510A1F}"/>
                            </a:ext>
                          </a:extLst>
                        </wpg:cNvPr>
                        <wpg:cNvGrpSpPr/>
                        <wpg:grpSpPr>
                          <a:xfrm>
                            <a:off x="2034221" y="529219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618" name="Picture 618">
                              <a:extLst>
                                <a:ext uri="{FF2B5EF4-FFF2-40B4-BE49-F238E27FC236}">
                                  <a16:creationId xmlns:a16="http://schemas.microsoft.com/office/drawing/2014/main" id="{EC30602C-677D-4B24-9BDE-9975E865444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9" name="Picture 619">
                              <a:extLst>
                                <a:ext uri="{FF2B5EF4-FFF2-40B4-BE49-F238E27FC236}">
                                  <a16:creationId xmlns:a16="http://schemas.microsoft.com/office/drawing/2014/main" id="{196DBB99-D8DD-466D-A2A2-7AE377B7F78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0" name="Picture 620">
                              <a:extLst>
                                <a:ext uri="{FF2B5EF4-FFF2-40B4-BE49-F238E27FC236}">
                                  <a16:creationId xmlns:a16="http://schemas.microsoft.com/office/drawing/2014/main" id="{83DD49E6-0F1C-4661-99E0-D24BDC14A97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1" name="Picture 621">
                              <a:extLst>
                                <a:ext uri="{FF2B5EF4-FFF2-40B4-BE49-F238E27FC236}">
                                  <a16:creationId xmlns:a16="http://schemas.microsoft.com/office/drawing/2014/main" id="{FEE0EC09-C74F-4103-9654-E9163975657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2" name="Picture 622">
                              <a:extLst>
                                <a:ext uri="{FF2B5EF4-FFF2-40B4-BE49-F238E27FC236}">
                                  <a16:creationId xmlns:a16="http://schemas.microsoft.com/office/drawing/2014/main" id="{4DE8BC3F-D5FF-474F-B519-23711713364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3" name="Picture 623">
                              <a:extLst>
                                <a:ext uri="{FF2B5EF4-FFF2-40B4-BE49-F238E27FC236}">
                                  <a16:creationId xmlns:a16="http://schemas.microsoft.com/office/drawing/2014/main" id="{CD5F25BB-B5F4-426E-ADA8-ECEDAC564AC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8" name="Group 598">
                          <a:extLst>
                            <a:ext uri="{FF2B5EF4-FFF2-40B4-BE49-F238E27FC236}">
                              <a16:creationId xmlns:a16="http://schemas.microsoft.com/office/drawing/2014/main" id="{7BDAC135-E594-43C0-838F-1015249378AC}"/>
                            </a:ext>
                          </a:extLst>
                        </wpg:cNvPr>
                        <wpg:cNvGrpSpPr/>
                        <wpg:grpSpPr>
                          <a:xfrm>
                            <a:off x="3959438" y="438500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613" name="Picture 613">
                              <a:extLst>
                                <a:ext uri="{FF2B5EF4-FFF2-40B4-BE49-F238E27FC236}">
                                  <a16:creationId xmlns:a16="http://schemas.microsoft.com/office/drawing/2014/main" id="{46B52F61-F863-4643-B15D-93ADF2E507D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4" name="Picture 614">
                              <a:extLst>
                                <a:ext uri="{FF2B5EF4-FFF2-40B4-BE49-F238E27FC236}">
                                  <a16:creationId xmlns:a16="http://schemas.microsoft.com/office/drawing/2014/main" id="{4DF99BD9-683D-455A-8F3A-3C5733190E2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5" name="Picture 615">
                              <a:extLst>
                                <a:ext uri="{FF2B5EF4-FFF2-40B4-BE49-F238E27FC236}">
                                  <a16:creationId xmlns:a16="http://schemas.microsoft.com/office/drawing/2014/main" id="{D1C4E675-49D5-45FB-88D6-B3CCC821396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6" name="Picture 616">
                              <a:extLst>
                                <a:ext uri="{FF2B5EF4-FFF2-40B4-BE49-F238E27FC236}">
                                  <a16:creationId xmlns:a16="http://schemas.microsoft.com/office/drawing/2014/main" id="{D3A8CAA7-DC76-4CBE-96F1-0D06D5D878D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7" name="Picture 617">
                              <a:extLst>
                                <a:ext uri="{FF2B5EF4-FFF2-40B4-BE49-F238E27FC236}">
                                  <a16:creationId xmlns:a16="http://schemas.microsoft.com/office/drawing/2014/main" id="{C2CD3F02-EE84-40F3-806B-9C70F0C6CEC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9" name="Group 599">
                          <a:extLst>
                            <a:ext uri="{FF2B5EF4-FFF2-40B4-BE49-F238E27FC236}">
                              <a16:creationId xmlns:a16="http://schemas.microsoft.com/office/drawing/2014/main" id="{6237F6B0-4339-4C02-9470-39D550494D67}"/>
                            </a:ext>
                          </a:extLst>
                        </wpg:cNvPr>
                        <wpg:cNvGrpSpPr/>
                        <wpg:grpSpPr>
                          <a:xfrm>
                            <a:off x="4102030" y="366295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609" name="Picture 609">
                              <a:extLst>
                                <a:ext uri="{FF2B5EF4-FFF2-40B4-BE49-F238E27FC236}">
                                  <a16:creationId xmlns:a16="http://schemas.microsoft.com/office/drawing/2014/main" id="{4460C00C-AA69-49FE-A20D-541A0EEA970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0" name="Picture 610">
                              <a:extLst>
                                <a:ext uri="{FF2B5EF4-FFF2-40B4-BE49-F238E27FC236}">
                                  <a16:creationId xmlns:a16="http://schemas.microsoft.com/office/drawing/2014/main" id="{2909F88A-76F2-4400-8050-1B119C19D9E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1" name="Picture 611">
                              <a:extLst>
                                <a:ext uri="{FF2B5EF4-FFF2-40B4-BE49-F238E27FC236}">
                                  <a16:creationId xmlns:a16="http://schemas.microsoft.com/office/drawing/2014/main" id="{6D46F69A-4A52-4F64-B940-219C44B4771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2" name="Picture 612">
                              <a:extLst>
                                <a:ext uri="{FF2B5EF4-FFF2-40B4-BE49-F238E27FC236}">
                                  <a16:creationId xmlns:a16="http://schemas.microsoft.com/office/drawing/2014/main" id="{CFAA8551-199D-42CE-A5D5-633E612B808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00" name="Group 600">
                          <a:extLst>
                            <a:ext uri="{FF2B5EF4-FFF2-40B4-BE49-F238E27FC236}">
                              <a16:creationId xmlns:a16="http://schemas.microsoft.com/office/drawing/2014/main" id="{E5EE8B8A-8CC9-4B2D-BC5D-F1F032045110}"/>
                            </a:ext>
                          </a:extLst>
                        </wpg:cNvPr>
                        <wpg:cNvGrpSpPr/>
                        <wpg:grpSpPr>
                          <a:xfrm>
                            <a:off x="4280671" y="289549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606" name="Picture 606">
                              <a:extLst>
                                <a:ext uri="{FF2B5EF4-FFF2-40B4-BE49-F238E27FC236}">
                                  <a16:creationId xmlns:a16="http://schemas.microsoft.com/office/drawing/2014/main" id="{0F178306-5548-4564-B314-6777B98DCE4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7" name="Picture 607">
                              <a:extLst>
                                <a:ext uri="{FF2B5EF4-FFF2-40B4-BE49-F238E27FC236}">
                                  <a16:creationId xmlns:a16="http://schemas.microsoft.com/office/drawing/2014/main" id="{43216532-21EA-4214-BCC6-787A9883488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8" name="Picture 608">
                              <a:extLst>
                                <a:ext uri="{FF2B5EF4-FFF2-40B4-BE49-F238E27FC236}">
                                  <a16:creationId xmlns:a16="http://schemas.microsoft.com/office/drawing/2014/main" id="{0F1FE5FC-43B6-4B2A-B8E9-49DA6A8BA41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01" name="Group 601">
                          <a:extLst>
                            <a:ext uri="{FF2B5EF4-FFF2-40B4-BE49-F238E27FC236}">
                              <a16:creationId xmlns:a16="http://schemas.microsoft.com/office/drawing/2014/main" id="{DF1DFFD3-8DA1-463E-B8F2-1E2065C7278F}"/>
                            </a:ext>
                          </a:extLst>
                        </wpg:cNvPr>
                        <wpg:cNvGrpSpPr/>
                        <wpg:grpSpPr>
                          <a:xfrm>
                            <a:off x="4446049" y="190988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604" name="Picture 604">
                              <a:extLst>
                                <a:ext uri="{FF2B5EF4-FFF2-40B4-BE49-F238E27FC236}">
                                  <a16:creationId xmlns:a16="http://schemas.microsoft.com/office/drawing/2014/main" id="{9C4D852D-25D9-4852-855F-DA90654E223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5" name="Picture 605">
                              <a:extLst>
                                <a:ext uri="{FF2B5EF4-FFF2-40B4-BE49-F238E27FC236}">
                                  <a16:creationId xmlns:a16="http://schemas.microsoft.com/office/drawing/2014/main" id="{2720FD9E-260C-406B-AE55-B03BF138A30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602" name="Picture 602">
                            <a:extLst>
                              <a:ext uri="{FF2B5EF4-FFF2-40B4-BE49-F238E27FC236}">
                                <a16:creationId xmlns:a16="http://schemas.microsoft.com/office/drawing/2014/main" id="{9460B776-9CAE-4C0E-808A-B104AFD754B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906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Arrow: Bent 603">
                          <a:extLst>
                            <a:ext uri="{FF2B5EF4-FFF2-40B4-BE49-F238E27FC236}">
                              <a16:creationId xmlns:a16="http://schemas.microsoft.com/office/drawing/2014/main" id="{0177359A-AD3B-49D0-991C-E19D29D627DA}"/>
                            </a:ext>
                          </a:extLst>
                        </wps:cNvPr>
                        <wps:cNvSpPr/>
                        <wps:spPr>
                          <a:xfrm>
                            <a:off x="4115885" y="85961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3" name="Arrow: Bent-Up 443">
                          <a:extLst>
                            <a:ext uri="{FF2B5EF4-FFF2-40B4-BE49-F238E27FC236}">
                              <a16:creationId xmlns:a16="http://schemas.microsoft.com/office/drawing/2014/main" id="{EC4DD94B-447A-4451-9CB9-CC6AFAE120CB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2093495" y="424480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576" name="Rectangle 576">
                          <a:extLst>
                            <a:ext uri="{FF2B5EF4-FFF2-40B4-BE49-F238E27FC236}">
                              <a16:creationId xmlns:a16="http://schemas.microsoft.com/office/drawing/2014/main" id="{B8D9F7C1-3305-4684-9A5F-4A8F27519818}"/>
                            </a:ext>
                          </a:extLst>
                        </wps:cNvPr>
                        <wps:cNvSpPr/>
                        <wps:spPr>
                          <a:xfrm>
                            <a:off x="2651702" y="486493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ED74C2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BECEED" id="Canvas 17" o:spid="_x0000_s1066" editas="canvas" style="width:475.45pt;height:444.85pt;mso-position-horizontal-relative:char;mso-position-vertical-relative:line" coordsize="60382,56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">
                <v:shape id="_x0000_s1067" type="#_x0000_t75" style="position:absolute;width:60382;height:56495;visibility:visible;mso-wrap-style:square" filled="t">
                  <v:fill o:detectmouseclick="t"/>
                  <v:path o:connecttype="none"/>
                </v:shape>
                <v:roundrect id="Rectangle: Rounded Corners 221" o:spid="_x0000_s1068" style="position:absolute;left:44337;top:2196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222" o:spid="_x0000_s1069" style="position:absolute;left:31914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223" o:spid="_x0000_s1070" style="position:absolute;left:31956;top:28641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4" o:spid="_x0000_s1071" style="position:absolute;left:31856;top:36513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5" o:spid="_x0000_s1072" style="position:absolute;left:31856;top:43469;width:26920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6" o:spid="_x0000_s1073" style="position:absolute;left:1091;top:43469;width:26921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" fillcolor="#f2f2f2 [3052]" strokecolor="#a5a5a5 [3206]" strokeweight=".5pt">
                  <v:stroke joinstyle="miter"/>
                </v:roundrect>
                <v:shape id="Freeform: Shape 227" o:spid="_x0000_s1074" style="position:absolute;left:19906;top:50684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387" o:spid="_x0000_s1075" style="position:absolute;left:1091;top:36513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431" o:spid="_x0000_s1076" style="position:absolute;left:1091;top:28709;width:26921;height:51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434" o:spid="_x0000_s1077" style="position:absolute;left:1091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435" o:spid="_x0000_s1078" style="position:absolute;left:1091;top:2196;width:35777;height:127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441" o:spid="_x0000_s1079" style="position:absolute;left:17739;top:28319;width:5262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442" o:spid="_x0000_s1080" style="position:absolute;left:19497;top:35715;width:5192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444" o:spid="_x0000_s1081" style="position:absolute;left:24693;top:48918;width:4359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445" o:spid="_x0000_s1082" style="position:absolute;left:33171;top:47469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446" o:spid="_x0000_s1083" style="position:absolute;left:35010;top:40822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447" o:spid="_x0000_s1084" style="position:absolute;left:36484;top:34184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448" o:spid="_x0000_s1085" style="position:absolute;left:38799;top:26523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16" o:spid="_x0000_s1086" style="position:absolute;left:16308;top:19376;width:11426;height:6275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Rectangle 436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49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0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1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2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NIZ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M4m8DwTj4BcPQAAAP//AwBQSwECLQAUAAYACAAAACEA2+H2y+4AAACFAQAAEwAAAAAAAAAAAAAA&#10;AAAAAAAAW0NvbnRlbnRfVHlwZXNdLnhtbFBLAQItABQABgAIAAAAIQBa9CxbvwAAABUBAAALAAAA&#10;AAAAAAAAAAAAAB8BAABfcmVscy8ucmVsc1BLAQItABQABgAIAAAAIQARdNIZ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3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4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9" o:spid="_x0000_s1094" style="position:absolute;left:20886;top:29116;width:6843;height:4361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437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KgA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cDCCvzPxCMjZLwAAAP//AwBQSwECLQAUAAYACAAAACEA2+H2y+4AAACFAQAAEwAAAAAAAAAA&#10;AAAAAAAAAAAAW0NvbnRlbnRfVHlwZXNdLnhtbFBLAQItABQABgAIAAAAIQBa9CxbvwAAABUBAAAL&#10;AAAAAAAAAAAAAAAAAB8BAABfcmVscy8ucmVsc1BLAQItABQABgAIAAAAIQALvKg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5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6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+g7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5G0Kf2fiEZDzBwAAAP//AwBQSwECLQAUAAYACAAAACEA2+H2y+4AAACFAQAAEwAAAAAAAAAA&#10;AAAAAAAAAAAAW0NvbnRlbnRfVHlwZXNdLnhtbFBLAQItABQABgAIAAAAIQBa9CxbvwAAABUBAAAL&#10;AAAAAAAAAAAAAAAAAB8BAABfcmVscy8ucmVsc1BLAQItABQABgAIAAAAIQC5L+g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7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8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9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HxJ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YDiGvzPxCMjZLwAAAP//AwBQSwECLQAUAAYACAAAACEA2+H2y+4AAACFAQAAEwAAAAAAAAAA&#10;AAAAAAAAAAAAW0NvbnRlbnRfVHlwZXNdLnhtbFBLAQItABQABgAIAAAAIQBa9CxbvwAAABUBAAAL&#10;AAAAAAAAAAAAAAAAAB8BAABfcmVscy8ucmVsc1BLAQItABQABgAIAAAAIQDIsHx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0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h9p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Wz&#10;eZwfz8QjIFdPAAAA//8DAFBLAQItABQABgAIAAAAIQDb4fbL7gAAAIUBAAATAAAAAAAAAAAAAAAA&#10;AAAAAABbQ29udGVudF9UeXBlc10ueG1sUEsBAi0AFAAGAAgAAAAhAFr0LFu/AAAAFQEAAAsAAAAA&#10;AAAAAAAAAAAAHwEAAF9yZWxzLy5yZWxzUEsBAi0AFAAGAAgAAAAhAJfmH2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1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rry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h314nolHQE4eAAAA//8DAFBLAQItABQABgAIAAAAIQDb4fbL7gAAAIUBAAATAAAAAAAAAAAA&#10;AAAAAAAAAABbQ29udGVudF9UeXBlc10ueG1sUEsBAi0AFAAGAAgAAAAhAFr0LFu/AAAAFQEAAAsA&#10;AAAAAAAAAAAAAAAAHwEAAF9yZWxzLy5yZWxzUEsBAi0AFAAGAAgAAAAhAPiquvL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0" o:spid="_x0000_s1103" style="position:absolute;left:23032;top:37209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angle 438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2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SF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eJmn8HcmHgGZ/wIAAP//AwBQSwECLQAUAAYACAAAACEA2+H2y+4AAACFAQAAEwAAAAAAAAAA&#10;AAAAAAAAAAAAW0NvbnRlbnRfVHlwZXNdLnhtbFBLAQItABQABgAIAAAAIQBa9CxbvwAAABUBAAAL&#10;AAAAAAAAAAAAAAAAAB8BAABfcmVscy8ucmVsc1BLAQItABQABgAIAAAAIQAIeCS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3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IEe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BnNIE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4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Rlq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MF/M4XYmHgG5+gMAAP//AwBQSwECLQAUAAYACAAAACEA2+H2y+4AAACFAQAAEwAAAAAAAAAA&#10;AAAAAAAAAAAAW0NvbnRlbnRfVHlwZXNdLnhtbFBLAQItABQABgAIAAAAIQBa9CxbvwAAABUBAAAL&#10;AAAAAAAAAAAAAAAAAB8BAABfcmVscy8ucmVsc1BLAQItABQABgAIAAAAIQDo3Rl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5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bzx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CHkbz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6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yKG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HdDIob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7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4cd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AYD4c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8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BNv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GmQE2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9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Lb0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AG3Lb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0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4m0wQAAANwAAAAPAAAAZHJzL2Rvd25yZXYueG1sRE/NisIw&#10;EL4v+A5hBG9rqog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BI/i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1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ywv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qC/zPxCMj5HwAAAP//AwBQSwECLQAUAAYACAAAACEA2+H2y+4AAACFAQAAEwAAAAAAAAAA&#10;AAAAAAAAAAAAW0NvbnRlbnRfVHlwZXNdLnhtbFBLAQItABQABgAIAAAAIQBa9CxbvwAAABUBAAAL&#10;AAAAAAAAAAAAAAAAAB8BAABfcmVscy8ucmVsc1BLAQItABQABgAIAAAAIQB9cyw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2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JY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CNobJ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3" o:spid="_x0000_s1116" style="position:absolute;left:23708;top:44336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Rectangle 439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5np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AVb5n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3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RfD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cDSAvzPxCMjZLwAAAP//AwBQSwECLQAUAAYACAAAACEA2+H2y+4AAACFAQAAEwAAAAAAAAAA&#10;AAAAAAAAAAAAW0NvbnRlbnRfVHlwZXNdLnhtbFBLAQItABQABgAIAAAAIQBa9CxbvwAAABUBAAAL&#10;AAAAAAAAAAAAAAAAAB8BAABfcmVscy8ucmVsc1BLAQItABQABgAIAAAAIQDi7Rf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4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+3xQAAANwAAAAPAAAAZHJzL2Rvd25yZXYueG1sRI/dagIx&#10;FITvC75DOIXe1WxF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BtBI+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5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CosxQAAANwAAAAPAAAAZHJzL2Rvd25yZXYueG1sRI/dagIx&#10;FITvhb5DOAXvarai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ACSCo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6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rRb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DymrR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7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HAxQAAANwAAAAPAAAAZHJzL2Rvd25yZXYueG1sRI/RasJA&#10;FETfC/7DcoW+6UaR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Cd1hH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8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YWywQAAANwAAAAPAAAAZHJzL2Rvd25yZXYueG1sRE/NisIw&#10;EL4v+A5hBG9rqog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OxJh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9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SApxQAAANwAAAAPAAAAZHJzL2Rvd25yZXYueG1sRI/dagIx&#10;FITvhb5DOAXvarYi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CDBSA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0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vmTwQAAANwAAAAPAAAAZHJzL2Rvd25yZXYueG1sRE/NisIw&#10;EL4LvkMYYW+aKot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Cfq+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1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wIwwAAANwAAAAPAAAAZHJzL2Rvd25yZXYueG1sRI/RisIw&#10;FETfhf2HcBd801QR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SKZcC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2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MJ/xAAAANwAAAAPAAAAZHJzL2Rvd25yZXYueG1sRI/RasJA&#10;FETfC/2H5RZ8q5sGEU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Lh0wn/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3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fk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3gfTqG/zPxCMjFHwAAAP//AwBQSwECLQAUAAYACAAAACEA2+H2y+4AAACFAQAAEwAAAAAAAAAA&#10;AAAAAAAAAAAAW0NvbnRlbnRfVHlwZXNdLnhtbFBLAQItABQABgAIAAAAIQBa9CxbvwAAABUBAAAL&#10;AAAAAAAAAAAAAAAAAB8BAABfcmVscy8ucmVsc1BLAQItABQABgAIAAAAIQDXOGf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4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f+QwwAAANwAAAAPAAAAZHJzL2Rvd25yZXYueG1sRI/RisIw&#10;FETfhf2HcBd801QR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WNH/k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5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VoLxQAAANwAAAAPAAAAZHJzL2Rvd25yZXYueG1sRI/dagIx&#10;FITvBd8hHME7zVas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A3nVo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6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8R8xAAAANwAAAAPAAAAZHJzL2Rvd25yZXYueG1sRI/disIw&#10;FITvhX2HcBa801RZ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MdPxHz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7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8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PWVwQAAANwAAAAPAAAAZHJzL2Rvd25yZXYueG1sRE/NisIw&#10;EL4LvkMYYW+aKot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Nmc9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9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FAOxQAAANwAAAAPAAAAZHJzL2Rvd25yZXYueG1sRI/RasJA&#10;FETfC/7DcoW+6UaR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C20FA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0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29OwQAAANwAAAAPAAAAZHJzL2Rvd25yZXYueG1sRE/NisIw&#10;EL4v+A5hBG9rqoi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KIzb0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1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8rV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DNf8r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2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VSi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A9rVSi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3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fE5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cDyAvzPxCMjZLwAAAP//AwBQSwECLQAUAAYACAAAACEA2+H2y+4AAACFAQAAEwAAAAAAAAAA&#10;AAAAAAAAAAAAW0NvbnRlbnRfVHlwZXNdLnhtbFBLAQItABQABgAIAAAAIQBa9CxbvwAAABUBAAAL&#10;AAAAAAAAAAAAAAAAAB8BAABfcmVscy8ucmVsc1BLAQItABQABgAIAAAAIQBS4fE5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5" o:spid="_x0000_s1139" style="position:absolute;left:28446;top:51085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ctangle 440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4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lNxQAAANwAAAAPAAAAZHJzL2Rvd25yZXYueG1sRI/dagIx&#10;FITvC75DOIXe1WxF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DdCGlN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5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MzW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CyRMz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6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lKh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BCllK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7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vc6xQAAANwAAAAPAAAAZHJzL2Rvd25yZXYueG1sRI/dagIx&#10;FITvhb5DOAXvarYi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At2vc6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8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NIwQAAANwAAAAPAAAAZHJzL2Rvd25yZXYueG1sRE/NisIw&#10;EL4v+A5hBG9rqoi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FxFY0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9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cbTxQAAANwAAAAPAAAAZHJzL2Rvd25yZXYueG1sRI/dagIx&#10;FITvBd8hHME7zVak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AzCcb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0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PVUwgAAANwAAAAPAAAAZHJzL2Rvd25yZXYueG1sRE/dasIw&#10;FL4f7B3CGXi3phM2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A82PVU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1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FDPxQAAANwAAAAPAAAAZHJzL2Rvd25yZXYueG1sRI/dasJA&#10;FITvC77DcoTe1U2ESo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BTlFD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2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3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sjxQAAANwAAAAPAAAAZHJzL2Rvd25yZXYueG1sRI/dagIx&#10;FITvhb5DOIXeaVZLpa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DMCms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4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/NX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BD4/N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5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1bMxAAAANwAAAAPAAAAZHJzL2Rvd25yZXYueG1sRI/disIw&#10;FITvF3yHcIS9W1MFl6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CyvVsz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6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ci7xQAAANwAAAAPAAAAZHJzL2Rvd25yZXYueG1sRI/RasJA&#10;FETfhf7Dcgu+6aYBpa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Dcfci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7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W0gxQAAANwAAAAPAAAAZHJzL2Rvd25yZXYueG1sRI/dagIx&#10;FITvhb5DOIXeaVah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CzMW0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vlSwgAAANwAAAAPAAAAZHJzL2Rvd25yZXYueG1sRE/dasIw&#10;FL4f7B3CGXi3phM2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DCrvlS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lzJxQAAANwAAAAPAAAAZHJzL2Rvd25yZXYueG1sRI/dagIx&#10;FITvhb5DOIXeaVah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Ct4lz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WOJwQAAANwAAAAPAAAAZHJzL2Rvd25yZXYueG1sRE/NisIw&#10;EL4LvkMYwZumCsr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LkBY4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YSxQAAANwAAAAPAAAAZHJzL2Rvd25yZXYueG1sRI/dasJA&#10;FITvBd9hOULvdBOh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DWTcY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1hl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Amn1h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/3+xQAAANwAAAAPAAAAZHJzL2Rvd25yZXYueG1sRI/dagIx&#10;FITvBd8hHME7zapU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BJ0/3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WKxQAAANwAAAAPAAAAZHJzL2Rvd25yZXYueG1sRI/dagIx&#10;FITvBd8hHME7zSpW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DGOmW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ARxQAAANwAAAAPAAAAZHJzL2Rvd25yZXYueG1sRI/dasJA&#10;FITvhb7Dcgre6UbB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pdsA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F5m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FmkXmb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Pv9xQAAANwAAAAPAAAAZHJzL2Rvd25yZXYueG1sRI/dagIx&#10;FITvBd8hHME7zSpY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A26Pv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2+PwQAAANwAAAAPAAAAZHJzL2Rvd25yZXYueG1sRE/NisIw&#10;EL4LvkMYwZumCsr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Ed3b4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8oUxQAAANwAAAAPAAAAZHJzL2Rvd25yZXYueG1sRI/dagIx&#10;FITvBd8hHME7zSpY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AoO8o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ak0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HdtqT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yv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AYIQy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1" o:spid="_x0000_s1169" style="position:absolute;left:32538;top:37138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522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5LY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Do85L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3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dD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CHvzd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4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83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AIVq8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5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gqs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BnGgq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6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JTb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CXyJT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7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8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Uy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pG&#10;aVwbz8QjIGf/AAAA//8DAFBLAQItABQABgAIAAAAIQDb4fbL7gAAAIUBAAATAAAAAAAAAAAAAAAA&#10;AAAAAABbQ29udGVudF9UeXBlc10ueG1sUEsBAi0AFAAGAAgAAAAhAFr0LFu/AAAAFQEAAAsAAAAA&#10;AAAAAAAAAAAAHwEAAF9yZWxzLy5yZWxzUEsBAi0AFAAGAAgAAAAhAIkbpT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9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0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1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2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gQF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4HWSwv1MPAIy/wUAAP//AwBQSwECLQAUAAYACAAAACEA2+H2y+4AAACFAQAAEwAAAAAAAAAA&#10;AAAAAAAAAAAAW0NvbnRlbnRfVHlwZXNdLnhtbFBLAQItABQABgAIAAAAIQBa9CxbvwAAABUBAAAL&#10;AAAAAAAAAAAAAAAAAB8BAABfcmVscy8ucmVsc1BLAQItABQABgAIAAAAIQBtKgQ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471B4943" w14:textId="77777777" w:rsidR="00757F7E" w:rsidRDefault="00757F7E" w:rsidP="00947A30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533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7" o:spid="_x0000_s1182" style="position:absolute;left:32447;top:29056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534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5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6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IG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22QKf2fiEZDzBwAAAP//AwBQSwECLQAUAAYACAAAACEA2+H2y+4AAACFAQAAEwAAAAAAAAAA&#10;AAAAAAAAAAAAW0NvbnRlbnRfVHlwZXNdLnhtbFBLAQItABQABgAIAAAAIQBa9CxbvwAAABUBAAAL&#10;AAAAAAAAAAAAAAAAAB8BAABfcmVscy8ucmVsc1BLAQItABQABgAIAAAAIQASEQI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7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aed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cDCCvzPxCMjZLwAAAP//AwBQSwECLQAUAAYACAAAACEA2+H2y+4AAACFAQAAEwAAAAAAAAAA&#10;AAAAAAAAAAAAW0NvbnRlbnRfVHlwZXNdLnhtbFBLAQItABQABgAIAAAAIQBa9CxbvwAAABUBAAAL&#10;AAAAAAAAAAAAAAAAAB8BAABfcmVscy8ucmVsc1BLAQItABQABgAIAAAAIQB9Xae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8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9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pZ0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BjjpZ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40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41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8" o:spid="_x0000_s1191" style="position:absolute;left:33010;top:19427;width:10402;height:6274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542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EtZ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iTEtZ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3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4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5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6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7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548" o:spid="_x0000_s1198" style="position:absolute;left:31986;top:19497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14" o:spid="_x0000_s1199" style="position:absolute;left:32239;top:44281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rect id="Rectangle 549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OUJ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A7iOU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0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1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2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eGl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MJul8HcmHgGZ3wEAAP//AwBQSwECLQAUAAYACAAAACEA2+H2y+4AAACFAQAAEwAAAAAAAAAA&#10;AAAAAAAAAAAAW0NvbnRlbnRfVHlwZXNdLnhtbFBLAQItABQABgAIAAAAIQBa9CxbvwAAABUBAAAL&#10;AAAAAAAAAAAAAAAAAB8BAABfcmVscy8ucmVsc1BLAQItABQABgAIAAAAIQCw9eG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3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4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5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6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em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MJ8v4HYmHgG5+gMAAP//AwBQSwECLQAUAAYACAAAACEA2+H2y+4AAACFAQAAEwAAAAAAAAAA&#10;AAAAAAAAAAAAW0NvbnRlbnRfVHlwZXNdLnhtbFBLAQItABQABgAIAAAAIQBa9CxbvwAAABUBAAAL&#10;AAAAAAAAAAAAAAAAAB8BAABfcmVscy8ucmVsc1BLAQItABQABgAIAAAAIQDPzue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7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8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9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0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xD0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Wz&#10;eZwfz8QjIFdPAAAA//8DAFBLAQItABQABgAIAAAAIQDb4fbL7gAAAIUBAAATAAAAAAAAAAAAAAAA&#10;AAAAAABbQ29udGVudF9UeXBlc10ueG1sUEsBAi0AFAAGAAgAAAAhAFr0LFu/AAAAFQEAAAsAAAAA&#10;AAAAAAAAAAAAHwEAAF9yZWxzLy5yZWxzUEsBAi0AFAAGAAgAAAAhAOEHEP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1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7Vv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+h314nolHQE4eAAAA//8DAFBLAQItABQABgAIAAAAIQDb4fbL7gAAAIUBAAATAAAAAAAAAAAA&#10;AAAAAAAAAABbQ29udGVudF9UeXBlc10ueG1sUEsBAi0AFAAGAAgAAAAhAFr0LFu/AAAAFQEAAAsA&#10;AAAAAAAAAAAAAAAAHwEAAF9yZWxzLy5yZWxzUEsBAi0AFAAGAAgAAAAhAI5LtW/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2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SsY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eJmn8HcmHgGZ/wIAAP//AwBQSwECLQAUAAYACAAAACEA2+H2y+4AAACFAQAAEwAAAAAAAAAA&#10;AAAAAAAAAAAAW0NvbnRlbnRfVHlwZXNdLnhtbFBLAQItABQABgAIAAAAIQBa9CxbvwAAABUBAAAL&#10;AAAAAAAAAAAAAAAAAB8BAABfcmVscy8ucmVsc1BLAQItABQABgAIAAAAIQB+mSs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3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Y6D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AR1Y6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4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Bb3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CePBb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5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LNs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MF/M4XYmHgG5+gMAAP//AwBQSwECLQAUAAYACAAAACEA2+H2y+4AAACFAQAAEwAAAAAAAAAA&#10;AAAAAAAAAAAAW0NvbnRlbnRfVHlwZXNdLnhtbFBLAQItABQABgAIAAAAIQBa9CxbvwAAABUBAAAL&#10;AAAAAAAAAAAAAAAAAB8BAABfcmVscy8ucmVsc1BLAQItABQABgAIAAAAIQDxcLN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6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0b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AGiLR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7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oiA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Bu7oi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8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Rzy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B9xHP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9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lp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BwPbl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70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YpwQAAANwAAAAPAAAAZHJzL2Rvd25yZXYueG1sRE/NisIw&#10;EL4v+A5hBG9rqqA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GTehi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571" o:spid="_x0000_s1222" type="#_x0000_t13" style="position:absolute;left:28294;top:44945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572" o:spid="_x0000_s1223" style="position:absolute;left:1305;top:1695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" filled="f" stroked="f">
                  <v:textbox style="mso-fit-shape-to-text:t">
                    <w:txbxContent>
                      <w:p w14:paraId="10B34734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573" o:spid="_x0000_s1224" style="position:absolute;left:1305;top:26750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" filled="f" stroked="f">
                  <v:textbox style="mso-fit-shape-to-text:t">
                    <w:txbxContent>
                      <w:p w14:paraId="790DDDEB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574" o:spid="_x0000_s1225" style="position:absolute;left:1305;top:34738;width:5975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" filled="f" stroked="f">
                  <v:textbox>
                    <w:txbxContent>
                      <w:p w14:paraId="33B8CB48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575" o:spid="_x0000_s1226" style="position:absolute;left:1305;top:41673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" filled="f" stroked="f">
                  <v:textbox style="mso-fit-shape-to-text:t">
                    <w:txbxContent>
                      <w:p w14:paraId="6EC4B1AD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577" o:spid="_x0000_s1227" style="position:absolute;left:54974;top:4165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" filled="f" stroked="f">
                  <v:textbox style="mso-fit-shape-to-text:t">
                    <w:txbxContent>
                      <w:p w14:paraId="56CEF648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578" o:spid="_x0000_s1228" style="position:absolute;left:54973;top:34593;width:4376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" filled="f" stroked="f">
                  <v:textbox style="mso-fit-shape-to-text:t">
                    <w:txbxContent>
                      <w:p w14:paraId="0DA20C1D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579" o:spid="_x0000_s1229" style="position:absolute;left:54974;top:26587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" filled="f" stroked="f">
                  <v:textbox style="mso-fit-shape-to-text:t">
                    <w:txbxContent>
                      <w:p w14:paraId="105CB40C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580" o:spid="_x0000_s1230" style="position:absolute;left:54952;top:1701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" filled="f" stroked="f">
                  <v:textbox style="mso-fit-shape-to-text:t">
                    <w:txbxContent>
                      <w:p w14:paraId="4090ADE9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581" o:spid="_x0000_s1231" type="#_x0000_t75" style="position:absolute;left:13013;top:4085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">
                  <v:imagedata r:id="rId78" o:title=""/>
                </v:shape>
                <v:shape id="Picture 582" o:spid="_x0000_s1232" type="#_x0000_t75" style="position:absolute;left:24963;top:4085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">
                  <v:imagedata r:id="rId79" o:title=""/>
                </v:shape>
                <v:rect id="Rectangle 583" o:spid="_x0000_s1233" style="position:absolute;left:3003;top:2389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" filled="f" stroked="f">
                  <v:textbox style="mso-fit-shape-to-text:t">
                    <w:txbxContent>
                      <w:p w14:paraId="2A72AA45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584" o:spid="_x0000_s1234" style="position:absolute;left:16666;top:2389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" filled="f" stroked="f">
                  <v:textbox style="mso-fit-shape-to-text:t">
                    <w:txbxContent>
                      <w:p w14:paraId="119A3F22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585" o:spid="_x0000_s1235" style="position:absolute;left:28647;top:2326;width:6845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" filled="f" stroked="f">
                  <v:textbox style="mso-fit-shape-to-text:t">
                    <w:txbxContent>
                      <w:p w14:paraId="12180AD5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SimHei" w:hAnsi="Calibri" w:cs="DengXian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586" o:spid="_x0000_s1236" type="#_x0000_t75" style="position:absolute;left:1957;top:4085;width:10194;height:9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">
                  <v:imagedata r:id="rId80" o:title=""/>
                </v:shape>
                <v:rect id="Rectangle 587" o:spid="_x0000_s1237" style="position:absolute;left:2457;top:68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" filled="f" stroked="f">
                  <v:textbox>
                    <w:txbxContent>
                      <w:p w14:paraId="4936964A" w14:textId="77777777" w:rsidR="00757F7E" w:rsidRPr="00FF3AD8" w:rsidRDefault="00757F7E" w:rsidP="009D5874">
                        <w:pPr>
                          <w:spacing w:line="480" w:lineRule="auto"/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588" o:spid="_x0000_s1238" style="position:absolute;left:44389;width:9462;height: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" filled="f" stroked="f">
                  <v:textbox>
                    <w:txbxContent>
                      <w:p w14:paraId="4679C458" w14:textId="77777777" w:rsidR="00757F7E" w:rsidRPr="00EE4875" w:rsidRDefault="00757F7E" w:rsidP="009D5874">
                        <w:pPr>
                          <w:spacing w:line="480" w:lineRule="auto"/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SimHei" w:hAnsi="Calibri" w:cs="DengXi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589" o:spid="_x0000_s1239" type="#_x0000_t67" style="position:absolute;left:18007;top:14933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590" o:spid="_x0000_s1240" type="#_x0000_t13" style="position:absolute;left:28294;top:38290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591" o:spid="_x0000_s1241" type="#_x0000_t13" style="position:absolute;left:28294;top:31114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592" o:spid="_x0000_s1242" type="#_x0000_t13" style="position:absolute;left:28294;top:22451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593" o:spid="_x0000_s1243" style="position:absolute;left:1897;top:19328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z21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CulvB7JhwBuf4BAAD//wMAUEsBAi0AFAAGAAgAAAAhANvh9svuAAAAhQEAABMAAAAAAAAA&#10;AAAAAAAAAAAAAFtDb250ZW50X1R5cGVzXS54bWxQSwECLQAUAAYACAAAACEAWvQsW78AAAAVAQAA&#10;CwAAAAAAAAAAAAAAAAAfAQAAX3JlbHMvLnJlbHNQSwECLQAUAAYACAAAACEASJM9tcYAAADcAAAA&#10;DwAAAAAAAAAAAAAAAAAHAgAAZHJzL2Rvd25yZXYueG1sUEsFBgAAAAADAAMAtwAAAPoCAAAAAA==&#10;">
                  <v:shape id="Picture 636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">
                    <v:imagedata r:id="rId81" o:title=""/>
                  </v:shape>
                  <v:shape id="Picture 637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">
                    <v:imagedata r:id="rId82" o:title=""/>
                  </v:shape>
                </v:group>
                <v:group id="Group 594" o:spid="_x0000_s1246" style="position:absolute;left:1961;top:28870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  <v:shape id="Picture 633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">
                    <v:imagedata r:id="rId83" o:title=""/>
                  </v:shape>
                  <v:shape id="Picture 634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">
                    <v:imagedata r:id="rId84" o:title=""/>
                  </v:shape>
                  <v:shape id="Picture 635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">
                    <v:imagedata r:id="rId85" o:title=""/>
                  </v:shape>
                </v:group>
                <v:group id="Group 595" o:spid="_x0000_s1250" style="position:absolute;left:1957;top:36612;width:16713;height:4029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Ba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">
                  <v:shape id="Picture 629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">
                    <v:imagedata r:id="rId86" o:title=""/>
                  </v:shape>
                  <v:shape id="Picture 630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">
                    <v:imagedata r:id="rId87" o:title=""/>
                  </v:shape>
                  <v:shape id="Picture 631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">
                    <v:imagedata r:id="rId88" o:title=""/>
                  </v:shape>
                  <v:shape id="Picture 632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">
                    <v:imagedata r:id="rId89" o:title=""/>
                  </v:shape>
                </v:group>
                <v:group id="Group 596" o:spid="_x0000_s1255" style="position:absolute;left:1897;top:43756;width:18009;height:3585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J4t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">
                  <v:shape id="Picture 624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">
                    <v:imagedata r:id="rId90" o:title=""/>
                  </v:shape>
                  <v:shape id="Picture 625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">
                    <v:imagedata r:id="rId91" o:title=""/>
                  </v:shape>
                  <v:shape id="Picture 626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">
                    <v:imagedata r:id="rId92" o:title=""/>
                  </v:shape>
                  <v:shape id="Picture 627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">
                    <v:imagedata r:id="rId93" o:title=""/>
                  </v:shape>
                  <v:shape id="Picture 628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">
                    <v:imagedata r:id="rId94" o:title=""/>
                  </v:shape>
                </v:group>
                <v:group id="Group 597" o:spid="_x0000_s1261" style="position:absolute;left:20342;top:52921;width:19731;height:3088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u2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havS/g7E46A3P4CAAD//wMAUEsBAi0AFAAGAAgAAAAhANvh9svuAAAAhQEAABMAAAAAAAAA&#10;AAAAAAAAAAAAAFtDb250ZW50X1R5cGVzXS54bWxQSwECLQAUAAYACAAAACEAWvQsW78AAAAVAQAA&#10;CwAAAAAAAAAAAAAAAAAfAQAAX3JlbHMvLnJlbHNQSwECLQAUAAYACAAAACEAN6g7tsYAAADcAAAA&#10;DwAAAAAAAAAAAAAAAAAHAgAAZHJzL2Rvd25yZXYueG1sUEsFBgAAAAADAAMAtwAAAPoCAAAAAA==&#10;">
                  <v:shape id="Picture 618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">
                    <v:imagedata r:id="rId95" o:title=""/>
                  </v:shape>
                  <v:shape id="Picture 619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">
                    <v:imagedata r:id="rId96" o:title=""/>
                  </v:shape>
                  <v:shape id="Picture 620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">
                    <v:imagedata r:id="rId97" o:title=""/>
                  </v:shape>
                  <v:shape id="Picture 621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">
                    <v:imagedata r:id="rId98" o:title=""/>
                  </v:shape>
                  <v:shape id="Picture 622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">
                    <v:imagedata r:id="rId99" o:title=""/>
                  </v:shape>
                  <v:shape id="Picture 623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">
                    <v:imagedata r:id="rId100" o:title=""/>
                  </v:shape>
                </v:group>
                <v:group id="Group 598" o:spid="_x0000_s1268" style="position:absolute;left:39594;top:43850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  <v:shape id="Picture 613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">
                    <v:imagedata r:id="rId101" o:title=""/>
                  </v:shape>
                  <v:shape id="Picture 614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">
                    <v:imagedata r:id="rId102" o:title=""/>
                  </v:shape>
                  <v:shape id="Picture 615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">
                    <v:imagedata r:id="rId103" o:title=""/>
                  </v:shape>
                  <v:shape id="Picture 616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">
                    <v:imagedata r:id="rId104" o:title=""/>
                  </v:shape>
                  <v:shape id="Picture 617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">
                    <v:imagedata r:id="rId105" o:title=""/>
                  </v:shape>
                </v:group>
                <v:group id="Group 599" o:spid="_x0000_s1274" style="position:absolute;left:41020;top:36629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pf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">
                  <v:shape id="Picture 609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">
                    <v:imagedata r:id="rId106" o:title=""/>
                  </v:shape>
                  <v:shape id="Picture 610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">
                    <v:imagedata r:id="rId107" o:title=""/>
                  </v:shape>
                  <v:shape id="Picture 611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"/>
                  <v:shape id="Picture 612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"/>
                </v:group>
                <v:group id="Group 600" o:spid="_x0000_s1279" style="position:absolute;left:42806;top:28954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lc5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5ocz4QjI/S8AAAD//wMAUEsBAi0AFAAGAAgAAAAhANvh9svuAAAAhQEAABMAAAAAAAAAAAAA&#10;AAAAAAAAAFtDb250ZW50X1R5cGVzXS54bWxQSwECLQAUAAYACAAAACEAWvQsW78AAAAVAQAACwAA&#10;AAAAAAAAAAAAAAAfAQAAX3JlbHMvLnJlbHNQSwECLQAUAAYACAAAACEAi25XOcMAAADcAAAADwAA&#10;AAAAAAAAAAAAAAAHAgAAZHJzL2Rvd25yZXYueG1sUEsFBgAAAAADAAMAtwAAAPcCAAAAAA==&#10;">
                  <v:shape id="Picture 606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">
                    <v:imagedata r:id="rId108" o:title=""/>
                  </v:shape>
                  <v:shape id="Picture 607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"/>
                  <v:shape id="Picture 608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">
                    <v:imagedata r:id="rId109" o:title=""/>
                  </v:shape>
                </v:group>
                <v:group id="Group 601" o:spid="_x0000_s1283" style="position:absolute;left:44460;top:19098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KixgAAANw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RRDLcz4QjI/R8AAAD//wMAUEsBAi0AFAAGAAgAAAAhANvh9svuAAAAhQEAABMAAAAAAAAA&#10;AAAAAAAAAAAAAFtDb250ZW50X1R5cGVzXS54bWxQSwECLQAUAAYACAAAACEAWvQsW78AAAAVAQAA&#10;CwAAAAAAAAAAAAAAAAAfAQAAX3JlbHMvLnJlbHNQSwECLQAUAAYACAAAACEA5CLyosYAAADcAAAA&#10;DwAAAAAAAAAAAAAAAAAHAgAAZHJzL2Rvd25yZXYueG1sUEsFBgAAAAADAAMAtwAAAPoCAAAAAA==&#10;">
                  <v:shape id="Picture 60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"/>
                  <v:shape id="Picture 60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"/>
                </v:group>
                <v:shape id="Picture 602" o:spid="_x0000_s1286" type="#_x0000_t75" style="position:absolute;left:45053;top:2990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"/>
                <v:shape id="Arrow: Bent 603" o:spid="_x0000_s1287" style="position:absolute;left:41158;top:8596;width:3231;height:10312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443" o:spid="_x0000_s1288" style="position:absolute;left:20934;top:42448;width:4595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576" o:spid="_x0000_s1289" style="position:absolute;left:26517;top:48649;width:7518;height:28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" filled="f" stroked="f">
                  <v:textbox>
                    <w:txbxContent>
                      <w:p w14:paraId="21ED74C2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3A8F8CE4" w:rsidR="00394A6D" w:rsidRPr="009E67B1" w:rsidRDefault="00231D13" w:rsidP="00231D13">
      <w:pPr>
        <w:pStyle w:val="Caption"/>
        <w:rPr>
          <w:rFonts w:ascii="Calibri" w:hAnsi="Calibri" w:cs="Calibri"/>
          <w:lang w:val="en-US"/>
        </w:rPr>
      </w:pPr>
      <w:bookmarkStart w:id="58" w:name="_Ref8146068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9</w:t>
      </w:r>
      <w:r>
        <w:fldChar w:fldCharType="end"/>
      </w:r>
      <w:bookmarkEnd w:id="58"/>
      <w:r>
        <w:t xml:space="preserve">. The visualization of an image tile process by different </w:t>
      </w:r>
      <w:r w:rsidR="00CD71CA">
        <w:t>U-Net</w:t>
      </w:r>
      <w:r w:rsidR="00656C7D" w:rsidRPr="00656C7D">
        <w:t xml:space="preserve"> </w:t>
      </w:r>
      <w:r w:rsidR="00656C7D">
        <w:t>layers</w:t>
      </w:r>
      <w:r w:rsidR="00A9634F">
        <w:t xml:space="preserve">. Note we only selected </w:t>
      </w:r>
      <w:r w:rsidR="00F3266A">
        <w:t xml:space="preserve">a few activation maps for </w:t>
      </w:r>
      <w:r w:rsidR="004F7426">
        <w:t xml:space="preserve">the </w:t>
      </w:r>
      <w:r w:rsidR="00F3266A">
        <w:t xml:space="preserve">visualization </w:t>
      </w:r>
      <w:r w:rsidR="00C61442">
        <w:t xml:space="preserve">given </w:t>
      </w:r>
      <w:r w:rsidR="004F7426">
        <w:t xml:space="preserve">a </w:t>
      </w:r>
      <w:r w:rsidR="00C61442">
        <w:t xml:space="preserve">limited </w:t>
      </w:r>
      <w:r w:rsidR="002630F0">
        <w:t xml:space="preserve">page </w:t>
      </w:r>
      <w:r w:rsidR="00C61442">
        <w:t>space.</w:t>
      </w:r>
      <w:r w:rsidR="00A747AC" w:rsidRPr="00A747AC">
        <w:rPr>
          <w:rFonts w:ascii="Calibri" w:hAnsi="Calibri" w:cs="Calibri"/>
          <w:lang w:val="en-US"/>
        </w:rPr>
        <w:t xml:space="preserve"> </w:t>
      </w:r>
      <w:r w:rsidR="00A747AC">
        <w:rPr>
          <w:rFonts w:ascii="Calibri" w:hAnsi="Calibri" w:cs="Calibri"/>
          <w:lang w:val="en-US"/>
        </w:rPr>
        <w:t>A randomly selected image tile was used to</w:t>
      </w:r>
      <w:r w:rsidR="00A747AC" w:rsidRPr="00F84BE2">
        <w:rPr>
          <w:rFonts w:ascii="Calibri" w:hAnsi="Calibri" w:cs="Calibri"/>
          <w:lang w:val="en-US"/>
        </w:rPr>
        <w:t xml:space="preserve"> </w:t>
      </w:r>
      <w:r w:rsidR="00A747AC">
        <w:rPr>
          <w:rFonts w:ascii="Calibri" w:hAnsi="Calibri" w:cs="Calibri"/>
          <w:lang w:val="en-US"/>
        </w:rPr>
        <w:t>visualize the</w:t>
      </w:r>
      <w:r w:rsidR="00A747AC" w:rsidRPr="004B763F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A747AC">
        <w:rPr>
          <w:rFonts w:ascii="Calibri" w:hAnsi="Calibri" w:cs="Calibri"/>
          <w:lang w:val="en-US"/>
        </w:rPr>
        <w:t>'s pattern recognition capability.</w:t>
      </w:r>
      <w:r w:rsidR="006702FC" w:rsidRPr="006702FC">
        <w:rPr>
          <w:rFonts w:ascii="Calibri" w:hAnsi="Calibri" w:cs="Calibri"/>
          <w:lang w:val="en-US"/>
        </w:rPr>
        <w:t xml:space="preserve"> </w:t>
      </w:r>
      <w:r w:rsidR="006702FC">
        <w:rPr>
          <w:rFonts w:ascii="Calibri" w:hAnsi="Calibri" w:cs="Calibri"/>
          <w:lang w:val="en-US"/>
        </w:rPr>
        <w:t>The last activation map of each layer was used to visualize its pattern recognition capability.</w:t>
      </w:r>
    </w:p>
    <w:p w14:paraId="31A524CE" w14:textId="33DB2D79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D731E5">
        <w:rPr>
          <w:rFonts w:ascii="Calibri" w:hAnsi="Calibri" w:cs="Calibri"/>
          <w:lang w:val="en-US"/>
        </w:rPr>
        <w:t>2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A02223">
        <w:rPr>
          <w:rFonts w:ascii="Calibri" w:hAnsi="Calibri" w:cs="Calibri" w:hint="eastAsia"/>
          <w:lang w:val="en-US"/>
        </w:rPr>
        <w:t>V</w:t>
      </w:r>
      <w:r w:rsidR="00A02223">
        <w:rPr>
          <w:rFonts w:ascii="Calibri" w:hAnsi="Calibri" w:cs="Calibri"/>
          <w:lang w:val="en-US"/>
        </w:rPr>
        <w:t xml:space="preserve">alidation </w:t>
      </w:r>
      <w:r w:rsidR="00EC7C82">
        <w:rPr>
          <w:rFonts w:ascii="Calibri" w:hAnsi="Calibri" w:cs="Calibri"/>
          <w:lang w:val="en-US"/>
        </w:rPr>
        <w:t>maps</w:t>
      </w:r>
    </w:p>
    <w:p w14:paraId="0FF34202" w14:textId="6CC67FC9" w:rsidR="000314CE" w:rsidRDefault="00C76C65" w:rsidP="00D71802">
      <w:pPr>
        <w:spacing w:line="276" w:lineRule="auto"/>
        <w:rPr>
          <w:noProof/>
        </w:rPr>
      </w:pPr>
      <w:r>
        <w:rPr>
          <w:lang w:val="en-US"/>
        </w:rPr>
        <w:t xml:space="preserve">The transition potential map </w:t>
      </w:r>
      <w:r w:rsidR="005405B0">
        <w:rPr>
          <w:lang w:val="en-US"/>
        </w:rPr>
        <w:t xml:space="preserve">is </w:t>
      </w:r>
      <w:r>
        <w:rPr>
          <w:lang w:val="en-US"/>
        </w:rPr>
        <w:t>shown in</w:t>
      </w:r>
      <w:r w:rsidR="00E60DD0">
        <w:rPr>
          <w:lang w:val="en-US"/>
        </w:rPr>
        <w:t xml:space="preserve"> </w:t>
      </w:r>
      <w:r w:rsidR="00E60DD0">
        <w:rPr>
          <w:highlight w:val="yellow"/>
          <w:lang w:val="en-US"/>
        </w:rPr>
        <w:fldChar w:fldCharType="begin"/>
      </w:r>
      <w:r w:rsidR="00E60DD0">
        <w:rPr>
          <w:lang w:val="en-US"/>
        </w:rPr>
        <w:instrText xml:space="preserve"> REF _Ref81460739 \h </w:instrText>
      </w:r>
      <w:r w:rsidR="00E60DD0">
        <w:rPr>
          <w:highlight w:val="yellow"/>
          <w:lang w:val="en-US"/>
        </w:rPr>
      </w:r>
      <w:r w:rsidR="00E60DD0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E60DD0">
        <w:rPr>
          <w:highlight w:val="yellow"/>
          <w:lang w:val="en-US"/>
        </w:rPr>
        <w:fldChar w:fldCharType="end"/>
      </w:r>
      <w:r>
        <w:rPr>
          <w:lang w:val="en-US"/>
        </w:rPr>
        <w:t>.</w:t>
      </w:r>
      <w:r w:rsidR="00D63A69">
        <w:rPr>
          <w:lang w:val="en-US"/>
        </w:rPr>
        <w:t xml:space="preserve"> </w:t>
      </w:r>
      <w:r w:rsidR="000015AA">
        <w:rPr>
          <w:lang w:val="en-US"/>
        </w:rPr>
        <w:t>The pixels near large</w:t>
      </w:r>
      <w:r w:rsidR="00317CD0">
        <w:rPr>
          <w:lang w:val="en-US"/>
        </w:rPr>
        <w:t>r</w:t>
      </w:r>
      <w:r w:rsidR="000015AA">
        <w:rPr>
          <w:lang w:val="en-US"/>
        </w:rPr>
        <w:t xml:space="preserve"> towns and cities were </w:t>
      </w:r>
      <w:r w:rsidR="004B270D">
        <w:rPr>
          <w:lang w:val="en-US"/>
        </w:rPr>
        <w:t xml:space="preserve">allocated with higher transition potential value </w:t>
      </w:r>
      <w:r w:rsidR="000015AA">
        <w:rPr>
          <w:lang w:val="en-US"/>
        </w:rPr>
        <w:t xml:space="preserve">than small villages. For example, a large </w:t>
      </w:r>
      <w:r w:rsidR="000C44C1">
        <w:rPr>
          <w:lang w:val="en-US"/>
        </w:rPr>
        <w:t>area</w:t>
      </w:r>
      <w:r w:rsidR="000015AA">
        <w:rPr>
          <w:lang w:val="en-US"/>
        </w:rPr>
        <w:t xml:space="preserve"> surrounding </w:t>
      </w:r>
      <w:proofErr w:type="spellStart"/>
      <w:r w:rsidR="00BE4666">
        <w:rPr>
          <w:lang w:val="en-US"/>
        </w:rPr>
        <w:t>Sui`Xian</w:t>
      </w:r>
      <w:proofErr w:type="spellEnd"/>
      <w:r w:rsidR="00BE4666">
        <w:rPr>
          <w:lang w:val="en-US"/>
        </w:rPr>
        <w:t xml:space="preserve"> </w:t>
      </w:r>
      <w:r w:rsidR="000015AA">
        <w:rPr>
          <w:lang w:val="en-US"/>
        </w:rPr>
        <w:t>w</w:t>
      </w:r>
      <w:r w:rsidR="00B60760">
        <w:rPr>
          <w:lang w:val="en-US"/>
        </w:rPr>
        <w:t xml:space="preserve">as identified as having </w:t>
      </w:r>
      <w:r w:rsidR="000015AA">
        <w:rPr>
          <w:lang w:val="en-US"/>
        </w:rPr>
        <w:t xml:space="preserve">high </w:t>
      </w:r>
      <w:r w:rsidR="000B37C5">
        <w:rPr>
          <w:lang w:val="en-US"/>
        </w:rPr>
        <w:t>transition potential</w:t>
      </w:r>
      <w:r w:rsidR="007D160E">
        <w:rPr>
          <w:lang w:val="en-US"/>
        </w:rPr>
        <w:t>,</w:t>
      </w:r>
      <w:r w:rsidR="000015AA">
        <w:rPr>
          <w:lang w:val="en-US"/>
        </w:rPr>
        <w:t xml:space="preserve"> </w:t>
      </w:r>
      <w:r w:rsidR="00B34EB9">
        <w:rPr>
          <w:lang w:val="en-US"/>
        </w:rPr>
        <w:t xml:space="preserve">while </w:t>
      </w:r>
      <w:r w:rsidR="00C10A2C">
        <w:rPr>
          <w:lang w:val="en-US"/>
        </w:rPr>
        <w:t>such phenomena w</w:t>
      </w:r>
      <w:r w:rsidR="00915270">
        <w:rPr>
          <w:lang w:val="en-US"/>
        </w:rPr>
        <w:t>ere</w:t>
      </w:r>
      <w:r w:rsidR="00C10A2C">
        <w:rPr>
          <w:lang w:val="en-US"/>
        </w:rPr>
        <w:t xml:space="preserve"> </w:t>
      </w:r>
      <w:r w:rsidR="00B34EB9">
        <w:rPr>
          <w:lang w:val="en-US"/>
        </w:rPr>
        <w:t>only</w:t>
      </w:r>
      <w:r w:rsidR="000B37C5">
        <w:rPr>
          <w:lang w:val="en-US"/>
        </w:rPr>
        <w:t xml:space="preserve"> </w:t>
      </w:r>
      <w:r w:rsidR="00BD2CCC">
        <w:rPr>
          <w:lang w:val="en-US"/>
        </w:rPr>
        <w:t>appeared</w:t>
      </w:r>
      <w:r w:rsidR="00915270">
        <w:rPr>
          <w:lang w:val="en-US"/>
        </w:rPr>
        <w:t xml:space="preserve"> at the </w:t>
      </w:r>
      <w:r w:rsidR="00B34EB9">
        <w:rPr>
          <w:lang w:val="en-US"/>
        </w:rPr>
        <w:t xml:space="preserve">thin </w:t>
      </w:r>
      <w:r w:rsidR="000B37C5">
        <w:rPr>
          <w:lang w:val="en-US"/>
        </w:rPr>
        <w:t xml:space="preserve">edges of </w:t>
      </w:r>
      <w:r w:rsidR="001F22FA">
        <w:rPr>
          <w:lang w:val="en-US"/>
        </w:rPr>
        <w:t xml:space="preserve">smaller </w:t>
      </w:r>
      <w:r w:rsidR="000B37C5">
        <w:rPr>
          <w:lang w:val="en-US"/>
        </w:rPr>
        <w:t>nearby villages.</w:t>
      </w:r>
      <w:r w:rsidR="008F11D9">
        <w:rPr>
          <w:lang w:val="en-US"/>
        </w:rPr>
        <w:t xml:space="preserve"> Similar patterns were shown in </w:t>
      </w:r>
      <w:proofErr w:type="spellStart"/>
      <w:r w:rsidR="00793025">
        <w:rPr>
          <w:lang w:val="en-US"/>
        </w:rPr>
        <w:t>Yang`Yuan</w:t>
      </w:r>
      <w:proofErr w:type="spellEnd"/>
      <w:r w:rsidR="00793025">
        <w:rPr>
          <w:lang w:val="en-US"/>
        </w:rPr>
        <w:t xml:space="preserve"> and </w:t>
      </w:r>
      <w:proofErr w:type="spellStart"/>
      <w:r w:rsidR="00793025">
        <w:rPr>
          <w:lang w:val="en-US"/>
        </w:rPr>
        <w:t>Du`Ling</w:t>
      </w:r>
      <w:proofErr w:type="spellEnd"/>
      <w:r w:rsidR="00DD16AD">
        <w:rPr>
          <w:lang w:val="en-US"/>
        </w:rPr>
        <w:t>.</w:t>
      </w:r>
      <w:r w:rsidR="00B043C9">
        <w:rPr>
          <w:lang w:val="en-US"/>
        </w:rPr>
        <w:t xml:space="preserve"> </w:t>
      </w:r>
      <w:r w:rsidR="00D64324">
        <w:rPr>
          <w:lang w:val="en-US"/>
        </w:rPr>
        <w:t>L</w:t>
      </w:r>
      <w:r w:rsidR="00B043C9">
        <w:rPr>
          <w:lang w:val="en-US"/>
        </w:rPr>
        <w:t xml:space="preserve">inear </w:t>
      </w:r>
      <w:r w:rsidR="00D64324">
        <w:rPr>
          <w:lang w:val="en-US"/>
        </w:rPr>
        <w:t xml:space="preserve">development patterns </w:t>
      </w:r>
      <w:r w:rsidR="00B043C9">
        <w:rPr>
          <w:lang w:val="en-US"/>
        </w:rPr>
        <w:t xml:space="preserve">were </w:t>
      </w:r>
      <w:r w:rsidR="00AD37ED">
        <w:rPr>
          <w:rFonts w:hint="eastAsia"/>
          <w:lang w:val="en-US"/>
        </w:rPr>
        <w:t>a</w:t>
      </w:r>
      <w:r w:rsidR="00AD37ED">
        <w:rPr>
          <w:lang w:val="en-US"/>
        </w:rPr>
        <w:t xml:space="preserve">lso </w:t>
      </w:r>
      <w:r w:rsidR="00B043C9">
        <w:rPr>
          <w:lang w:val="en-US"/>
        </w:rPr>
        <w:t xml:space="preserve">well captured in the transition potential map. For example, the </w:t>
      </w:r>
      <w:r w:rsidR="00FC43D7">
        <w:rPr>
          <w:lang w:val="en-US"/>
        </w:rPr>
        <w:t xml:space="preserve">roads in </w:t>
      </w:r>
      <w:proofErr w:type="spellStart"/>
      <w:r w:rsidR="00793025">
        <w:rPr>
          <w:lang w:val="en-US"/>
        </w:rPr>
        <w:t>Yang’Kou</w:t>
      </w:r>
      <w:proofErr w:type="spellEnd"/>
      <w:r w:rsidR="00793025">
        <w:rPr>
          <w:lang w:val="en-US"/>
        </w:rPr>
        <w:t xml:space="preserve"> Zhen</w:t>
      </w:r>
      <w:r w:rsidR="00FC43D7">
        <w:rPr>
          <w:lang w:val="en-US"/>
        </w:rPr>
        <w:t xml:space="preserve"> </w:t>
      </w:r>
      <w:r w:rsidR="00450D56">
        <w:rPr>
          <w:lang w:val="en-US"/>
        </w:rPr>
        <w:t xml:space="preserve">and </w:t>
      </w:r>
      <w:proofErr w:type="spellStart"/>
      <w:r w:rsidR="00793025">
        <w:rPr>
          <w:lang w:val="en-US"/>
        </w:rPr>
        <w:t>Hui`Ji</w:t>
      </w:r>
      <w:proofErr w:type="spellEnd"/>
      <w:r w:rsidR="00793025">
        <w:rPr>
          <w:lang w:val="en-US"/>
        </w:rPr>
        <w:t xml:space="preserve"> Zhen </w:t>
      </w:r>
      <w:r w:rsidR="00FC43D7">
        <w:rPr>
          <w:lang w:val="en-US"/>
        </w:rPr>
        <w:t xml:space="preserve">were identified </w:t>
      </w:r>
      <w:r w:rsidR="00450D56">
        <w:rPr>
          <w:lang w:val="en-US"/>
        </w:rPr>
        <w:t>despite only discret</w:t>
      </w:r>
      <w:r w:rsidR="001D356D">
        <w:rPr>
          <w:lang w:val="en-US"/>
        </w:rPr>
        <w:t>e</w:t>
      </w:r>
      <w:r w:rsidR="00450D56">
        <w:rPr>
          <w:lang w:val="en-US"/>
        </w:rPr>
        <w:t xml:space="preserve"> </w:t>
      </w:r>
      <w:r w:rsidR="001D356D">
        <w:rPr>
          <w:lang w:val="en-US"/>
        </w:rPr>
        <w:t xml:space="preserve">linear </w:t>
      </w:r>
      <w:r w:rsidR="00450D56">
        <w:rPr>
          <w:lang w:val="en-US"/>
        </w:rPr>
        <w:t xml:space="preserve">segments </w:t>
      </w:r>
      <w:r w:rsidR="00537C06">
        <w:rPr>
          <w:lang w:val="en-US"/>
        </w:rPr>
        <w:t xml:space="preserve">shown </w:t>
      </w:r>
      <w:r w:rsidR="00450D56">
        <w:rPr>
          <w:lang w:val="en-US"/>
        </w:rPr>
        <w:t xml:space="preserve">in the </w:t>
      </w:r>
      <w:r w:rsidR="00B55FE9">
        <w:rPr>
          <w:lang w:val="en-US"/>
        </w:rPr>
        <w:t>urban</w:t>
      </w:r>
      <w:r w:rsidR="00450D56">
        <w:rPr>
          <w:lang w:val="en-US"/>
        </w:rPr>
        <w:t xml:space="preserve"> map</w:t>
      </w:r>
      <w:r w:rsidR="00B55FE9">
        <w:rPr>
          <w:lang w:val="en-US"/>
        </w:rPr>
        <w:t xml:space="preserve"> of 2006</w:t>
      </w:r>
      <w:r w:rsidR="00450D56">
        <w:rPr>
          <w:lang w:val="en-US"/>
        </w:rPr>
        <w:t>.</w:t>
      </w:r>
    </w:p>
    <w:p w14:paraId="5F494AB0" w14:textId="335ACEA0" w:rsidR="00E60DD0" w:rsidRDefault="00316EA6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522B1595" wp14:editId="22D5F474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0E57DBAF" w:rsidR="00394A6D" w:rsidRDefault="00E60DD0" w:rsidP="00E60DD0">
      <w:pPr>
        <w:pStyle w:val="Caption"/>
        <w:rPr>
          <w:rFonts w:ascii="Calibri" w:hAnsi="Calibri" w:cs="Calibri"/>
          <w:lang w:val="en-US"/>
        </w:rPr>
      </w:pPr>
      <w:bookmarkStart w:id="59" w:name="_Ref8146073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10</w:t>
      </w:r>
      <w:r>
        <w:fldChar w:fldCharType="end"/>
      </w:r>
      <w:bookmarkEnd w:id="59"/>
      <w:r>
        <w:t xml:space="preserve">. </w:t>
      </w:r>
      <w:r w:rsidR="008E51CD">
        <w:t>The</w:t>
      </w:r>
      <w:r w:rsidR="00F67829">
        <w:t xml:space="preserve"> </w:t>
      </w:r>
      <w:r>
        <w:t xml:space="preserve">transition potential </w:t>
      </w:r>
      <w:r w:rsidR="007F6D5A">
        <w:t xml:space="preserve">to urban </w:t>
      </w:r>
      <w:r w:rsidR="00214ED2">
        <w:t>in</w:t>
      </w:r>
      <w:r w:rsidR="00A90AF0">
        <w:t xml:space="preserve"> </w:t>
      </w:r>
      <w:r w:rsidR="000A0014">
        <w:t>2018 given the urban map of 2006</w:t>
      </w:r>
      <w:r w:rsidR="00BC77F3">
        <w:rPr>
          <w:rFonts w:hint="eastAsia"/>
        </w:rPr>
        <w:t>.</w:t>
      </w:r>
    </w:p>
    <w:p w14:paraId="3CCA1C2A" w14:textId="14805E57" w:rsidR="000314CE" w:rsidRDefault="00D94AC9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lang w:val="en-US"/>
        </w:rPr>
        <w:t xml:space="preserve">The </w:t>
      </w:r>
      <w:r w:rsidR="004E45F9">
        <w:rPr>
          <w:lang w:val="en-US"/>
        </w:rPr>
        <w:t>classified</w:t>
      </w:r>
      <w:r w:rsidR="00E650EB">
        <w:rPr>
          <w:lang w:val="en-US"/>
        </w:rPr>
        <w:t xml:space="preserve"> </w:t>
      </w:r>
      <w:r w:rsidR="007E09DA">
        <w:rPr>
          <w:lang w:val="en-US"/>
        </w:rPr>
        <w:t xml:space="preserve">urban land-use </w:t>
      </w:r>
      <w:r w:rsidR="00E650EB">
        <w:rPr>
          <w:lang w:val="en-US"/>
        </w:rPr>
        <w:t>map</w:t>
      </w:r>
      <w:r w:rsidR="005A383B">
        <w:rPr>
          <w:lang w:val="en-US"/>
        </w:rPr>
        <w:t xml:space="preserve"> (</w:t>
      </w:r>
      <w:r w:rsidR="00426D32">
        <w:rPr>
          <w:highlight w:val="yellow"/>
          <w:lang w:val="en-US"/>
        </w:rPr>
        <w:fldChar w:fldCharType="begin"/>
      </w:r>
      <w:r w:rsidR="00426D32">
        <w:rPr>
          <w:lang w:val="en-US"/>
        </w:rPr>
        <w:instrText xml:space="preserve"> REF _Ref81460881 \h </w:instrText>
      </w:r>
      <w:r w:rsidR="00426D32">
        <w:rPr>
          <w:highlight w:val="yellow"/>
          <w:lang w:val="en-US"/>
        </w:rPr>
      </w:r>
      <w:r w:rsidR="00426D32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426D32">
        <w:rPr>
          <w:highlight w:val="yellow"/>
          <w:lang w:val="en-US"/>
        </w:rPr>
        <w:fldChar w:fldCharType="end"/>
      </w:r>
      <w:r w:rsidR="005A383B">
        <w:rPr>
          <w:lang w:val="en-US"/>
        </w:rPr>
        <w:t>)</w:t>
      </w:r>
      <w:r w:rsidR="00E650EB">
        <w:rPr>
          <w:lang w:val="en-US"/>
        </w:rPr>
        <w:t xml:space="preserve"> created by binarizing the transition potential map</w:t>
      </w:r>
      <w:r w:rsidR="00750585">
        <w:rPr>
          <w:lang w:val="en-US"/>
        </w:rPr>
        <w:t xml:space="preserve"> correctly </w:t>
      </w:r>
      <w:r w:rsidR="00E4204B">
        <w:rPr>
          <w:lang w:val="en-US"/>
        </w:rPr>
        <w:t xml:space="preserve">identified </w:t>
      </w:r>
      <w:r w:rsidR="006355FE">
        <w:rPr>
          <w:lang w:val="en-US"/>
        </w:rPr>
        <w:t>new urban areas</w:t>
      </w:r>
      <w:r w:rsidR="00B34648">
        <w:rPr>
          <w:lang w:val="en-US"/>
        </w:rPr>
        <w:t xml:space="preserve"> (i.e., hits) </w:t>
      </w:r>
      <w:r w:rsidR="006355FE">
        <w:rPr>
          <w:lang w:val="en-US"/>
        </w:rPr>
        <w:t>particularly those adjacent to existing cities</w:t>
      </w:r>
      <w:r w:rsidR="00933DD9">
        <w:rPr>
          <w:lang w:val="en-US"/>
        </w:rPr>
        <w:t xml:space="preserve"> demonstrating the ability to capture the neighborhood influence on urban development. </w:t>
      </w:r>
      <w:r w:rsidR="006E42AC">
        <w:rPr>
          <w:lang w:val="en-US"/>
        </w:rPr>
        <w:t xml:space="preserve">It also </w:t>
      </w:r>
      <w:r w:rsidR="00C73D9A">
        <w:rPr>
          <w:lang w:val="en-US"/>
        </w:rPr>
        <w:t xml:space="preserve">incorrectly identified </w:t>
      </w:r>
      <w:r w:rsidR="00EC16AB">
        <w:rPr>
          <w:lang w:val="en-US"/>
        </w:rPr>
        <w:t xml:space="preserve">many of these areas </w:t>
      </w:r>
      <w:r w:rsidR="006E3DF3">
        <w:rPr>
          <w:lang w:val="en-US"/>
        </w:rPr>
        <w:t xml:space="preserve">as new urban areas (i.e., </w:t>
      </w:r>
      <w:r w:rsidR="00FF72CC">
        <w:rPr>
          <w:lang w:val="en-US"/>
        </w:rPr>
        <w:t>false alarms) and failed to identify many new urban areas particularly in areas designated as new developments (</w:t>
      </w:r>
      <w:r w:rsidR="00F44252">
        <w:rPr>
          <w:lang w:val="en-US"/>
        </w:rPr>
        <w:t>i.e., misses</w:t>
      </w:r>
      <w:r w:rsidR="009152D0">
        <w:rPr>
          <w:lang w:val="en-US"/>
        </w:rPr>
        <w:t>)</w:t>
      </w:r>
      <w:r w:rsidR="006E3DF3">
        <w:rPr>
          <w:lang w:val="en-US"/>
        </w:rPr>
        <w:t xml:space="preserve">. </w:t>
      </w:r>
      <w:r w:rsidR="0038523A">
        <w:rPr>
          <w:lang w:val="en-US"/>
        </w:rPr>
        <w:t xml:space="preserve">Much of the missed urban projections occurred some distance from the original urban areas, such as the newly developed land in </w:t>
      </w:r>
      <w:proofErr w:type="spellStart"/>
      <w:r w:rsidR="001E4AAF">
        <w:rPr>
          <w:lang w:val="en-US"/>
        </w:rPr>
        <w:t>Bin’Hai</w:t>
      </w:r>
      <w:proofErr w:type="spellEnd"/>
      <w:r w:rsidR="001E4AAF">
        <w:rPr>
          <w:lang w:val="en-US"/>
        </w:rPr>
        <w:t xml:space="preserve"> Zhen, </w:t>
      </w:r>
      <w:proofErr w:type="spellStart"/>
      <w:r w:rsidR="0038523A">
        <w:rPr>
          <w:lang w:val="en-US"/>
        </w:rPr>
        <w:t>Yang'Kou</w:t>
      </w:r>
      <w:proofErr w:type="spellEnd"/>
      <w:r w:rsidR="0038523A">
        <w:rPr>
          <w:lang w:val="en-US"/>
        </w:rPr>
        <w:t xml:space="preserve"> Zhen</w:t>
      </w:r>
      <w:r w:rsidR="00383861">
        <w:rPr>
          <w:lang w:val="en-US"/>
        </w:rPr>
        <w:t xml:space="preserve">, </w:t>
      </w:r>
      <w:proofErr w:type="spellStart"/>
      <w:r w:rsidR="00383861">
        <w:rPr>
          <w:lang w:val="en-US"/>
        </w:rPr>
        <w:t>Hu’Ying</w:t>
      </w:r>
      <w:proofErr w:type="spellEnd"/>
      <w:r w:rsidR="00383861">
        <w:rPr>
          <w:lang w:val="en-US"/>
        </w:rPr>
        <w:t xml:space="preserve"> Zhen</w:t>
      </w:r>
      <w:r w:rsidR="00F85EC8">
        <w:rPr>
          <w:lang w:val="en-US"/>
        </w:rPr>
        <w:t xml:space="preserve">, and </w:t>
      </w:r>
      <w:proofErr w:type="spellStart"/>
      <w:r w:rsidR="00397AE7">
        <w:rPr>
          <w:lang w:val="en-US"/>
        </w:rPr>
        <w:t>Xuan’Cheng</w:t>
      </w:r>
      <w:proofErr w:type="spellEnd"/>
      <w:r w:rsidR="00397AE7">
        <w:rPr>
          <w:lang w:val="en-US"/>
        </w:rPr>
        <w:t xml:space="preserve"> City</w:t>
      </w:r>
      <w:r w:rsidR="0038523A">
        <w:rPr>
          <w:lang w:val="en-US"/>
        </w:rPr>
        <w:t xml:space="preserve"> that </w:t>
      </w:r>
      <w:r w:rsidR="00D170D7">
        <w:rPr>
          <w:lang w:val="en-US"/>
        </w:rPr>
        <w:t>were</w:t>
      </w:r>
      <w:r w:rsidR="0038523A">
        <w:rPr>
          <w:lang w:val="en-US"/>
        </w:rPr>
        <w:t xml:space="preserve"> </w:t>
      </w:r>
      <w:r w:rsidR="00041CD8">
        <w:rPr>
          <w:lang w:val="en-US"/>
        </w:rPr>
        <w:t>remote</w:t>
      </w:r>
      <w:r w:rsidR="0038523A">
        <w:rPr>
          <w:lang w:val="en-US"/>
        </w:rPr>
        <w:t xml:space="preserve"> from the old town center.</w:t>
      </w:r>
      <w:r w:rsidR="00F44252">
        <w:rPr>
          <w:lang w:val="en-US"/>
        </w:rPr>
        <w:t xml:space="preserve"> </w:t>
      </w:r>
      <w:r w:rsidR="00B44B49">
        <w:rPr>
          <w:lang w:val="en-US"/>
        </w:rPr>
        <w:t xml:space="preserve">Importantly, </w:t>
      </w:r>
      <w:r w:rsidR="005B16FE">
        <w:rPr>
          <w:lang w:val="en-US"/>
        </w:rPr>
        <w:t xml:space="preserve">the model was exceptional at </w:t>
      </w:r>
      <w:r w:rsidR="00244C6A">
        <w:rPr>
          <w:lang w:val="en-US"/>
        </w:rPr>
        <w:t>identifying urban expansion along</w:t>
      </w:r>
      <w:r w:rsidR="00D7167B">
        <w:rPr>
          <w:lang w:val="en-US"/>
        </w:rPr>
        <w:t xml:space="preserve"> with</w:t>
      </w:r>
      <w:r w:rsidR="00244C6A">
        <w:rPr>
          <w:lang w:val="en-US"/>
        </w:rPr>
        <w:t xml:space="preserve"> </w:t>
      </w:r>
      <w:r w:rsidR="005B16FE">
        <w:rPr>
          <w:lang w:val="en-US"/>
        </w:rPr>
        <w:t xml:space="preserve">linear features </w:t>
      </w:r>
      <w:r w:rsidR="00061EC5">
        <w:rPr>
          <w:lang w:val="en-US"/>
        </w:rPr>
        <w:t xml:space="preserve">such as the new development along major </w:t>
      </w:r>
      <w:r w:rsidR="00BA038F">
        <w:rPr>
          <w:lang w:val="en-US"/>
        </w:rPr>
        <w:t xml:space="preserve">roads in </w:t>
      </w:r>
      <w:proofErr w:type="spellStart"/>
      <w:r w:rsidR="008156BC">
        <w:rPr>
          <w:lang w:val="en-US"/>
        </w:rPr>
        <w:t>Du</w:t>
      </w:r>
      <w:r w:rsidR="006618CC">
        <w:rPr>
          <w:lang w:val="en-US"/>
        </w:rPr>
        <w:t>’Ling</w:t>
      </w:r>
      <w:proofErr w:type="spellEnd"/>
      <w:r w:rsidR="006618CC">
        <w:rPr>
          <w:lang w:val="en-US"/>
        </w:rPr>
        <w:t xml:space="preserve"> Xiang, </w:t>
      </w:r>
      <w:proofErr w:type="spellStart"/>
      <w:r w:rsidR="005A36B8">
        <w:rPr>
          <w:lang w:val="en-US"/>
        </w:rPr>
        <w:t>Gao’Gou</w:t>
      </w:r>
      <w:proofErr w:type="spellEnd"/>
      <w:r w:rsidR="005A36B8">
        <w:rPr>
          <w:lang w:val="en-US"/>
        </w:rPr>
        <w:t xml:space="preserve"> </w:t>
      </w:r>
      <w:r w:rsidR="00252328">
        <w:rPr>
          <w:lang w:val="en-US"/>
        </w:rPr>
        <w:t>Zhen,</w:t>
      </w:r>
      <w:r w:rsidR="00427BF6">
        <w:rPr>
          <w:lang w:val="en-US"/>
        </w:rPr>
        <w:t xml:space="preserve"> a</w:t>
      </w:r>
      <w:r w:rsidR="00BA038F">
        <w:rPr>
          <w:lang w:val="en-US"/>
        </w:rPr>
        <w:t xml:space="preserve">nd </w:t>
      </w:r>
      <w:proofErr w:type="spellStart"/>
      <w:r w:rsidR="00470F8F">
        <w:rPr>
          <w:lang w:val="en-US"/>
        </w:rPr>
        <w:t>Hui`Ji</w:t>
      </w:r>
      <w:proofErr w:type="spellEnd"/>
      <w:r w:rsidR="00470F8F">
        <w:rPr>
          <w:lang w:val="en-US"/>
        </w:rPr>
        <w:t xml:space="preserve"> Zhen</w:t>
      </w:r>
      <w:r w:rsidR="004835AE">
        <w:rPr>
          <w:lang w:val="en-US"/>
        </w:rPr>
        <w:t xml:space="preserve">. </w:t>
      </w:r>
    </w:p>
    <w:p w14:paraId="5ABC690D" w14:textId="410B4AD6" w:rsidR="00426D32" w:rsidRDefault="00D50A49" w:rsidP="00D71802">
      <w:pPr>
        <w:keepNext/>
        <w:spacing w:after="0" w:line="276" w:lineRule="auto"/>
      </w:pPr>
      <w:r w:rsidRPr="00786A98">
        <w:rPr>
          <w:noProof/>
        </w:rPr>
        <w:drawing>
          <wp:inline distT="0" distB="0" distL="0" distR="0" wp14:anchorId="6942D512" wp14:editId="3EE0C8E3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219331C4" w:rsidR="009054CF" w:rsidRPr="009E67B1" w:rsidRDefault="00426D32" w:rsidP="00426D32">
      <w:pPr>
        <w:pStyle w:val="Caption"/>
        <w:rPr>
          <w:rFonts w:ascii="Calibri" w:hAnsi="Calibri" w:cs="Calibri"/>
          <w:lang w:val="en-US"/>
        </w:rPr>
      </w:pPr>
      <w:bookmarkStart w:id="60" w:name="_Ref8146088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11</w:t>
      </w:r>
      <w:r>
        <w:fldChar w:fldCharType="end"/>
      </w:r>
      <w:bookmarkEnd w:id="60"/>
      <w:r>
        <w:t xml:space="preserve">. The classified </w:t>
      </w:r>
      <w:r w:rsidR="008A1901">
        <w:t xml:space="preserve">urban land-use </w:t>
      </w:r>
      <w:r>
        <w:t>map</w:t>
      </w:r>
      <w:r w:rsidR="008A1901">
        <w:t xml:space="preserve"> includ</w:t>
      </w:r>
      <w:r w:rsidR="008C5729">
        <w:t>es</w:t>
      </w:r>
      <w:r w:rsidR="008A1901">
        <w:t xml:space="preserve"> hits</w:t>
      </w:r>
      <w:r w:rsidR="00C73D9A">
        <w:t>, misses, and false alarms</w:t>
      </w:r>
      <w:r w:rsidR="00BC77F3">
        <w:t>.</w:t>
      </w:r>
    </w:p>
    <w:p w14:paraId="0BDEF800" w14:textId="24C7F848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A840E6">
        <w:rPr>
          <w:rFonts w:ascii="Calibri" w:hAnsi="Calibri" w:cs="Calibri"/>
          <w:lang w:val="en-US"/>
        </w:rPr>
        <w:t>3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9F6637">
        <w:rPr>
          <w:rFonts w:ascii="Calibri" w:hAnsi="Calibri" w:cs="Calibri" w:hint="eastAsia"/>
          <w:lang w:val="en-US"/>
        </w:rPr>
        <w:t>Va</w:t>
      </w:r>
      <w:r w:rsidR="009F6637">
        <w:rPr>
          <w:rFonts w:ascii="Calibri" w:hAnsi="Calibri" w:cs="Calibri"/>
          <w:lang w:val="en-US"/>
        </w:rPr>
        <w:t>lidation metrics</w:t>
      </w:r>
    </w:p>
    <w:p w14:paraId="6E646866" w14:textId="52607F46" w:rsidR="00960DCE" w:rsidRPr="00960DCE" w:rsidRDefault="00960DCE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overlay metrics </w:t>
      </w:r>
      <w:r w:rsidR="00C5507E">
        <w:rPr>
          <w:lang w:val="en-US"/>
        </w:rPr>
        <w:t>of the validation map</w:t>
      </w:r>
      <w:r w:rsidR="004E45F9">
        <w:rPr>
          <w:lang w:val="en-US"/>
        </w:rPr>
        <w:t>s</w:t>
      </w:r>
      <w:r w:rsidR="00C5507E">
        <w:rPr>
          <w:lang w:val="en-US"/>
        </w:rPr>
        <w:t xml:space="preserve"> compar</w:t>
      </w:r>
      <w:r w:rsidR="008C5729">
        <w:rPr>
          <w:lang w:val="en-US"/>
        </w:rPr>
        <w:t>ed</w:t>
      </w:r>
      <w:r w:rsidR="00C5507E">
        <w:rPr>
          <w:lang w:val="en-US"/>
        </w:rPr>
        <w:t xml:space="preserve"> to the </w:t>
      </w:r>
      <w:r w:rsidR="00005136">
        <w:rPr>
          <w:lang w:val="en-US"/>
        </w:rPr>
        <w:t>reference</w:t>
      </w:r>
      <w:r w:rsidR="00C5507E">
        <w:rPr>
          <w:lang w:val="en-US"/>
        </w:rPr>
        <w:t xml:space="preserve"> map </w:t>
      </w:r>
      <w:r w:rsidR="00E005B0">
        <w:rPr>
          <w:lang w:val="en-US"/>
        </w:rPr>
        <w:t>are</w:t>
      </w:r>
      <w:r w:rsidR="00C5507E">
        <w:rPr>
          <w:lang w:val="en-US"/>
        </w:rPr>
        <w:t xml:space="preserve"> show</w:t>
      </w:r>
      <w:r w:rsidR="00E005B0">
        <w:rPr>
          <w:lang w:val="en-US"/>
        </w:rPr>
        <w:t>n</w:t>
      </w:r>
      <w:r w:rsidR="00C5507E">
        <w:rPr>
          <w:lang w:val="en-US"/>
        </w:rPr>
        <w:t xml:space="preserve"> in </w:t>
      </w:r>
      <w:r w:rsidR="00007605">
        <w:rPr>
          <w:highlight w:val="yellow"/>
          <w:lang w:val="en-US"/>
        </w:rPr>
        <w:fldChar w:fldCharType="begin"/>
      </w:r>
      <w:r w:rsidR="00007605">
        <w:rPr>
          <w:lang w:val="en-US"/>
        </w:rPr>
        <w:instrText xml:space="preserve"> REF _Ref81460956 \h </w:instrText>
      </w:r>
      <w:r w:rsidR="00007605">
        <w:rPr>
          <w:highlight w:val="yellow"/>
          <w:lang w:val="en-US"/>
        </w:rPr>
      </w:r>
      <w:r w:rsidR="00007605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12</w:t>
      </w:r>
      <w:r w:rsidR="00007605">
        <w:rPr>
          <w:highlight w:val="yellow"/>
          <w:lang w:val="en-US"/>
        </w:rPr>
        <w:fldChar w:fldCharType="end"/>
      </w:r>
      <w:r w:rsidR="00C5507E">
        <w:rPr>
          <w:lang w:val="en-US"/>
        </w:rPr>
        <w:t xml:space="preserve">. </w:t>
      </w:r>
      <w:r w:rsidR="004E45F9">
        <w:rPr>
          <w:lang w:val="en-US"/>
        </w:rPr>
        <w:t xml:space="preserve"> </w:t>
      </w:r>
      <w:r w:rsidR="00505681">
        <w:rPr>
          <w:lang w:val="en-US"/>
        </w:rPr>
        <w:t>The</w:t>
      </w:r>
      <w:r w:rsidR="00525F6C">
        <w:rPr>
          <w:lang w:val="en-US"/>
        </w:rPr>
        <w:t xml:space="preserve"> AUC</w:t>
      </w:r>
      <w:r w:rsidR="00505681">
        <w:rPr>
          <w:lang w:val="en-US"/>
        </w:rPr>
        <w:t xml:space="preserve"> </w:t>
      </w:r>
      <w:r w:rsidR="009A2FD1">
        <w:rPr>
          <w:lang w:val="en-US"/>
        </w:rPr>
        <w:t xml:space="preserve">the transition potential </w:t>
      </w:r>
      <w:r w:rsidR="00525F6C">
        <w:rPr>
          <w:lang w:val="en-US"/>
        </w:rPr>
        <w:t xml:space="preserve">ranges from </w:t>
      </w:r>
      <w:r w:rsidR="00FA1D16">
        <w:rPr>
          <w:lang w:val="en-US"/>
        </w:rPr>
        <w:t xml:space="preserve">0.70 to 0.97 with </w:t>
      </w:r>
      <w:r w:rsidR="00382679">
        <w:rPr>
          <w:lang w:val="en-US"/>
        </w:rPr>
        <w:t>a</w:t>
      </w:r>
      <w:r w:rsidR="00FA1D16">
        <w:rPr>
          <w:lang w:val="en-US"/>
        </w:rPr>
        <w:t xml:space="preserve"> median value of</w:t>
      </w:r>
      <w:r w:rsidR="009A2FD1">
        <w:rPr>
          <w:lang w:val="en-US"/>
        </w:rPr>
        <w:t xml:space="preserve"> </w:t>
      </w:r>
      <w:r w:rsidR="004F6B3B">
        <w:rPr>
          <w:lang w:val="en-US"/>
        </w:rPr>
        <w:t>0.81</w:t>
      </w:r>
      <w:r w:rsidR="00393FA2">
        <w:rPr>
          <w:lang w:val="en-US"/>
        </w:rPr>
        <w:t>.</w:t>
      </w:r>
      <w:r w:rsidR="00A85F9F">
        <w:rPr>
          <w:lang w:val="en-US"/>
        </w:rPr>
        <w:t xml:space="preserve"> </w:t>
      </w:r>
      <w:r w:rsidR="00007605">
        <w:rPr>
          <w:lang w:val="en-US"/>
        </w:rPr>
        <w:t>The median values of the OA</w:t>
      </w:r>
      <w:r w:rsidR="00151F28">
        <w:rPr>
          <w:lang w:val="en-US"/>
        </w:rPr>
        <w:t>,</w:t>
      </w:r>
      <w:r w:rsidR="00313DF4">
        <w:rPr>
          <w:lang w:val="en-US"/>
        </w:rPr>
        <w:t xml:space="preserve"> </w:t>
      </w:r>
      <w:r w:rsidR="002A22E4">
        <w:rPr>
          <w:rFonts w:hint="eastAsia"/>
          <w:lang w:val="en-US"/>
        </w:rPr>
        <w:t>t</w:t>
      </w:r>
      <w:r w:rsidR="002A22E4">
        <w:rPr>
          <w:lang w:val="en-US"/>
        </w:rPr>
        <w:t xml:space="preserve">he </w:t>
      </w:r>
      <w:r w:rsidR="00AE2EE9">
        <w:rPr>
          <w:lang w:val="en-US"/>
        </w:rPr>
        <w:t>hit</w:t>
      </w:r>
      <w:r w:rsidR="00313DF4">
        <w:rPr>
          <w:lang w:val="en-US"/>
        </w:rPr>
        <w:t xml:space="preserve"> rate</w:t>
      </w:r>
      <w:r w:rsidR="00151F28">
        <w:rPr>
          <w:lang w:val="en-US"/>
        </w:rPr>
        <w:t>,</w:t>
      </w:r>
      <w:r w:rsidR="00313DF4">
        <w:rPr>
          <w:lang w:val="en-US"/>
        </w:rPr>
        <w:t xml:space="preserve"> and </w:t>
      </w:r>
      <w:r w:rsidR="00A4160E">
        <w:rPr>
          <w:lang w:val="en-US"/>
        </w:rPr>
        <w:t xml:space="preserve">the </w:t>
      </w:r>
      <w:proofErr w:type="spellStart"/>
      <w:r w:rsidR="00313DF4">
        <w:rPr>
          <w:lang w:val="en-US"/>
        </w:rPr>
        <w:t>FoM</w:t>
      </w:r>
      <w:proofErr w:type="spellEnd"/>
      <w:r w:rsidR="00313DF4">
        <w:rPr>
          <w:lang w:val="en-US"/>
        </w:rPr>
        <w:t xml:space="preserve"> of the classified </w:t>
      </w:r>
      <w:r w:rsidR="007C3319">
        <w:rPr>
          <w:lang w:val="en-US"/>
        </w:rPr>
        <w:t xml:space="preserve">urban land-use </w:t>
      </w:r>
      <w:r w:rsidR="00313DF4">
        <w:rPr>
          <w:lang w:val="en-US"/>
        </w:rPr>
        <w:t>map were</w:t>
      </w:r>
      <w:r w:rsidR="00722240">
        <w:rPr>
          <w:lang w:val="en-US"/>
        </w:rPr>
        <w:t xml:space="preserve"> 0.9</w:t>
      </w:r>
      <w:r w:rsidR="00C24D62">
        <w:rPr>
          <w:lang w:val="en-US"/>
        </w:rPr>
        <w:t>1</w:t>
      </w:r>
      <w:r w:rsidR="00722240">
        <w:rPr>
          <w:lang w:val="en-US"/>
        </w:rPr>
        <w:t>, 0.3</w:t>
      </w:r>
      <w:r w:rsidR="00AE2EE9">
        <w:rPr>
          <w:lang w:val="en-US"/>
        </w:rPr>
        <w:t>3</w:t>
      </w:r>
      <w:r w:rsidR="00E005B0">
        <w:rPr>
          <w:lang w:val="en-US"/>
        </w:rPr>
        <w:t>,</w:t>
      </w:r>
      <w:r w:rsidR="00722240">
        <w:rPr>
          <w:lang w:val="en-US"/>
        </w:rPr>
        <w:t xml:space="preserve"> and </w:t>
      </w:r>
      <w:r w:rsidR="00AE2EE9">
        <w:rPr>
          <w:lang w:val="en-US"/>
        </w:rPr>
        <w:t>0.2</w:t>
      </w:r>
      <w:r w:rsidR="00C24D62">
        <w:rPr>
          <w:lang w:val="en-US"/>
        </w:rPr>
        <w:t>0</w:t>
      </w:r>
      <w:r w:rsidR="00AE2EE9">
        <w:rPr>
          <w:lang w:val="en-US"/>
        </w:rPr>
        <w:t>, respectively.</w:t>
      </w:r>
      <w:r w:rsidR="00647ABD">
        <w:rPr>
          <w:lang w:val="en-US"/>
        </w:rPr>
        <w:t xml:space="preserve">  </w:t>
      </w:r>
    </w:p>
    <w:p w14:paraId="520BB8D3" w14:textId="77777777" w:rsidR="00007605" w:rsidRDefault="00F23095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43B63835" wp14:editId="7043C4EC">
            <wp:extent cx="2857857" cy="2283262"/>
            <wp:effectExtent l="0" t="0" r="0" b="3175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2871886" cy="22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3314" w14:textId="1DB61A7E" w:rsidR="00C9171F" w:rsidRDefault="00007605" w:rsidP="00007605">
      <w:pPr>
        <w:pStyle w:val="Caption"/>
        <w:rPr>
          <w:rFonts w:ascii="Calibri" w:hAnsi="Calibri" w:cs="Calibri"/>
          <w:lang w:val="en-US"/>
        </w:rPr>
      </w:pPr>
      <w:bookmarkStart w:id="61" w:name="_Ref8146095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12</w:t>
      </w:r>
      <w:r>
        <w:fldChar w:fldCharType="end"/>
      </w:r>
      <w:bookmarkEnd w:id="61"/>
      <w:r>
        <w:t>. The</w:t>
      </w:r>
      <w:r w:rsidR="00216B61">
        <w:t xml:space="preserve"> accuracy </w:t>
      </w:r>
      <w:r>
        <w:t>metrics for the</w:t>
      </w:r>
      <w:r w:rsidR="00216B61">
        <w:t xml:space="preserve"> classified urban land use </w:t>
      </w:r>
      <w:r>
        <w:t>map</w:t>
      </w:r>
      <w:r w:rsidR="00216B61">
        <w:t xml:space="preserve"> for 2018</w:t>
      </w:r>
      <w:r w:rsidR="00BC77F3">
        <w:t>.</w:t>
      </w:r>
    </w:p>
    <w:p w14:paraId="71279E28" w14:textId="4609F3F8" w:rsidR="00245AC6" w:rsidRPr="009E67B1" w:rsidRDefault="003F0B1D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landscape</w:t>
      </w:r>
      <w:r w:rsidR="00B93F66">
        <w:rPr>
          <w:rFonts w:ascii="Calibri" w:hAnsi="Calibri" w:cs="Calibri"/>
          <w:lang w:val="en-US"/>
        </w:rPr>
        <w:t>-scale</w:t>
      </w:r>
      <w:r>
        <w:rPr>
          <w:rFonts w:ascii="Calibri" w:hAnsi="Calibri" w:cs="Calibri"/>
          <w:lang w:val="en-US"/>
        </w:rPr>
        <w:t xml:space="preserve"> </w:t>
      </w:r>
      <w:r w:rsidR="00B93F66">
        <w:rPr>
          <w:rFonts w:ascii="Calibri" w:hAnsi="Calibri" w:cs="Calibri"/>
          <w:lang w:val="en-US"/>
        </w:rPr>
        <w:t xml:space="preserve">spatial pattern </w:t>
      </w:r>
      <w:r>
        <w:rPr>
          <w:rFonts w:ascii="Calibri" w:hAnsi="Calibri" w:cs="Calibri"/>
          <w:lang w:val="en-US"/>
        </w:rPr>
        <w:t>metrics of the</w:t>
      </w:r>
      <w:r w:rsidR="00B93F66">
        <w:rPr>
          <w:rFonts w:ascii="Calibri" w:hAnsi="Calibri" w:cs="Calibri"/>
          <w:lang w:val="en-US"/>
        </w:rPr>
        <w:t xml:space="preserve"> classified urban land</w:t>
      </w:r>
      <w:r w:rsidR="00AF0F80">
        <w:rPr>
          <w:rFonts w:ascii="Calibri" w:hAnsi="Calibri" w:cs="Calibri"/>
          <w:lang w:val="en-US"/>
        </w:rPr>
        <w:t>-</w:t>
      </w:r>
      <w:r w:rsidR="00B93F66">
        <w:rPr>
          <w:rFonts w:ascii="Calibri" w:hAnsi="Calibri" w:cs="Calibri"/>
          <w:lang w:val="en-US"/>
        </w:rPr>
        <w:t xml:space="preserve">use </w:t>
      </w:r>
      <w:r w:rsidR="00005136">
        <w:rPr>
          <w:rFonts w:ascii="Calibri" w:hAnsi="Calibri" w:cs="Calibri"/>
          <w:lang w:val="en-US"/>
        </w:rPr>
        <w:t>map compar</w:t>
      </w:r>
      <w:r w:rsidR="00E005B0">
        <w:rPr>
          <w:rFonts w:ascii="Calibri" w:hAnsi="Calibri" w:cs="Calibri"/>
          <w:lang w:val="en-US"/>
        </w:rPr>
        <w:t>ed</w:t>
      </w:r>
      <w:r w:rsidR="00005136">
        <w:rPr>
          <w:rFonts w:ascii="Calibri" w:hAnsi="Calibri" w:cs="Calibri"/>
          <w:lang w:val="en-US"/>
        </w:rPr>
        <w:t xml:space="preserve"> to the </w:t>
      </w:r>
      <w:r w:rsidR="00005136">
        <w:rPr>
          <w:lang w:val="en-US"/>
        </w:rPr>
        <w:t xml:space="preserve">reference </w:t>
      </w:r>
      <w:r w:rsidR="00005136">
        <w:rPr>
          <w:rFonts w:ascii="Calibri" w:hAnsi="Calibri" w:cs="Calibri"/>
          <w:lang w:val="en-US"/>
        </w:rPr>
        <w:t xml:space="preserve">map </w:t>
      </w:r>
      <w:r w:rsidR="00E005B0">
        <w:rPr>
          <w:rFonts w:ascii="Calibri" w:hAnsi="Calibri" w:cs="Calibri"/>
          <w:lang w:val="en-US"/>
        </w:rPr>
        <w:t>are</w:t>
      </w:r>
      <w:r w:rsidR="00005136">
        <w:rPr>
          <w:rFonts w:ascii="Calibri" w:hAnsi="Calibri" w:cs="Calibri"/>
          <w:lang w:val="en-US"/>
        </w:rPr>
        <w:t xml:space="preserve"> shown in </w:t>
      </w:r>
      <w:r w:rsidR="002022C0">
        <w:rPr>
          <w:rFonts w:ascii="Calibri" w:hAnsi="Calibri" w:cs="Calibri"/>
          <w:highlight w:val="yellow"/>
          <w:lang w:val="en-US"/>
        </w:rPr>
        <w:fldChar w:fldCharType="begin"/>
      </w:r>
      <w:r w:rsidR="002022C0">
        <w:rPr>
          <w:rFonts w:ascii="Calibri" w:hAnsi="Calibri" w:cs="Calibri"/>
          <w:lang w:val="en-US"/>
        </w:rPr>
        <w:instrText xml:space="preserve"> REF _Ref81461038 \h </w:instrText>
      </w:r>
      <w:r w:rsidR="002022C0">
        <w:rPr>
          <w:rFonts w:ascii="Calibri" w:hAnsi="Calibri" w:cs="Calibri"/>
          <w:highlight w:val="yellow"/>
          <w:lang w:val="en-US"/>
        </w:rPr>
      </w:r>
      <w:r w:rsidR="002022C0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13</w:t>
      </w:r>
      <w:r w:rsidR="002022C0">
        <w:rPr>
          <w:rFonts w:ascii="Calibri" w:hAnsi="Calibri" w:cs="Calibri"/>
          <w:highlight w:val="yellow"/>
          <w:lang w:val="en-US"/>
        </w:rPr>
        <w:fldChar w:fldCharType="end"/>
      </w:r>
      <w:r w:rsidR="00005136">
        <w:rPr>
          <w:rFonts w:ascii="Calibri" w:hAnsi="Calibri" w:cs="Calibri"/>
          <w:lang w:val="en-US"/>
        </w:rPr>
        <w:t>.</w:t>
      </w:r>
      <w:r w:rsidR="00F44269">
        <w:rPr>
          <w:rFonts w:ascii="Calibri" w:hAnsi="Calibri" w:cs="Calibri"/>
          <w:lang w:val="en-US"/>
        </w:rPr>
        <w:t xml:space="preserve"> </w:t>
      </w:r>
      <w:r w:rsidR="008E08A6">
        <w:rPr>
          <w:rFonts w:ascii="Calibri" w:hAnsi="Calibri" w:cs="Calibri"/>
          <w:lang w:val="en-US"/>
        </w:rPr>
        <w:t xml:space="preserve">The </w:t>
      </w:r>
      <w:r w:rsidR="00DB55E7">
        <w:rPr>
          <w:rFonts w:ascii="Calibri" w:hAnsi="Calibri" w:cs="Calibri"/>
          <w:lang w:val="en-US"/>
        </w:rPr>
        <w:t>Patch Number</w:t>
      </w:r>
      <w:r w:rsidR="008E08A6">
        <w:rPr>
          <w:rFonts w:ascii="Calibri" w:hAnsi="Calibri" w:cs="Calibri"/>
          <w:lang w:val="en-US"/>
        </w:rPr>
        <w:t xml:space="preserve"> of the </w:t>
      </w:r>
      <w:r w:rsidR="009E3EE4">
        <w:rPr>
          <w:rFonts w:ascii="Calibri" w:hAnsi="Calibri" w:cs="Calibri"/>
          <w:lang w:val="en-US"/>
        </w:rPr>
        <w:t>prediction map</w:t>
      </w:r>
      <w:r w:rsidR="00FB1058">
        <w:rPr>
          <w:rFonts w:ascii="Calibri" w:hAnsi="Calibri" w:cs="Calibri"/>
          <w:lang w:val="en-US"/>
        </w:rPr>
        <w:t xml:space="preserve"> were systematically less than the </w:t>
      </w:r>
      <w:r w:rsidR="008014A3">
        <w:rPr>
          <w:rFonts w:ascii="Calibri" w:hAnsi="Calibri" w:cs="Calibri"/>
          <w:lang w:val="en-US"/>
        </w:rPr>
        <w:t>reference map, while the</w:t>
      </w:r>
      <w:r w:rsidR="00E75D3A">
        <w:rPr>
          <w:rFonts w:ascii="Calibri" w:hAnsi="Calibri" w:cs="Calibri"/>
          <w:lang w:val="en-US"/>
        </w:rPr>
        <w:t xml:space="preserve"> </w:t>
      </w:r>
      <w:r w:rsidR="00D607A5">
        <w:rPr>
          <w:rFonts w:ascii="Calibri" w:hAnsi="Calibri" w:cs="Calibri"/>
          <w:lang w:val="en-US"/>
        </w:rPr>
        <w:t>Landscape Shape Index</w:t>
      </w:r>
      <w:r w:rsidR="00D50560">
        <w:rPr>
          <w:rFonts w:ascii="Calibri" w:hAnsi="Calibri" w:cs="Calibri"/>
          <w:lang w:val="en-US"/>
        </w:rPr>
        <w:t xml:space="preserve"> of both map</w:t>
      </w:r>
      <w:r w:rsidR="00CC2823">
        <w:rPr>
          <w:rFonts w:ascii="Calibri" w:hAnsi="Calibri" w:cs="Calibri"/>
          <w:lang w:val="en-US"/>
        </w:rPr>
        <w:t>s were close</w:t>
      </w:r>
      <w:r w:rsidR="005A79D7">
        <w:rPr>
          <w:rFonts w:ascii="Calibri" w:hAnsi="Calibri" w:cs="Calibri"/>
          <w:lang w:val="en-US"/>
        </w:rPr>
        <w:t xml:space="preserve">. </w:t>
      </w:r>
      <w:r w:rsidR="00C92348">
        <w:rPr>
          <w:rFonts w:ascii="Calibri" w:hAnsi="Calibri" w:cs="Calibri"/>
          <w:lang w:val="en-US"/>
        </w:rPr>
        <w:t>As a result, the U-Net tend</w:t>
      </w:r>
      <w:r w:rsidR="00382679">
        <w:rPr>
          <w:rFonts w:ascii="Calibri" w:hAnsi="Calibri" w:cs="Calibri"/>
          <w:lang w:val="en-US"/>
        </w:rPr>
        <w:t>s</w:t>
      </w:r>
      <w:r w:rsidR="00C92348">
        <w:rPr>
          <w:rFonts w:ascii="Calibri" w:hAnsi="Calibri" w:cs="Calibri"/>
          <w:lang w:val="en-US"/>
        </w:rPr>
        <w:t xml:space="preserve"> to </w:t>
      </w:r>
      <w:r w:rsidR="00C7646B">
        <w:rPr>
          <w:rFonts w:ascii="Calibri" w:hAnsi="Calibri" w:cs="Calibri"/>
          <w:lang w:val="en-US"/>
        </w:rPr>
        <w:t>predict</w:t>
      </w:r>
      <w:r w:rsidR="00C92348">
        <w:rPr>
          <w:rFonts w:ascii="Calibri" w:hAnsi="Calibri" w:cs="Calibri"/>
          <w:lang w:val="en-US"/>
        </w:rPr>
        <w:t xml:space="preserve"> </w:t>
      </w:r>
      <w:r w:rsidR="00382679">
        <w:rPr>
          <w:rFonts w:ascii="Calibri" w:hAnsi="Calibri" w:cs="Calibri"/>
          <w:lang w:val="en-US"/>
        </w:rPr>
        <w:t>fewer</w:t>
      </w:r>
      <w:r w:rsidR="00C92348">
        <w:rPr>
          <w:rFonts w:ascii="Calibri" w:hAnsi="Calibri" w:cs="Calibri"/>
          <w:lang w:val="en-US"/>
        </w:rPr>
        <w:t xml:space="preserve"> </w:t>
      </w:r>
      <w:r w:rsidR="00C7646B">
        <w:rPr>
          <w:rFonts w:ascii="Calibri" w:hAnsi="Calibri" w:cs="Calibri"/>
          <w:lang w:val="en-US"/>
        </w:rPr>
        <w:t xml:space="preserve">urban land </w:t>
      </w:r>
      <w:r w:rsidR="003D59A9">
        <w:rPr>
          <w:rFonts w:ascii="Calibri" w:hAnsi="Calibri" w:cs="Calibri"/>
          <w:lang w:val="en-US"/>
        </w:rPr>
        <w:t>patches</w:t>
      </w:r>
      <w:r w:rsidR="00C7646B">
        <w:rPr>
          <w:rFonts w:ascii="Calibri" w:hAnsi="Calibri" w:cs="Calibri"/>
          <w:lang w:val="en-US"/>
        </w:rPr>
        <w:t xml:space="preserve"> than the real urban </w:t>
      </w:r>
      <w:r w:rsidR="00EC77D9">
        <w:rPr>
          <w:rFonts w:ascii="Calibri" w:hAnsi="Calibri" w:cs="Calibri"/>
          <w:lang w:val="en-US"/>
        </w:rPr>
        <w:t>development but</w:t>
      </w:r>
      <w:r w:rsidR="00C7646B">
        <w:rPr>
          <w:rFonts w:ascii="Calibri" w:hAnsi="Calibri" w:cs="Calibri"/>
          <w:lang w:val="en-US"/>
        </w:rPr>
        <w:t xml:space="preserve"> </w:t>
      </w:r>
      <w:r w:rsidR="003D59A9">
        <w:rPr>
          <w:rFonts w:ascii="Calibri" w:hAnsi="Calibri" w:cs="Calibri"/>
          <w:lang w:val="en-US"/>
        </w:rPr>
        <w:t xml:space="preserve">produced </w:t>
      </w:r>
      <w:r w:rsidR="00A95EB7">
        <w:rPr>
          <w:rFonts w:ascii="Calibri" w:hAnsi="Calibri" w:cs="Calibri"/>
          <w:lang w:val="en-US"/>
        </w:rPr>
        <w:t xml:space="preserve">very close </w:t>
      </w:r>
      <w:r w:rsidR="00241F76">
        <w:rPr>
          <w:rFonts w:ascii="Calibri" w:hAnsi="Calibri" w:cs="Calibri"/>
          <w:lang w:val="en-US"/>
        </w:rPr>
        <w:t xml:space="preserve">urban </w:t>
      </w:r>
      <w:r w:rsidR="00A95EB7">
        <w:rPr>
          <w:rFonts w:ascii="Calibri" w:hAnsi="Calibri" w:cs="Calibri"/>
          <w:lang w:val="en-US"/>
        </w:rPr>
        <w:t xml:space="preserve">shapes to the </w:t>
      </w:r>
      <w:r w:rsidR="00F00C6C">
        <w:rPr>
          <w:rFonts w:ascii="Calibri" w:hAnsi="Calibri" w:cs="Calibri"/>
          <w:lang w:val="en-US"/>
        </w:rPr>
        <w:t>real-world</w:t>
      </w:r>
      <w:r w:rsidR="00A95EB7">
        <w:rPr>
          <w:rFonts w:ascii="Calibri" w:hAnsi="Calibri" w:cs="Calibri"/>
          <w:lang w:val="en-US"/>
        </w:rPr>
        <w:t xml:space="preserve"> urban patterns.</w:t>
      </w:r>
    </w:p>
    <w:p w14:paraId="44947940" w14:textId="7A8D6F9F" w:rsidR="002022C0" w:rsidRDefault="007C36EF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CDC617B" wp14:editId="5E9EE8C2">
            <wp:extent cx="5285822" cy="2469606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 rotWithShape="1"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27"/>
                    <a:stretch/>
                  </pic:blipFill>
                  <pic:spPr bwMode="auto">
                    <a:xfrm>
                      <a:off x="0" y="0"/>
                      <a:ext cx="5320750" cy="24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C69FE" w14:textId="14F37BCB" w:rsidR="001642A6" w:rsidRPr="009E67B1" w:rsidRDefault="002022C0" w:rsidP="002022C0">
      <w:pPr>
        <w:pStyle w:val="Caption"/>
        <w:rPr>
          <w:rFonts w:ascii="Calibri" w:hAnsi="Calibri" w:cs="Calibri"/>
          <w:lang w:val="en-US"/>
        </w:rPr>
      </w:pPr>
      <w:bookmarkStart w:id="62" w:name="_Ref8146103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13</w:t>
      </w:r>
      <w:r>
        <w:fldChar w:fldCharType="end"/>
      </w:r>
      <w:bookmarkEnd w:id="62"/>
      <w:r>
        <w:t xml:space="preserve">. </w:t>
      </w:r>
      <w:r w:rsidRPr="00207796">
        <w:t xml:space="preserve">The </w:t>
      </w:r>
      <w:r>
        <w:t>landscape</w:t>
      </w:r>
      <w:r w:rsidRPr="00207796">
        <w:t xml:space="preserve"> metrics for the hard classified map of </w:t>
      </w:r>
      <w:r w:rsidR="00B93B47">
        <w:t>2018</w:t>
      </w:r>
      <w:r w:rsidR="00CE7E38">
        <w:t>. The dash</w:t>
      </w:r>
      <w:r w:rsidR="00F35C12">
        <w:t>ed</w:t>
      </w:r>
      <w:r w:rsidR="00CE7E38">
        <w:t xml:space="preserve"> line refers to y</w:t>
      </w:r>
      <w:r w:rsidR="00442639">
        <w:t xml:space="preserve"> </w:t>
      </w:r>
      <w:r w:rsidR="00CE7E38">
        <w:t>=</w:t>
      </w:r>
      <w:r w:rsidR="00442639">
        <w:t xml:space="preserve"> </w:t>
      </w:r>
      <w:r w:rsidR="00CE7E38">
        <w:t>x</w:t>
      </w:r>
      <w:r w:rsidR="008F09BA">
        <w:t xml:space="preserve">, the </w:t>
      </w:r>
      <w:r w:rsidR="00C2209D">
        <w:t xml:space="preserve">ribbon is the confidence interval of the linear fitting </w:t>
      </w:r>
      <w:r w:rsidR="003344B1">
        <w:t>to the scatter points.</w:t>
      </w:r>
    </w:p>
    <w:p w14:paraId="6F662EA7" w14:textId="7BE7A76A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A840E6"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88361B" w:rsidRPr="009E67B1">
        <w:rPr>
          <w:rFonts w:ascii="Calibri" w:hAnsi="Calibri" w:cs="Calibri"/>
          <w:lang w:val="en-US"/>
        </w:rPr>
        <w:t>Predict</w:t>
      </w:r>
      <w:r w:rsidR="0088361B">
        <w:rPr>
          <w:rFonts w:ascii="Calibri" w:hAnsi="Calibri" w:cs="Calibri"/>
          <w:lang w:val="en-US"/>
        </w:rPr>
        <w:t xml:space="preserve">ed </w:t>
      </w:r>
      <w:r w:rsidR="00275AC6">
        <w:rPr>
          <w:rFonts w:ascii="Calibri" w:hAnsi="Calibri" w:cs="Calibri"/>
          <w:lang w:val="en-US"/>
        </w:rPr>
        <w:t xml:space="preserve">urban </w:t>
      </w:r>
      <w:r w:rsidR="00DF42D8">
        <w:rPr>
          <w:rFonts w:ascii="Calibri" w:hAnsi="Calibri" w:cs="Calibri"/>
          <w:lang w:val="en-US"/>
        </w:rPr>
        <w:t xml:space="preserve">area </w:t>
      </w:r>
      <w:r w:rsidR="00275AC6">
        <w:rPr>
          <w:rFonts w:ascii="Calibri" w:hAnsi="Calibri" w:cs="Calibri"/>
          <w:lang w:val="en-US"/>
        </w:rPr>
        <w:t>to 2030</w:t>
      </w:r>
    </w:p>
    <w:p w14:paraId="5C40D46B" w14:textId="4EAE9549" w:rsidR="00FC783D" w:rsidRPr="009E67B1" w:rsidRDefault="005E2984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 w:hint="eastAsia"/>
          <w:lang w:val="en-US"/>
        </w:rPr>
        <w:t>T</w:t>
      </w:r>
      <w:r>
        <w:rPr>
          <w:rFonts w:ascii="Calibri" w:hAnsi="Calibri" w:cs="Calibri"/>
          <w:lang w:val="en-US"/>
        </w:rPr>
        <w:t>he predicted urban map of 2030 is in</w:t>
      </w:r>
      <w:r w:rsidR="00D066F3">
        <w:rPr>
          <w:rFonts w:ascii="Calibri" w:hAnsi="Calibri" w:cs="Calibri"/>
          <w:lang w:val="en-US"/>
        </w:rPr>
        <w:t xml:space="preserve"> </w:t>
      </w:r>
      <w:r w:rsidR="00D066F3">
        <w:rPr>
          <w:rFonts w:ascii="Calibri" w:hAnsi="Calibri" w:cs="Calibri"/>
          <w:highlight w:val="yellow"/>
          <w:lang w:val="en-US"/>
        </w:rPr>
        <w:fldChar w:fldCharType="begin"/>
      </w:r>
      <w:r w:rsidR="00D066F3">
        <w:rPr>
          <w:rFonts w:ascii="Calibri" w:hAnsi="Calibri" w:cs="Calibri"/>
          <w:lang w:val="en-US"/>
        </w:rPr>
        <w:instrText xml:space="preserve"> REF _Ref81461192 \h </w:instrText>
      </w:r>
      <w:r w:rsidR="00D066F3">
        <w:rPr>
          <w:rFonts w:ascii="Calibri" w:hAnsi="Calibri" w:cs="Calibri"/>
          <w:highlight w:val="yellow"/>
          <w:lang w:val="en-US"/>
        </w:rPr>
      </w:r>
      <w:r w:rsidR="00D066F3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14</w:t>
      </w:r>
      <w:r w:rsidR="00D066F3">
        <w:rPr>
          <w:rFonts w:ascii="Calibri" w:hAnsi="Calibri" w:cs="Calibri"/>
          <w:highlight w:val="yellow"/>
          <w:lang w:val="en-US"/>
        </w:rPr>
        <w:fldChar w:fldCharType="end"/>
      </w:r>
      <w:r>
        <w:rPr>
          <w:rFonts w:ascii="Calibri" w:hAnsi="Calibri" w:cs="Calibri"/>
          <w:lang w:val="en-US"/>
        </w:rPr>
        <w:t>. The newly predicted urban area</w:t>
      </w:r>
      <w:r w:rsidR="000D6952">
        <w:rPr>
          <w:rFonts w:ascii="Calibri" w:hAnsi="Calibri" w:cs="Calibri"/>
          <w:lang w:val="en-US"/>
        </w:rPr>
        <w:t xml:space="preserve"> tended to be concentrated around large cities.</w:t>
      </w:r>
      <w:r>
        <w:rPr>
          <w:rFonts w:ascii="Calibri" w:hAnsi="Calibri" w:cs="Calibri"/>
          <w:lang w:val="en-US"/>
        </w:rPr>
        <w:t xml:space="preserve"> In </w:t>
      </w:r>
      <w:proofErr w:type="spellStart"/>
      <w:r w:rsidR="002E6A96">
        <w:rPr>
          <w:rFonts w:ascii="Calibri" w:hAnsi="Calibri" w:cs="Calibri"/>
          <w:lang w:val="en-US"/>
        </w:rPr>
        <w:t>Sui`Xian</w:t>
      </w:r>
      <w:proofErr w:type="spellEnd"/>
      <w:r w:rsidR="007431EE">
        <w:rPr>
          <w:rFonts w:ascii="Calibri" w:hAnsi="Calibri" w:cs="Calibri"/>
          <w:lang w:val="en-US"/>
        </w:rPr>
        <w:t xml:space="preserve"> for example</w:t>
      </w:r>
      <w:r>
        <w:rPr>
          <w:rFonts w:ascii="Calibri" w:hAnsi="Calibri" w:cs="Calibri"/>
          <w:lang w:val="en-US"/>
        </w:rPr>
        <w:t>, the predicted urban expansion w</w:t>
      </w:r>
      <w:r w:rsidR="00E60EE6">
        <w:rPr>
          <w:rFonts w:ascii="Calibri" w:hAnsi="Calibri" w:cs="Calibri"/>
          <w:lang w:val="en-US"/>
        </w:rPr>
        <w:t>as</w:t>
      </w:r>
      <w:r>
        <w:rPr>
          <w:rFonts w:ascii="Calibri" w:hAnsi="Calibri" w:cs="Calibri"/>
          <w:lang w:val="en-US"/>
        </w:rPr>
        <w:t xml:space="preserve"> </w:t>
      </w:r>
      <w:r w:rsidR="007431EE">
        <w:rPr>
          <w:rFonts w:ascii="Calibri" w:hAnsi="Calibri" w:cs="Calibri"/>
          <w:lang w:val="en-US"/>
        </w:rPr>
        <w:t xml:space="preserve">much </w:t>
      </w:r>
      <w:r>
        <w:rPr>
          <w:rFonts w:ascii="Calibri" w:hAnsi="Calibri" w:cs="Calibri"/>
          <w:lang w:val="en-US"/>
        </w:rPr>
        <w:t>larger around big cities/towns than those near smaller villages. The predicted urban area follow</w:t>
      </w:r>
      <w:r w:rsidR="00E60EE6">
        <w:rPr>
          <w:rFonts w:ascii="Calibri" w:hAnsi="Calibri" w:cs="Calibri"/>
          <w:lang w:val="en-US"/>
        </w:rPr>
        <w:t>ed</w:t>
      </w:r>
      <w:r>
        <w:rPr>
          <w:rFonts w:ascii="Calibri" w:hAnsi="Calibri" w:cs="Calibri"/>
          <w:lang w:val="en-US"/>
        </w:rPr>
        <w:t xml:space="preserve"> specified patterns rather than sprawling in every direction. </w:t>
      </w:r>
      <w:r w:rsidR="00FD7506">
        <w:rPr>
          <w:rFonts w:ascii="Calibri" w:hAnsi="Calibri" w:cs="Calibri"/>
          <w:lang w:val="en-US"/>
        </w:rPr>
        <w:t xml:space="preserve">For example, the predicted urban lands in </w:t>
      </w:r>
      <w:proofErr w:type="spellStart"/>
      <w:r w:rsidR="00146FF7">
        <w:rPr>
          <w:rFonts w:ascii="Calibri" w:hAnsi="Calibri" w:cs="Calibri"/>
          <w:lang w:val="en-US"/>
        </w:rPr>
        <w:t>Du`Ling</w:t>
      </w:r>
      <w:proofErr w:type="spellEnd"/>
      <w:r w:rsidR="00146FF7">
        <w:rPr>
          <w:rFonts w:ascii="Calibri" w:hAnsi="Calibri" w:cs="Calibri"/>
          <w:lang w:val="en-US"/>
        </w:rPr>
        <w:t xml:space="preserve"> Xiang</w:t>
      </w:r>
      <w:r w:rsidR="00FD7506">
        <w:rPr>
          <w:rFonts w:ascii="Calibri" w:hAnsi="Calibri" w:cs="Calibri"/>
          <w:lang w:val="en-US"/>
        </w:rPr>
        <w:t xml:space="preserve"> and </w:t>
      </w:r>
      <w:proofErr w:type="spellStart"/>
      <w:r w:rsidR="00FD7506">
        <w:rPr>
          <w:rFonts w:ascii="Calibri" w:hAnsi="Calibri" w:cs="Calibri"/>
          <w:lang w:val="en-US"/>
        </w:rPr>
        <w:t>Yang</w:t>
      </w:r>
      <w:r w:rsidR="007231E8">
        <w:rPr>
          <w:rFonts w:ascii="Calibri" w:hAnsi="Calibri" w:cs="Calibri"/>
          <w:lang w:val="en-US"/>
        </w:rPr>
        <w:t>'</w:t>
      </w:r>
      <w:r w:rsidR="00FD7506">
        <w:rPr>
          <w:rFonts w:ascii="Calibri" w:hAnsi="Calibri" w:cs="Calibri"/>
          <w:lang w:val="en-US"/>
        </w:rPr>
        <w:t>Kou</w:t>
      </w:r>
      <w:proofErr w:type="spellEnd"/>
      <w:r w:rsidR="00FD7506">
        <w:rPr>
          <w:rFonts w:ascii="Calibri" w:hAnsi="Calibri" w:cs="Calibri"/>
          <w:lang w:val="en-US"/>
        </w:rPr>
        <w:t xml:space="preserve"> Zhen </w:t>
      </w:r>
      <w:r w:rsidR="00E60EE6">
        <w:rPr>
          <w:rFonts w:ascii="Calibri" w:hAnsi="Calibri" w:cs="Calibri"/>
          <w:lang w:val="en-US"/>
        </w:rPr>
        <w:t>in</w:t>
      </w:r>
      <w:r w:rsidR="00DB5C50">
        <w:rPr>
          <w:rFonts w:ascii="Calibri" w:hAnsi="Calibri" w:cs="Calibri"/>
          <w:lang w:val="en-US"/>
        </w:rPr>
        <w:t>filled</w:t>
      </w:r>
      <w:r w:rsidR="00FD7506">
        <w:rPr>
          <w:rFonts w:ascii="Calibri" w:hAnsi="Calibri" w:cs="Calibri"/>
          <w:lang w:val="en-US"/>
        </w:rPr>
        <w:t xml:space="preserve"> the </w:t>
      </w:r>
      <w:r w:rsidR="00E45ABA">
        <w:rPr>
          <w:rFonts w:ascii="Calibri" w:hAnsi="Calibri" w:cs="Calibri"/>
          <w:lang w:val="en-US"/>
        </w:rPr>
        <w:t>gaps in the spatial distribution</w:t>
      </w:r>
      <w:r w:rsidR="00FD7506">
        <w:rPr>
          <w:rFonts w:ascii="Calibri" w:hAnsi="Calibri" w:cs="Calibri"/>
          <w:lang w:val="en-US"/>
        </w:rPr>
        <w:t xml:space="preserve"> of </w:t>
      </w:r>
      <w:r w:rsidR="00E45ABA">
        <w:rPr>
          <w:rFonts w:ascii="Calibri" w:hAnsi="Calibri" w:cs="Calibri"/>
          <w:lang w:val="en-US"/>
        </w:rPr>
        <w:t xml:space="preserve">existing </w:t>
      </w:r>
      <w:r w:rsidR="00FD7506">
        <w:rPr>
          <w:rFonts w:ascii="Calibri" w:hAnsi="Calibri" w:cs="Calibri"/>
          <w:lang w:val="en-US"/>
        </w:rPr>
        <w:t xml:space="preserve">urban areas and maintained the general shape of the original urban layout. The prediction of </w:t>
      </w:r>
      <w:proofErr w:type="spellStart"/>
      <w:r w:rsidR="00AC6E73">
        <w:rPr>
          <w:rFonts w:ascii="Calibri" w:hAnsi="Calibri" w:cs="Calibri"/>
          <w:lang w:val="en-US"/>
        </w:rPr>
        <w:t>Feng`Ning</w:t>
      </w:r>
      <w:proofErr w:type="spellEnd"/>
      <w:r w:rsidR="00AC6E73">
        <w:rPr>
          <w:rFonts w:ascii="Calibri" w:hAnsi="Calibri" w:cs="Calibri"/>
          <w:lang w:val="en-US"/>
        </w:rPr>
        <w:t xml:space="preserve"> County</w:t>
      </w:r>
      <w:r w:rsidR="00146FF7">
        <w:rPr>
          <w:rFonts w:ascii="Calibri" w:hAnsi="Calibri" w:cs="Calibri"/>
          <w:lang w:val="en-US"/>
        </w:rPr>
        <w:t xml:space="preserve"> </w:t>
      </w:r>
      <w:r w:rsidR="00FD7506">
        <w:rPr>
          <w:rFonts w:ascii="Calibri" w:hAnsi="Calibri" w:cs="Calibri"/>
          <w:lang w:val="en-US"/>
        </w:rPr>
        <w:t>followed the city</w:t>
      </w:r>
      <w:r w:rsidR="007231E8">
        <w:rPr>
          <w:rFonts w:ascii="Calibri" w:hAnsi="Calibri" w:cs="Calibri"/>
          <w:lang w:val="en-US"/>
        </w:rPr>
        <w:t>'</w:t>
      </w:r>
      <w:r w:rsidR="00FD7506">
        <w:rPr>
          <w:rFonts w:ascii="Calibri" w:hAnsi="Calibri" w:cs="Calibri"/>
          <w:lang w:val="en-US"/>
        </w:rPr>
        <w:t xml:space="preserve">s </w:t>
      </w:r>
      <w:r w:rsidR="00E45ABA">
        <w:rPr>
          <w:rFonts w:ascii="Calibri" w:hAnsi="Calibri" w:cs="Calibri"/>
          <w:lang w:val="en-US"/>
        </w:rPr>
        <w:t xml:space="preserve">elongated </w:t>
      </w:r>
      <w:r w:rsidR="00FD7506">
        <w:rPr>
          <w:rFonts w:ascii="Calibri" w:hAnsi="Calibri" w:cs="Calibri"/>
          <w:lang w:val="en-US"/>
        </w:rPr>
        <w:t>development trend</w:t>
      </w:r>
      <w:r w:rsidR="00A1497D">
        <w:rPr>
          <w:rFonts w:ascii="Calibri" w:hAnsi="Calibri" w:cs="Calibri"/>
          <w:lang w:val="en-US"/>
        </w:rPr>
        <w:t xml:space="preserve">, and </w:t>
      </w:r>
      <w:r w:rsidR="001A1FD7">
        <w:rPr>
          <w:rFonts w:ascii="Calibri" w:hAnsi="Calibri" w:cs="Calibri"/>
          <w:lang w:val="en-US"/>
        </w:rPr>
        <w:t xml:space="preserve">urban lands emerged </w:t>
      </w:r>
      <w:r w:rsidR="00D83C02">
        <w:rPr>
          <w:rFonts w:ascii="Calibri" w:hAnsi="Calibri" w:cs="Calibri"/>
          <w:lang w:val="en-US"/>
        </w:rPr>
        <w:t xml:space="preserve">along transport routes and at major road intersections illustrated by </w:t>
      </w:r>
      <w:proofErr w:type="spellStart"/>
      <w:r w:rsidR="001A1FD7">
        <w:rPr>
          <w:rFonts w:ascii="Calibri" w:hAnsi="Calibri" w:cs="Calibri"/>
          <w:lang w:val="en-US"/>
        </w:rPr>
        <w:t>Hu</w:t>
      </w:r>
      <w:r w:rsidR="007231E8">
        <w:rPr>
          <w:rFonts w:ascii="Calibri" w:hAnsi="Calibri" w:cs="Calibri"/>
          <w:lang w:val="en-US"/>
        </w:rPr>
        <w:t>'</w:t>
      </w:r>
      <w:r w:rsidR="001A1FD7">
        <w:rPr>
          <w:rFonts w:ascii="Calibri" w:hAnsi="Calibri" w:cs="Calibri"/>
          <w:lang w:val="en-US"/>
        </w:rPr>
        <w:t>Ji</w:t>
      </w:r>
      <w:proofErr w:type="spellEnd"/>
      <w:r w:rsidR="001A1FD7">
        <w:rPr>
          <w:rFonts w:ascii="Calibri" w:hAnsi="Calibri" w:cs="Calibri"/>
          <w:lang w:val="en-US"/>
        </w:rPr>
        <w:t xml:space="preserve"> Zhen and </w:t>
      </w:r>
      <w:proofErr w:type="spellStart"/>
      <w:r w:rsidR="00FE1937">
        <w:rPr>
          <w:rFonts w:ascii="Calibri" w:hAnsi="Calibri" w:cs="Calibri"/>
          <w:lang w:val="en-US"/>
        </w:rPr>
        <w:t>Gao`Gou</w:t>
      </w:r>
      <w:proofErr w:type="spellEnd"/>
      <w:r w:rsidR="00FE1937">
        <w:rPr>
          <w:rFonts w:ascii="Calibri" w:hAnsi="Calibri" w:cs="Calibri"/>
          <w:lang w:val="en-US"/>
        </w:rPr>
        <w:t xml:space="preserve"> </w:t>
      </w:r>
      <w:r w:rsidR="00712737">
        <w:rPr>
          <w:rFonts w:ascii="Calibri" w:hAnsi="Calibri" w:cs="Calibri"/>
          <w:lang w:val="en-US"/>
        </w:rPr>
        <w:t>Zhen</w:t>
      </w:r>
      <w:r w:rsidR="001A1FD7">
        <w:rPr>
          <w:rFonts w:ascii="Calibri" w:hAnsi="Calibri" w:cs="Calibri"/>
          <w:lang w:val="en-US"/>
        </w:rPr>
        <w:t>.</w:t>
      </w:r>
    </w:p>
    <w:p w14:paraId="4DBC82B9" w14:textId="0F21A129" w:rsidR="00D066F3" w:rsidRDefault="000A3125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0D2F4541" wp14:editId="2D1B96DB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20493A58" w:rsidR="00394A6D" w:rsidRDefault="00D066F3" w:rsidP="00D066F3">
      <w:pPr>
        <w:pStyle w:val="Caption"/>
      </w:pPr>
      <w:bookmarkStart w:id="63" w:name="_Ref8146119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14</w:t>
      </w:r>
      <w:r>
        <w:fldChar w:fldCharType="end"/>
      </w:r>
      <w:bookmarkEnd w:id="63"/>
      <w:r>
        <w:t xml:space="preserve">. The </w:t>
      </w:r>
      <w:r w:rsidR="00713966">
        <w:t xml:space="preserve">predicted </w:t>
      </w:r>
      <w:r>
        <w:t>urban lands in 2030</w:t>
      </w:r>
      <w:r w:rsidR="00BC77F3">
        <w:t>.</w:t>
      </w:r>
    </w:p>
    <w:p w14:paraId="36A84DCD" w14:textId="0F176206" w:rsidR="00631E0E" w:rsidRPr="003A40C8" w:rsidRDefault="00C60095" w:rsidP="003A40C8">
      <w:r>
        <w:t>The predicted area</w:t>
      </w:r>
      <w:r w:rsidR="003D4F6B">
        <w:t xml:space="preserve"> of each region is shown in </w:t>
      </w:r>
      <w:r w:rsidR="003D4F6B">
        <w:fldChar w:fldCharType="begin"/>
      </w:r>
      <w:r w:rsidR="003D4F6B">
        <w:instrText xml:space="preserve"> REF _Ref82635902 \h </w:instrText>
      </w:r>
      <w:r w:rsidR="003D4F6B">
        <w:fldChar w:fldCharType="separate"/>
      </w:r>
      <w:r w:rsidR="00E14060">
        <w:t xml:space="preserve">Table </w:t>
      </w:r>
      <w:r w:rsidR="00E14060">
        <w:rPr>
          <w:noProof/>
        </w:rPr>
        <w:t>3</w:t>
      </w:r>
      <w:r w:rsidR="003D4F6B">
        <w:fldChar w:fldCharType="end"/>
      </w:r>
      <w:r w:rsidR="003D4F6B">
        <w:t>.</w:t>
      </w:r>
      <w:r w:rsidR="00775C39">
        <w:t xml:space="preserve"> </w:t>
      </w:r>
      <w:r w:rsidR="00F14383">
        <w:t>The average urban area increase rate is 35.54</w:t>
      </w:r>
      <w:r w:rsidR="009C635E">
        <w:t>%</w:t>
      </w:r>
      <w:r w:rsidR="00AD5FCC">
        <w:t xml:space="preserve"> compared to </w:t>
      </w:r>
      <w:r w:rsidR="000A3F17">
        <w:t>2018</w:t>
      </w:r>
      <w:r w:rsidR="00AD5FCC">
        <w:t>.</w:t>
      </w:r>
      <w:r w:rsidR="007B2BFF">
        <w:t xml:space="preserve"> </w:t>
      </w:r>
      <w:r w:rsidR="00BC6D1F">
        <w:t>Beijing, Tianjin</w:t>
      </w:r>
      <w:r w:rsidR="00167A30">
        <w:t>, and Hebei</w:t>
      </w:r>
      <w:r w:rsidR="00BD0145">
        <w:t xml:space="preserve"> </w:t>
      </w:r>
      <w:r w:rsidR="007B2BFF">
        <w:t xml:space="preserve">had the lowest area increment of </w:t>
      </w:r>
      <w:r w:rsidR="00FB6C48">
        <w:t>&lt;30</w:t>
      </w:r>
      <w:r w:rsidR="007B2BFF">
        <w:t xml:space="preserve">%, </w:t>
      </w:r>
      <w:r w:rsidR="00D06740">
        <w:t>Anhui</w:t>
      </w:r>
      <w:r w:rsidR="00B05F1F">
        <w:t xml:space="preserve">, </w:t>
      </w:r>
      <w:r w:rsidR="00D06740">
        <w:t>Jiangsu</w:t>
      </w:r>
      <w:r w:rsidR="00BC5F94">
        <w:t>,</w:t>
      </w:r>
      <w:r w:rsidR="00D06740">
        <w:t xml:space="preserve"> </w:t>
      </w:r>
      <w:r w:rsidR="00B05F1F">
        <w:t xml:space="preserve">and Henan </w:t>
      </w:r>
      <w:r w:rsidR="00D06740">
        <w:t xml:space="preserve">had the highest </w:t>
      </w:r>
      <w:r w:rsidR="008851F5">
        <w:t>predicted area increase of &gt;</w:t>
      </w:r>
      <w:r w:rsidR="00FB6C48">
        <w:t>3</w:t>
      </w:r>
      <w:r w:rsidR="00B05F1F">
        <w:t>7</w:t>
      </w:r>
      <w:r w:rsidR="008851F5">
        <w:t xml:space="preserve">%. </w:t>
      </w:r>
      <w:r w:rsidR="008E573C">
        <w:t xml:space="preserve">Shandong </w:t>
      </w:r>
      <w:r w:rsidR="00B05F1F">
        <w:t>was</w:t>
      </w:r>
      <w:r w:rsidR="00FB5164">
        <w:t xml:space="preserve"> predicted with medium increase</w:t>
      </w:r>
      <w:r w:rsidR="000567FE">
        <w:t>s</w:t>
      </w:r>
      <w:r w:rsidR="00FB5164">
        <w:t xml:space="preserve"> of </w:t>
      </w:r>
      <w:r w:rsidR="00B05F1F">
        <w:t>33.60</w:t>
      </w:r>
      <w:r w:rsidR="000567FE">
        <w:t>%.</w:t>
      </w:r>
    </w:p>
    <w:p w14:paraId="6234B97C" w14:textId="3FDE3BE8" w:rsidR="00211FF8" w:rsidRDefault="00211FF8" w:rsidP="003A40C8">
      <w:pPr>
        <w:pStyle w:val="Caption"/>
        <w:keepNext/>
        <w:spacing w:after="0"/>
      </w:pPr>
      <w:bookmarkStart w:id="64" w:name="_Ref8263590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3</w:t>
      </w:r>
      <w:r>
        <w:fldChar w:fldCharType="end"/>
      </w:r>
      <w:bookmarkEnd w:id="64"/>
      <w:r>
        <w:t xml:space="preserve">. </w:t>
      </w:r>
      <w:commentRangeStart w:id="65"/>
      <w:r>
        <w:t xml:space="preserve">The prediction </w:t>
      </w:r>
      <w:r w:rsidR="00C46BC3">
        <w:t xml:space="preserve">urban </w:t>
      </w:r>
      <w:r>
        <w:t>area of each</w:t>
      </w:r>
      <w:r w:rsidR="00345210">
        <w:t xml:space="preserve"> province </w:t>
      </w:r>
      <w:r w:rsidR="00FB0A23">
        <w:t>in 2030.</w:t>
      </w:r>
      <w:commentRangeEnd w:id="65"/>
      <w:r>
        <w:rPr>
          <w:rStyle w:val="CommentReference"/>
        </w:rPr>
        <w:commentReference w:id="65"/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3A40C8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2618BD65" w:rsidR="00211FF8" w:rsidRPr="003A40C8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Region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3A40C8" w:rsidRDefault="000A3F17" w:rsidP="003A40C8">
            <w:pPr>
              <w:spacing w:after="0" w:line="240" w:lineRule="auto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2018</w:t>
            </w:r>
            <w:r w:rsidR="00DC787E">
              <w:rPr>
                <w:b/>
                <w:bCs/>
              </w:rPr>
              <w:t xml:space="preserve"> </w:t>
            </w:r>
            <w:r w:rsidR="00FA0F19">
              <w:rPr>
                <w:b/>
                <w:bCs/>
              </w:rPr>
              <w:t>(km</w:t>
            </w:r>
            <w:r w:rsidR="00FA0F19" w:rsidRPr="003A40C8">
              <w:rPr>
                <w:b/>
                <w:bCs/>
                <w:vertAlign w:val="superscript"/>
              </w:rPr>
              <w:t>2</w:t>
            </w:r>
            <w:r w:rsidR="00FA0F19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3A40C8" w:rsidRDefault="00211FF8" w:rsidP="003A40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2030</w:t>
            </w:r>
            <w:r w:rsidR="00FA0F19">
              <w:rPr>
                <w:b/>
                <w:bCs/>
              </w:rPr>
              <w:t xml:space="preserve"> (km</w:t>
            </w:r>
            <w:r w:rsidR="00FA0F19" w:rsidRPr="0047560A">
              <w:rPr>
                <w:b/>
                <w:bCs/>
                <w:vertAlign w:val="superscript"/>
              </w:rPr>
              <w:t>2</w:t>
            </w:r>
            <w:r w:rsidR="00FA0F19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419FF7CE" w:rsidR="00211FF8" w:rsidRPr="003A40C8" w:rsidRDefault="00211FF8" w:rsidP="003A40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Increment (%)</w:t>
            </w:r>
          </w:p>
        </w:tc>
      </w:tr>
      <w:tr w:rsidR="008774AC" w:rsidRPr="00631E0E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39.83</w:t>
            </w:r>
          </w:p>
        </w:tc>
      </w:tr>
      <w:tr w:rsidR="008774AC" w:rsidRPr="00631E0E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26.94</w:t>
            </w:r>
          </w:p>
        </w:tc>
      </w:tr>
      <w:tr w:rsidR="008774AC" w:rsidRPr="00631E0E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29.27</w:t>
            </w:r>
          </w:p>
        </w:tc>
      </w:tr>
      <w:tr w:rsidR="008774AC" w:rsidRPr="00631E0E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37.37</w:t>
            </w:r>
          </w:p>
        </w:tc>
      </w:tr>
      <w:tr w:rsidR="008774AC" w:rsidRPr="00631E0E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39.33</w:t>
            </w:r>
          </w:p>
        </w:tc>
      </w:tr>
      <w:tr w:rsidR="008774AC" w:rsidRPr="00631E0E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33.60</w:t>
            </w:r>
          </w:p>
        </w:tc>
      </w:tr>
      <w:tr w:rsidR="00211FF8" w:rsidRPr="00631E0E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631E0E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22.08</w:t>
            </w:r>
          </w:p>
        </w:tc>
      </w:tr>
      <w:tr w:rsidR="00EA7473" w:rsidRPr="00631E0E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47607069" w:rsidR="00EA7473" w:rsidRPr="00A97440" w:rsidRDefault="00EA7473" w:rsidP="00EA7473">
            <w:pPr>
              <w:spacing w:after="0" w:line="240" w:lineRule="auto"/>
              <w:rPr>
                <w:b/>
                <w:bCs/>
              </w:rPr>
            </w:pPr>
            <w:r w:rsidRPr="00A97440">
              <w:rPr>
                <w:b/>
                <w:bCs/>
              </w:rPr>
              <w:t>Sum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3A40C8" w:rsidRDefault="00631E0E" w:rsidP="003A40C8"/>
    <w:p w14:paraId="489BB32B" w14:textId="2614943A" w:rsidR="00641F77" w:rsidRPr="00EC5106" w:rsidRDefault="00DE2512" w:rsidP="00641F77">
      <w:pPr>
        <w:pStyle w:val="Heading1"/>
        <w:spacing w:line="276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641F77" w:rsidRPr="00EC5106">
        <w:rPr>
          <w:rFonts w:asciiTheme="minorHAnsi" w:hAnsiTheme="minorHAnsi" w:cstheme="minorHAnsi"/>
          <w:lang w:val="en-US"/>
        </w:rPr>
        <w:t>. Discussion</w:t>
      </w:r>
    </w:p>
    <w:p w14:paraId="4FF0F833" w14:textId="2C8BE3B1" w:rsidR="00527A2D" w:rsidRDefault="00DE2512" w:rsidP="00EC5106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EC5106" w:rsidRPr="00EC5106">
        <w:rPr>
          <w:rFonts w:asciiTheme="minorHAnsi" w:hAnsiTheme="minorHAnsi" w:cstheme="minorHAnsi"/>
          <w:lang w:val="en-US"/>
        </w:rPr>
        <w:t xml:space="preserve">.1 </w:t>
      </w:r>
      <w:r w:rsidR="007E5CA8">
        <w:rPr>
          <w:rFonts w:asciiTheme="minorHAnsi" w:hAnsiTheme="minorHAnsi" w:cstheme="minorHAnsi"/>
          <w:lang w:val="en-US"/>
        </w:rPr>
        <w:t xml:space="preserve">Mimicking the </w:t>
      </w:r>
      <w:r w:rsidR="00F5488E">
        <w:rPr>
          <w:rFonts w:asciiTheme="minorHAnsi" w:hAnsiTheme="minorHAnsi" w:cstheme="minorHAnsi"/>
          <w:lang w:val="en-US"/>
        </w:rPr>
        <w:t>real-world urban dynamic</w:t>
      </w:r>
      <w:r w:rsidR="005C2FFA">
        <w:rPr>
          <w:rFonts w:asciiTheme="minorHAnsi" w:hAnsiTheme="minorHAnsi" w:cstheme="minorHAnsi"/>
          <w:lang w:val="en-US"/>
        </w:rPr>
        <w:t xml:space="preserve"> patterns</w:t>
      </w:r>
    </w:p>
    <w:p w14:paraId="29D7A29B" w14:textId="3365472A" w:rsidR="008E103C" w:rsidRDefault="009255F5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r w:rsidR="00CD71CA">
        <w:rPr>
          <w:lang w:val="en-US"/>
        </w:rPr>
        <w:t>U-Net</w:t>
      </w:r>
      <w:r w:rsidR="00712374">
        <w:rPr>
          <w:lang w:val="en-US"/>
        </w:rPr>
        <w:t xml:space="preserve"> </w:t>
      </w:r>
      <w:r w:rsidR="000202A3">
        <w:rPr>
          <w:lang w:val="en-US"/>
        </w:rPr>
        <w:t>ha</w:t>
      </w:r>
      <w:r w:rsidR="00B06ED2">
        <w:rPr>
          <w:lang w:val="en-US"/>
        </w:rPr>
        <w:t xml:space="preserve">d </w:t>
      </w:r>
      <w:r w:rsidR="0005377E">
        <w:rPr>
          <w:lang w:val="en-US"/>
        </w:rPr>
        <w:t>capture</w:t>
      </w:r>
      <w:r w:rsidR="00464615">
        <w:rPr>
          <w:lang w:val="en-US"/>
        </w:rPr>
        <w:t>d</w:t>
      </w:r>
      <w:r w:rsidR="00E3507F">
        <w:rPr>
          <w:lang w:val="en-US"/>
        </w:rPr>
        <w:t xml:space="preserve"> </w:t>
      </w:r>
      <w:r w:rsidR="000202A3">
        <w:rPr>
          <w:lang w:val="en-US"/>
        </w:rPr>
        <w:t xml:space="preserve">and assimilated </w:t>
      </w:r>
      <w:r w:rsidR="00B06ED2">
        <w:rPr>
          <w:lang w:val="en-US"/>
        </w:rPr>
        <w:t>high-level</w:t>
      </w:r>
      <w:r w:rsidR="0065251D">
        <w:rPr>
          <w:lang w:val="en-US"/>
        </w:rPr>
        <w:t xml:space="preserve"> spatial patterns to </w:t>
      </w:r>
      <w:r w:rsidR="00A75208">
        <w:rPr>
          <w:lang w:val="en-US"/>
        </w:rPr>
        <w:t xml:space="preserve">mimic </w:t>
      </w:r>
      <w:r w:rsidR="006E25FD">
        <w:rPr>
          <w:lang w:val="en-US"/>
        </w:rPr>
        <w:t xml:space="preserve">the urban </w:t>
      </w:r>
      <w:r w:rsidR="00A84C1D">
        <w:rPr>
          <w:lang w:val="en-US"/>
        </w:rPr>
        <w:t>development</w:t>
      </w:r>
      <w:r w:rsidR="006E25FD">
        <w:rPr>
          <w:lang w:val="en-US"/>
        </w:rPr>
        <w:t>.</w:t>
      </w:r>
      <w:r w:rsidR="004C03AE">
        <w:rPr>
          <w:lang w:val="en-US"/>
        </w:rPr>
        <w:t xml:space="preserve"> </w:t>
      </w:r>
      <w:r w:rsidR="006A2F75">
        <w:rPr>
          <w:lang w:val="en-US"/>
        </w:rPr>
        <w:t>First, the model captured the neighborhood effect</w:t>
      </w:r>
      <w:r w:rsidR="00301D24">
        <w:rPr>
          <w:lang w:val="en-US"/>
        </w:rPr>
        <w:t>s</w:t>
      </w:r>
      <w:r w:rsidR="006A2F75">
        <w:rPr>
          <w:lang w:val="en-US"/>
        </w:rPr>
        <w:t xml:space="preserve"> </w:t>
      </w:r>
      <w:r w:rsidR="008E103C">
        <w:rPr>
          <w:lang w:val="en-US"/>
        </w:rPr>
        <w:t>in</w:t>
      </w:r>
      <w:r w:rsidR="006A2F75">
        <w:rPr>
          <w:lang w:val="en-US"/>
        </w:rPr>
        <w:t xml:space="preserve"> urban development. </w:t>
      </w:r>
      <w:r w:rsidR="00C53F02">
        <w:rPr>
          <w:lang w:val="en-US"/>
        </w:rPr>
        <w:t xml:space="preserve">The transition potential map </w:t>
      </w:r>
      <w:r w:rsidR="00A535C9">
        <w:rPr>
          <w:lang w:val="en-US"/>
        </w:rPr>
        <w:t>revealed</w:t>
      </w:r>
      <w:r w:rsidR="00340737">
        <w:rPr>
          <w:lang w:val="en-US"/>
        </w:rPr>
        <w:t xml:space="preserve"> </w:t>
      </w:r>
      <w:r w:rsidR="00810785">
        <w:rPr>
          <w:lang w:val="en-US"/>
        </w:rPr>
        <w:t>that</w:t>
      </w:r>
      <w:r w:rsidR="007445FA">
        <w:rPr>
          <w:lang w:val="en-US"/>
        </w:rPr>
        <w:t xml:space="preserve"> </w:t>
      </w:r>
      <w:r w:rsidR="004F3A3A">
        <w:rPr>
          <w:lang w:val="en-US"/>
        </w:rPr>
        <w:t>lands</w:t>
      </w:r>
      <w:r w:rsidR="00340737">
        <w:rPr>
          <w:lang w:val="en-US"/>
        </w:rPr>
        <w:t xml:space="preserve"> near </w:t>
      </w:r>
      <w:r w:rsidR="00D30D8B">
        <w:rPr>
          <w:lang w:val="en-US"/>
        </w:rPr>
        <w:t xml:space="preserve">existing </w:t>
      </w:r>
      <w:r w:rsidR="00340737">
        <w:rPr>
          <w:lang w:val="en-US"/>
        </w:rPr>
        <w:t xml:space="preserve">urban areas </w:t>
      </w:r>
      <w:r w:rsidR="00DF4E43">
        <w:rPr>
          <w:lang w:val="en-US"/>
        </w:rPr>
        <w:t xml:space="preserve">are prone to be transited to urban in the future, and the </w:t>
      </w:r>
      <w:r w:rsidR="00BD1DBB">
        <w:rPr>
          <w:lang w:val="en-US"/>
        </w:rPr>
        <w:t xml:space="preserve">abundant non-urban vicinity will refrain </w:t>
      </w:r>
      <w:r w:rsidR="002D037C">
        <w:rPr>
          <w:lang w:val="en-US"/>
        </w:rPr>
        <w:t>urbanization from happening</w:t>
      </w:r>
      <w:r w:rsidR="008D522D">
        <w:rPr>
          <w:lang w:val="en-US"/>
        </w:rPr>
        <w:t xml:space="preserve"> (</w:t>
      </w:r>
      <w:r w:rsidR="008D522D">
        <w:rPr>
          <w:highlight w:val="yellow"/>
          <w:lang w:val="en-US"/>
        </w:rPr>
        <w:fldChar w:fldCharType="begin"/>
      </w:r>
      <w:r w:rsidR="008D522D">
        <w:rPr>
          <w:lang w:val="en-US"/>
        </w:rPr>
        <w:instrText xml:space="preserve"> REF _Ref81460739 \h </w:instrText>
      </w:r>
      <w:r w:rsidR="008D522D">
        <w:rPr>
          <w:highlight w:val="yellow"/>
          <w:lang w:val="en-US"/>
        </w:rPr>
      </w:r>
      <w:r w:rsidR="008D522D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8D522D">
        <w:rPr>
          <w:highlight w:val="yellow"/>
          <w:lang w:val="en-US"/>
        </w:rPr>
        <w:fldChar w:fldCharType="end"/>
      </w:r>
      <w:r w:rsidR="008D522D">
        <w:rPr>
          <w:lang w:val="en-US"/>
        </w:rPr>
        <w:t>).</w:t>
      </w:r>
      <w:r w:rsidR="002D037C">
        <w:rPr>
          <w:lang w:val="en-US"/>
        </w:rPr>
        <w:t xml:space="preserve"> Second, the U-Net was</w:t>
      </w:r>
      <w:r w:rsidR="00A718E9">
        <w:rPr>
          <w:lang w:val="en-US"/>
        </w:rPr>
        <w:t xml:space="preserve"> able to </w:t>
      </w:r>
      <w:r w:rsidR="00CA6426">
        <w:rPr>
          <w:lang w:val="en-US"/>
        </w:rPr>
        <w:t>assimilate</w:t>
      </w:r>
      <w:r w:rsidR="00893406">
        <w:rPr>
          <w:lang w:val="en-US"/>
        </w:rPr>
        <w:t xml:space="preserve"> the </w:t>
      </w:r>
      <w:r w:rsidR="00CA6426">
        <w:rPr>
          <w:lang w:val="en-US"/>
        </w:rPr>
        <w:t xml:space="preserve">learned </w:t>
      </w:r>
      <w:r w:rsidR="00B952AE">
        <w:rPr>
          <w:lang w:val="en-US"/>
        </w:rPr>
        <w:t xml:space="preserve">small-scale </w:t>
      </w:r>
      <w:r w:rsidR="00893406">
        <w:rPr>
          <w:lang w:val="en-US"/>
        </w:rPr>
        <w:t xml:space="preserve">neighborhood </w:t>
      </w:r>
      <w:r w:rsidR="00C52C96">
        <w:rPr>
          <w:lang w:val="en-US"/>
        </w:rPr>
        <w:t>effect</w:t>
      </w:r>
      <w:r w:rsidR="00301D24">
        <w:rPr>
          <w:lang w:val="en-US"/>
        </w:rPr>
        <w:t>s</w:t>
      </w:r>
      <w:r w:rsidR="00CA6426">
        <w:rPr>
          <w:lang w:val="en-US"/>
        </w:rPr>
        <w:t xml:space="preserve"> into large-scale gravity</w:t>
      </w:r>
      <w:r w:rsidR="00CB663A">
        <w:rPr>
          <w:lang w:val="en-US"/>
        </w:rPr>
        <w:t xml:space="preserve"> </w:t>
      </w:r>
      <w:r w:rsidR="008D522D">
        <w:rPr>
          <w:lang w:val="en-US"/>
        </w:rPr>
        <w:t>effect</w:t>
      </w:r>
      <w:r w:rsidR="00E71676">
        <w:rPr>
          <w:lang w:val="en-US"/>
        </w:rPr>
        <w:t>s</w:t>
      </w:r>
      <w:r w:rsidR="008D522D">
        <w:rPr>
          <w:lang w:val="en-US"/>
        </w:rPr>
        <w:t xml:space="preserve">. </w:t>
      </w:r>
      <w:r w:rsidR="000D642C">
        <w:rPr>
          <w:lang w:val="en-US"/>
        </w:rPr>
        <w:t>Many</w:t>
      </w:r>
      <w:r w:rsidR="00AA6D8C">
        <w:rPr>
          <w:lang w:val="en-US"/>
        </w:rPr>
        <w:t xml:space="preserve"> </w:t>
      </w:r>
      <w:r w:rsidR="003B0BE8">
        <w:rPr>
          <w:lang w:val="en-US"/>
        </w:rPr>
        <w:t>near-town-</w:t>
      </w:r>
      <w:r w:rsidR="00E71676">
        <w:rPr>
          <w:lang w:val="en-US"/>
        </w:rPr>
        <w:t>center</w:t>
      </w:r>
      <w:r w:rsidR="003B0BE8">
        <w:rPr>
          <w:lang w:val="en-US"/>
        </w:rPr>
        <w:t xml:space="preserve"> </w:t>
      </w:r>
      <w:r w:rsidR="00AA6D8C">
        <w:rPr>
          <w:lang w:val="en-US"/>
        </w:rPr>
        <w:t xml:space="preserve">lands were predicted </w:t>
      </w:r>
      <w:r w:rsidR="003B0BE8">
        <w:rPr>
          <w:lang w:val="en-US"/>
        </w:rPr>
        <w:t>to be urbanized</w:t>
      </w:r>
      <w:r w:rsidR="00486831">
        <w:rPr>
          <w:lang w:val="en-US"/>
        </w:rPr>
        <w:t xml:space="preserve"> in the future</w:t>
      </w:r>
      <w:r w:rsidR="00002DDA">
        <w:rPr>
          <w:lang w:val="en-US"/>
        </w:rPr>
        <w:t xml:space="preserve">, while </w:t>
      </w:r>
      <w:r w:rsidR="004644A5">
        <w:rPr>
          <w:lang w:val="en-US"/>
        </w:rPr>
        <w:t xml:space="preserve">the </w:t>
      </w:r>
      <w:r w:rsidR="002269FE">
        <w:rPr>
          <w:lang w:val="en-US"/>
        </w:rPr>
        <w:t xml:space="preserve">small </w:t>
      </w:r>
      <w:r w:rsidR="00D44E5C">
        <w:rPr>
          <w:lang w:val="en-US"/>
        </w:rPr>
        <w:t>remote</w:t>
      </w:r>
      <w:r w:rsidR="002167E5">
        <w:rPr>
          <w:lang w:val="en-US"/>
        </w:rPr>
        <w:t xml:space="preserve"> </w:t>
      </w:r>
      <w:r w:rsidR="002269FE">
        <w:rPr>
          <w:lang w:val="en-US"/>
        </w:rPr>
        <w:t xml:space="preserve">villages </w:t>
      </w:r>
      <w:r w:rsidR="00002DDA">
        <w:rPr>
          <w:lang w:val="en-US"/>
        </w:rPr>
        <w:t xml:space="preserve">only </w:t>
      </w:r>
      <w:r w:rsidR="00791977">
        <w:rPr>
          <w:lang w:val="en-US"/>
        </w:rPr>
        <w:t xml:space="preserve">have </w:t>
      </w:r>
      <w:r w:rsidR="00722539">
        <w:rPr>
          <w:lang w:val="en-US"/>
        </w:rPr>
        <w:t xml:space="preserve">a few </w:t>
      </w:r>
      <w:r w:rsidR="00190561">
        <w:rPr>
          <w:lang w:val="en-US"/>
        </w:rPr>
        <w:t>such</w:t>
      </w:r>
      <w:r w:rsidR="00791977">
        <w:rPr>
          <w:lang w:val="en-US"/>
        </w:rPr>
        <w:t xml:space="preserve"> predictions </w:t>
      </w:r>
      <w:r w:rsidR="0032075F">
        <w:rPr>
          <w:lang w:val="en-US"/>
        </w:rPr>
        <w:t>(</w:t>
      </w:r>
      <w:r w:rsidR="0032075F">
        <w:rPr>
          <w:lang w:val="en-US"/>
        </w:rPr>
        <w:fldChar w:fldCharType="begin"/>
      </w:r>
      <w:r w:rsidR="0032075F">
        <w:rPr>
          <w:lang w:val="en-US"/>
        </w:rPr>
        <w:instrText xml:space="preserve"> REF _Ref81460881 \h </w:instrText>
      </w:r>
      <w:r w:rsidR="0032075F">
        <w:rPr>
          <w:lang w:val="en-US"/>
        </w:rPr>
      </w:r>
      <w:r w:rsidR="0032075F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32075F">
        <w:rPr>
          <w:lang w:val="en-US"/>
        </w:rPr>
        <w:fldChar w:fldCharType="end"/>
      </w:r>
      <w:r w:rsidR="0032075F">
        <w:rPr>
          <w:lang w:val="en-US"/>
        </w:rPr>
        <w:t>).</w:t>
      </w:r>
      <w:r w:rsidR="000A2387">
        <w:rPr>
          <w:lang w:val="en-US"/>
        </w:rPr>
        <w:t xml:space="preserve"> Third, the </w:t>
      </w:r>
      <w:r w:rsidR="00C56F44">
        <w:rPr>
          <w:lang w:val="en-US"/>
        </w:rPr>
        <w:t>U-Net</w:t>
      </w:r>
      <w:r w:rsidR="0056686E">
        <w:rPr>
          <w:lang w:val="en-US"/>
        </w:rPr>
        <w:t xml:space="preserve">, </w:t>
      </w:r>
      <w:r w:rsidR="0056686E">
        <w:t>rather than just simply buffering spatial features</w:t>
      </w:r>
      <w:r w:rsidR="0056686E">
        <w:rPr>
          <w:lang w:val="en-US"/>
        </w:rPr>
        <w:t>,</w:t>
      </w:r>
      <w:r w:rsidR="00C56F44">
        <w:rPr>
          <w:lang w:val="en-US"/>
        </w:rPr>
        <w:t xml:space="preserve"> </w:t>
      </w:r>
      <w:r w:rsidR="000B15D1">
        <w:rPr>
          <w:lang w:val="en-US"/>
        </w:rPr>
        <w:t xml:space="preserve">had </w:t>
      </w:r>
      <w:r w:rsidR="001D5F5E">
        <w:rPr>
          <w:lang w:val="en-US"/>
        </w:rPr>
        <w:t>capture</w:t>
      </w:r>
      <w:r w:rsidR="000B15D1">
        <w:rPr>
          <w:lang w:val="en-US"/>
        </w:rPr>
        <w:t>d</w:t>
      </w:r>
      <w:r w:rsidR="001D5F5E">
        <w:rPr>
          <w:lang w:val="en-US"/>
        </w:rPr>
        <w:t xml:space="preserve"> the </w:t>
      </w:r>
      <w:r w:rsidR="008027D0">
        <w:rPr>
          <w:lang w:val="en-US"/>
        </w:rPr>
        <w:t xml:space="preserve">urban </w:t>
      </w:r>
      <w:r w:rsidR="00321691">
        <w:rPr>
          <w:lang w:val="en-US"/>
        </w:rPr>
        <w:t>expansion</w:t>
      </w:r>
      <w:r w:rsidR="001D5F5E">
        <w:rPr>
          <w:lang w:val="en-US"/>
        </w:rPr>
        <w:t xml:space="preserve"> momentum</w:t>
      </w:r>
      <w:r w:rsidR="00D517FA">
        <w:rPr>
          <w:lang w:val="en-US"/>
        </w:rPr>
        <w:t xml:space="preserve"> </w:t>
      </w:r>
      <w:r w:rsidR="0054178A">
        <w:rPr>
          <w:lang w:val="en-US"/>
        </w:rPr>
        <w:t>as well as</w:t>
      </w:r>
      <w:r w:rsidR="000B15D1">
        <w:rPr>
          <w:lang w:val="en-US"/>
        </w:rPr>
        <w:t xml:space="preserve"> the</w:t>
      </w:r>
      <w:r w:rsidR="00D517FA">
        <w:rPr>
          <w:lang w:val="en-US"/>
        </w:rPr>
        <w:t xml:space="preserve"> precise </w:t>
      </w:r>
      <w:r w:rsidR="000B15D1">
        <w:rPr>
          <w:lang w:val="en-US"/>
        </w:rPr>
        <w:t>linear</w:t>
      </w:r>
      <w:r w:rsidR="002D7FF8">
        <w:rPr>
          <w:lang w:val="en-US"/>
        </w:rPr>
        <w:t xml:space="preserve"> </w:t>
      </w:r>
      <w:r w:rsidR="000322CC">
        <w:rPr>
          <w:lang w:val="en-US"/>
        </w:rPr>
        <w:t>pattern</w:t>
      </w:r>
      <w:r w:rsidR="00CB2EB3">
        <w:rPr>
          <w:rFonts w:hint="eastAsia"/>
          <w:lang w:val="en-US"/>
        </w:rPr>
        <w:t>s</w:t>
      </w:r>
      <w:r w:rsidR="00321691">
        <w:rPr>
          <w:lang w:val="en-US"/>
        </w:rPr>
        <w:t xml:space="preserve">. </w:t>
      </w:r>
      <w:r w:rsidR="000D0C1E">
        <w:rPr>
          <w:lang w:val="en-US"/>
        </w:rPr>
        <w:t xml:space="preserve">For example, the </w:t>
      </w:r>
      <w:r w:rsidR="00D33CBD">
        <w:rPr>
          <w:lang w:val="en-US"/>
        </w:rPr>
        <w:t xml:space="preserve">elongating development trend of </w:t>
      </w:r>
      <w:proofErr w:type="spellStart"/>
      <w:r w:rsidR="00D33CBD">
        <w:rPr>
          <w:rFonts w:ascii="Calibri" w:hAnsi="Calibri" w:cs="Calibri"/>
          <w:lang w:val="en-US"/>
        </w:rPr>
        <w:t>Feng`Ning</w:t>
      </w:r>
      <w:proofErr w:type="spellEnd"/>
      <w:r w:rsidR="00D33CBD">
        <w:rPr>
          <w:rFonts w:ascii="Calibri" w:hAnsi="Calibri" w:cs="Calibri"/>
          <w:lang w:val="en-US"/>
        </w:rPr>
        <w:t xml:space="preserve"> County</w:t>
      </w:r>
      <w:r w:rsidR="00AB5C19">
        <w:rPr>
          <w:rFonts w:ascii="Calibri" w:hAnsi="Calibri" w:cs="Calibri"/>
          <w:lang w:val="en-US"/>
        </w:rPr>
        <w:t xml:space="preserve"> </w:t>
      </w:r>
      <w:r w:rsidR="002A532D">
        <w:rPr>
          <w:rFonts w:ascii="Calibri" w:hAnsi="Calibri" w:cs="Calibri"/>
          <w:lang w:val="en-US"/>
        </w:rPr>
        <w:t>controlled by</w:t>
      </w:r>
      <w:r w:rsidR="00AB5C19">
        <w:rPr>
          <w:rFonts w:ascii="Calibri" w:hAnsi="Calibri" w:cs="Calibri"/>
          <w:lang w:val="en-US"/>
        </w:rPr>
        <w:t xml:space="preserve"> </w:t>
      </w:r>
      <w:r w:rsidR="00086247">
        <w:rPr>
          <w:rFonts w:ascii="Calibri" w:hAnsi="Calibri" w:cs="Calibri"/>
          <w:lang w:val="en-US"/>
        </w:rPr>
        <w:t>a</w:t>
      </w:r>
      <w:r w:rsidR="00AB5C19">
        <w:rPr>
          <w:rFonts w:ascii="Calibri" w:hAnsi="Calibri" w:cs="Calibri"/>
          <w:lang w:val="en-US"/>
        </w:rPr>
        <w:t xml:space="preserve"> valley</w:t>
      </w:r>
      <w:r w:rsidR="00086247">
        <w:rPr>
          <w:rFonts w:ascii="Calibri" w:hAnsi="Calibri" w:cs="Calibri"/>
          <w:lang w:val="en-US"/>
        </w:rPr>
        <w:t xml:space="preserve"> terrain was </w:t>
      </w:r>
      <w:r w:rsidR="00C40148">
        <w:rPr>
          <w:rFonts w:ascii="Calibri" w:hAnsi="Calibri" w:cs="Calibri"/>
          <w:lang w:val="en-US"/>
        </w:rPr>
        <w:t>identified</w:t>
      </w:r>
      <w:r w:rsidR="002A532D">
        <w:rPr>
          <w:rFonts w:ascii="Calibri" w:hAnsi="Calibri" w:cs="Calibri"/>
          <w:lang w:val="en-US"/>
        </w:rPr>
        <w:t xml:space="preserve"> in the prediction</w:t>
      </w:r>
      <w:r w:rsidR="004B112B">
        <w:rPr>
          <w:rFonts w:ascii="Calibri" w:hAnsi="Calibri" w:cs="Calibri"/>
          <w:lang w:val="en-US"/>
        </w:rPr>
        <w:t xml:space="preserve"> (</w:t>
      </w:r>
      <w:r w:rsidR="004B112B">
        <w:rPr>
          <w:rFonts w:ascii="Calibri" w:hAnsi="Calibri" w:cs="Calibri"/>
          <w:lang w:val="en-US"/>
        </w:rPr>
        <w:fldChar w:fldCharType="begin"/>
      </w:r>
      <w:r w:rsidR="004B112B">
        <w:rPr>
          <w:rFonts w:ascii="Calibri" w:hAnsi="Calibri" w:cs="Calibri"/>
          <w:lang w:val="en-US"/>
        </w:rPr>
        <w:instrText xml:space="preserve"> REF _Ref81461192 \h </w:instrText>
      </w:r>
      <w:r w:rsidR="004B112B">
        <w:rPr>
          <w:rFonts w:ascii="Calibri" w:hAnsi="Calibri" w:cs="Calibri"/>
          <w:lang w:val="en-US"/>
        </w:rPr>
      </w:r>
      <w:r w:rsidR="004B112B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14</w:t>
      </w:r>
      <w:r w:rsidR="004B112B">
        <w:rPr>
          <w:rFonts w:ascii="Calibri" w:hAnsi="Calibri" w:cs="Calibri"/>
          <w:lang w:val="en-US"/>
        </w:rPr>
        <w:fldChar w:fldCharType="end"/>
      </w:r>
      <w:r w:rsidR="004B112B">
        <w:rPr>
          <w:rFonts w:ascii="Calibri" w:hAnsi="Calibri" w:cs="Calibri"/>
          <w:lang w:val="en-US"/>
        </w:rPr>
        <w:t>)</w:t>
      </w:r>
      <w:r w:rsidR="00C40148">
        <w:rPr>
          <w:rFonts w:ascii="Calibri" w:hAnsi="Calibri" w:cs="Calibri"/>
          <w:lang w:val="en-US"/>
        </w:rPr>
        <w:t xml:space="preserve">, and </w:t>
      </w:r>
      <w:r w:rsidR="00400B25">
        <w:rPr>
          <w:rFonts w:ascii="Calibri" w:hAnsi="Calibri" w:cs="Calibri"/>
          <w:lang w:val="en-US"/>
        </w:rPr>
        <w:t xml:space="preserve">areas along with </w:t>
      </w:r>
      <w:r w:rsidR="00400B25">
        <w:t xml:space="preserve">transport routes were </w:t>
      </w:r>
      <w:r w:rsidR="00DC099B">
        <w:t>allocated with high transition potentials (</w:t>
      </w:r>
      <w:r w:rsidR="00DC099B">
        <w:fldChar w:fldCharType="begin"/>
      </w:r>
      <w:r w:rsidR="00DC099B">
        <w:instrText xml:space="preserve"> REF _Ref81460739 \h </w:instrText>
      </w:r>
      <w:r w:rsidR="00DC099B"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DC099B">
        <w:fldChar w:fldCharType="end"/>
      </w:r>
      <w:r w:rsidR="00DC099B">
        <w:t>).</w:t>
      </w:r>
      <w:r w:rsidR="00534783">
        <w:t xml:space="preserve"> The U-Net model </w:t>
      </w:r>
      <w:r w:rsidR="00811446">
        <w:t>was not able to predict new</w:t>
      </w:r>
      <w:r w:rsidR="00D343E9">
        <w:t xml:space="preserve"> planned developments that sprouted </w:t>
      </w:r>
      <w:r w:rsidR="002C5797">
        <w:t>remote</w:t>
      </w:r>
      <w:r w:rsidR="00B66387">
        <w:t xml:space="preserve"> from the old town </w:t>
      </w:r>
      <w:proofErr w:type="spellStart"/>
      <w:r w:rsidR="00446D1C">
        <w:t>cent</w:t>
      </w:r>
      <w:r w:rsidR="00BC5F94">
        <w:t>er</w:t>
      </w:r>
      <w:r w:rsidR="00446D1C">
        <w:t>s</w:t>
      </w:r>
      <w:proofErr w:type="spellEnd"/>
      <w:r w:rsidR="002C5797">
        <w:t xml:space="preserve"> such</w:t>
      </w:r>
      <w:r w:rsidR="001E68B5">
        <w:t xml:space="preserve"> as</w:t>
      </w:r>
      <w:r w:rsidR="002C5797">
        <w:t xml:space="preserve"> </w:t>
      </w:r>
      <w:proofErr w:type="spellStart"/>
      <w:r w:rsidR="002C5797">
        <w:rPr>
          <w:lang w:val="en-US"/>
        </w:rPr>
        <w:t>Bin’Hai</w:t>
      </w:r>
      <w:proofErr w:type="spellEnd"/>
      <w:r w:rsidR="002C5797">
        <w:rPr>
          <w:lang w:val="en-US"/>
        </w:rPr>
        <w:t xml:space="preserve"> Zhen, </w:t>
      </w:r>
      <w:proofErr w:type="spellStart"/>
      <w:r w:rsidR="002C5797">
        <w:rPr>
          <w:lang w:val="en-US"/>
        </w:rPr>
        <w:t>Yang'Kou</w:t>
      </w:r>
      <w:proofErr w:type="spellEnd"/>
      <w:r w:rsidR="002C5797">
        <w:rPr>
          <w:lang w:val="en-US"/>
        </w:rPr>
        <w:t xml:space="preserve"> Zhen, </w:t>
      </w:r>
      <w:proofErr w:type="spellStart"/>
      <w:r w:rsidR="002C5797">
        <w:rPr>
          <w:lang w:val="en-US"/>
        </w:rPr>
        <w:t>Hu’Ying</w:t>
      </w:r>
      <w:proofErr w:type="spellEnd"/>
      <w:r w:rsidR="002C5797">
        <w:rPr>
          <w:lang w:val="en-US"/>
        </w:rPr>
        <w:t xml:space="preserve"> Zhen, and </w:t>
      </w:r>
      <w:proofErr w:type="spellStart"/>
      <w:r w:rsidR="002C5797">
        <w:rPr>
          <w:lang w:val="en-US"/>
        </w:rPr>
        <w:t>Xuan’Cheng</w:t>
      </w:r>
      <w:proofErr w:type="spellEnd"/>
      <w:r w:rsidR="002C5797">
        <w:rPr>
          <w:lang w:val="en-US"/>
        </w:rPr>
        <w:t xml:space="preserve"> City (</w:t>
      </w:r>
      <w:r w:rsidR="002C5797">
        <w:rPr>
          <w:lang w:val="en-US"/>
        </w:rPr>
        <w:fldChar w:fldCharType="begin"/>
      </w:r>
      <w:r w:rsidR="002C5797">
        <w:rPr>
          <w:lang w:val="en-US"/>
        </w:rPr>
        <w:instrText xml:space="preserve"> REF _Ref81460881 \h </w:instrText>
      </w:r>
      <w:r w:rsidR="002C5797">
        <w:rPr>
          <w:lang w:val="en-US"/>
        </w:rPr>
      </w:r>
      <w:r w:rsidR="002C5797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2C5797">
        <w:rPr>
          <w:lang w:val="en-US"/>
        </w:rPr>
        <w:fldChar w:fldCharType="end"/>
      </w:r>
      <w:r w:rsidR="002C5797">
        <w:rPr>
          <w:lang w:val="en-US"/>
        </w:rPr>
        <w:t>).</w:t>
      </w:r>
    </w:p>
    <w:p w14:paraId="134F0DF6" w14:textId="5B15A852" w:rsidR="001C5EE1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1C5EE1">
        <w:rPr>
          <w:rFonts w:asciiTheme="minorHAnsi" w:hAnsiTheme="minorHAnsi" w:cstheme="minorHAnsi"/>
          <w:lang w:val="en-US"/>
        </w:rPr>
        <w:t>2</w:t>
      </w:r>
      <w:r w:rsidR="001C5EE1" w:rsidRPr="00EC5106">
        <w:rPr>
          <w:rFonts w:asciiTheme="minorHAnsi" w:hAnsiTheme="minorHAnsi" w:cstheme="minorHAnsi"/>
          <w:lang w:val="en-US"/>
        </w:rPr>
        <w:t xml:space="preserve"> </w:t>
      </w:r>
      <w:r w:rsidR="001C5EE1">
        <w:rPr>
          <w:rFonts w:asciiTheme="minorHAnsi" w:hAnsiTheme="minorHAnsi" w:cstheme="minorHAnsi"/>
          <w:lang w:val="en-US"/>
        </w:rPr>
        <w:t xml:space="preserve">Reducing subjectivity </w:t>
      </w:r>
      <w:r w:rsidR="002018C6">
        <w:rPr>
          <w:rFonts w:asciiTheme="minorHAnsi" w:hAnsiTheme="minorHAnsi" w:cstheme="minorHAnsi"/>
          <w:lang w:val="en-US"/>
        </w:rPr>
        <w:t xml:space="preserve">by </w:t>
      </w:r>
      <w:r w:rsidR="007F313F">
        <w:rPr>
          <w:rFonts w:asciiTheme="minorHAnsi" w:hAnsiTheme="minorHAnsi" w:cstheme="minorHAnsi"/>
          <w:lang w:val="en-US"/>
        </w:rPr>
        <w:t xml:space="preserve">automatically </w:t>
      </w:r>
      <w:r w:rsidR="002018C6">
        <w:rPr>
          <w:rFonts w:asciiTheme="minorHAnsi" w:hAnsiTheme="minorHAnsi" w:cstheme="minorHAnsi"/>
          <w:lang w:val="en-US"/>
        </w:rPr>
        <w:t xml:space="preserve">constructing transition rules </w:t>
      </w:r>
    </w:p>
    <w:p w14:paraId="590E192C" w14:textId="1FF3BAA7" w:rsidR="00E02A8D" w:rsidRPr="00B22FC2" w:rsidRDefault="00E02A8D" w:rsidP="00E02A8D">
      <w:pPr>
        <w:spacing w:line="276" w:lineRule="auto"/>
        <w:rPr>
          <w:rFonts w:cstheme="minorHAnsi"/>
          <w:lang w:val="en-US"/>
        </w:rPr>
      </w:pPr>
      <w:r>
        <w:rPr>
          <w:lang w:val="en-US"/>
        </w:rPr>
        <w:t xml:space="preserve">The large-scale spatial patterns identified by the </w:t>
      </w:r>
      <w:r w:rsidR="00CD71CA">
        <w:rPr>
          <w:lang w:val="en-US"/>
        </w:rPr>
        <w:t>U-Net</w:t>
      </w:r>
      <w:r>
        <w:rPr>
          <w:lang w:val="en-US"/>
        </w:rPr>
        <w:t xml:space="preserve"> were hard to be captured by </w:t>
      </w:r>
      <w:r w:rsidR="000A1DF1">
        <w:rPr>
          <w:lang w:val="en-US"/>
        </w:rPr>
        <w:t>previous</w:t>
      </w:r>
      <w:r>
        <w:rPr>
          <w:lang w:val="en-US"/>
        </w:rPr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rPr>
            <w:lang w:val="en-US"/>
          </w:rPr>
          <w:alias w:val="To edit, see citavi.com/edit"/>
          <w:tag w:val="CitaviPlaceholder#30b5c001-ffd4-4dac-a67d-1e57b4edeb7d"/>
          <w:id w:val="-1611740432"/>
          <w:placeholder>
            <w:docPart w:val="59792BE1B0254428A0DE09022855D2EA"/>
          </w:placeholder>
        </w:sdtPr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=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Wang et al.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8acf4b21-baa6-4d2c-8ba2-401102b0d464"/>
          <w:id w:val="-995875412"/>
          <w:placeholder>
            <w:docPart w:val="59792BE1B0254428A0DE09022855D2EA"/>
          </w:placeholder>
        </w:sdtPr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=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(2021a)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found that the best neighborhood size to simulate urban development in Beijing is </w:t>
      </w:r>
      <w:r w:rsidRPr="00B22FC2">
        <w:rPr>
          <w:rFonts w:cstheme="minorHAnsi"/>
          <w:lang w:val="en-US"/>
        </w:rPr>
        <w:t>25 × 25</w:t>
      </w:r>
      <w:r>
        <w:rPr>
          <w:rFonts w:cstheme="minorHAnsi"/>
          <w:lang w:val="en-US"/>
        </w:rPr>
        <w:t xml:space="preserve">. </w:t>
      </w:r>
      <w:sdt>
        <w:sdtPr>
          <w:rPr>
            <w:lang w:val="en-US"/>
          </w:rPr>
          <w:alias w:val="To edit, see citavi.com/edit"/>
          <w:tag w:val="CitaviPlaceholder#eb16e8f4-c131-46f1-ba3b-fae49e1831ed"/>
          <w:id w:val="2020340652"/>
          <w:placeholder>
            <w:docPart w:val="4E68B71254B24DBB8141C4222364FCF9"/>
          </w:placeholder>
        </w:sdtPr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Roodposhti et al.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93bd239b-4c25-469d-b8d7-79a039a2cdf5"/>
          <w:id w:val="-2035187654"/>
          <w:placeholder>
            <w:docPart w:val="4E68B71254B24DBB8141C4222364FCF9"/>
          </w:placeholder>
        </w:sdtPr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(2020)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also observed that the </w:t>
      </w:r>
      <w:r>
        <w:rPr>
          <w:rFonts w:cstheme="minorHAnsi"/>
          <w:lang w:val="en-US"/>
        </w:rPr>
        <w:t>9</w:t>
      </w:r>
      <w:r w:rsidRPr="00B22FC2">
        <w:rPr>
          <w:rFonts w:cstheme="minorHAnsi"/>
          <w:lang w:val="en-US"/>
        </w:rPr>
        <w:t xml:space="preserve"> × </w:t>
      </w:r>
      <w:r>
        <w:rPr>
          <w:rFonts w:cstheme="minorHAnsi"/>
          <w:lang w:val="en-US"/>
        </w:rPr>
        <w:t xml:space="preserve">9 neighborhood outperformed </w:t>
      </w:r>
      <w:r w:rsidR="00C5713B">
        <w:rPr>
          <w:rFonts w:cstheme="minorHAnsi"/>
          <w:lang w:val="en-US"/>
        </w:rPr>
        <w:t>other</w:t>
      </w:r>
      <w:r>
        <w:rPr>
          <w:rFonts w:cstheme="minorHAnsi"/>
          <w:lang w:val="en-US"/>
        </w:rPr>
        <w:t xml:space="preserve"> window sizes</w:t>
      </w:r>
      <w:r w:rsidR="00C5713B">
        <w:rPr>
          <w:rFonts w:cstheme="minorHAnsi"/>
          <w:lang w:val="en-US"/>
        </w:rPr>
        <w:t xml:space="preserve"> settings</w:t>
      </w:r>
      <w:r>
        <w:rPr>
          <w:rFonts w:cstheme="minorHAnsi"/>
          <w:lang w:val="en-US"/>
        </w:rPr>
        <w:t xml:space="preserve">. Therefore, the unique design of the </w:t>
      </w:r>
      <w:r w:rsidR="00CD71CA">
        <w:rPr>
          <w:rFonts w:cstheme="minorHAnsi"/>
          <w:lang w:val="en-US"/>
        </w:rPr>
        <w:t>U-Net</w:t>
      </w:r>
      <w:r>
        <w:rPr>
          <w:rFonts w:cstheme="minorHAnsi"/>
          <w:lang w:val="en-US"/>
        </w:rPr>
        <w:t xml:space="preserve"> is capable of ingesting more extensive information than </w:t>
      </w:r>
      <w:r w:rsidR="00D05D71">
        <w:rPr>
          <w:rFonts w:cstheme="minorHAnsi"/>
          <w:lang w:val="en-US"/>
        </w:rPr>
        <w:t>previous</w:t>
      </w:r>
      <w:r>
        <w:rPr>
          <w:rFonts w:cstheme="minorHAnsi"/>
          <w:lang w:val="en-US"/>
        </w:rPr>
        <w:t xml:space="preserve"> CA models, enabling the urban development to be simulated with more refined spatial configurations. </w:t>
      </w:r>
    </w:p>
    <w:p w14:paraId="4DA1BB98" w14:textId="7E6045DC" w:rsidR="00942605" w:rsidRDefault="00BF60F9" w:rsidP="00942605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r w:rsidR="00CD71CA">
        <w:rPr>
          <w:lang w:val="en-US"/>
        </w:rPr>
        <w:t>U-Net</w:t>
      </w:r>
      <w:r w:rsidR="00674CA2">
        <w:rPr>
          <w:lang w:val="en-US"/>
        </w:rPr>
        <w:t xml:space="preserve"> did not require </w:t>
      </w:r>
      <w:r w:rsidR="00D102E7">
        <w:rPr>
          <w:lang w:val="en-US"/>
        </w:rPr>
        <w:t>preset parameters</w:t>
      </w:r>
      <w:r w:rsidR="003D4FFB">
        <w:rPr>
          <w:lang w:val="en-US"/>
        </w:rPr>
        <w:t xml:space="preserve"> to simulate urban dynamics except for the learning rate and the size of training image</w:t>
      </w:r>
      <w:r w:rsidR="001A6C8C">
        <w:rPr>
          <w:lang w:val="en-US"/>
        </w:rPr>
        <w:t xml:space="preserve">s. </w:t>
      </w:r>
      <w:r w:rsidR="002B48CC">
        <w:rPr>
          <w:lang w:val="en-US"/>
        </w:rPr>
        <w:t>The transition rules were automatically generated in the form of learned weights</w:t>
      </w:r>
      <w:r w:rsidR="00B50740">
        <w:rPr>
          <w:lang w:val="en-US"/>
        </w:rPr>
        <w:t xml:space="preserve">, and the training </w:t>
      </w:r>
      <w:r w:rsidR="00037664">
        <w:rPr>
          <w:lang w:val="en-US"/>
        </w:rPr>
        <w:t xml:space="preserve">is an unattained </w:t>
      </w:r>
      <w:r w:rsidR="00B50740">
        <w:rPr>
          <w:lang w:val="en-US"/>
        </w:rPr>
        <w:t xml:space="preserve">process </w:t>
      </w:r>
      <w:r w:rsidR="009F2399">
        <w:rPr>
          <w:lang w:val="en-US"/>
        </w:rPr>
        <w:t>that reduce</w:t>
      </w:r>
      <w:r w:rsidR="00037664">
        <w:rPr>
          <w:lang w:val="en-US"/>
        </w:rPr>
        <w:t>s</w:t>
      </w:r>
      <w:r w:rsidR="009F2399">
        <w:rPr>
          <w:lang w:val="en-US"/>
        </w:rPr>
        <w:t xml:space="preserve"> </w:t>
      </w:r>
      <w:r w:rsidR="00461608">
        <w:rPr>
          <w:lang w:val="en-US"/>
        </w:rPr>
        <w:t xml:space="preserve">subjective </w:t>
      </w:r>
      <w:r w:rsidR="009F2399">
        <w:rPr>
          <w:lang w:val="en-US"/>
        </w:rPr>
        <w:t>bias</w:t>
      </w:r>
      <w:r w:rsidR="00461608">
        <w:rPr>
          <w:lang w:val="en-US"/>
        </w:rPr>
        <w:t>es.</w:t>
      </w:r>
      <w:r w:rsidR="00763B87">
        <w:rPr>
          <w:lang w:val="en-US"/>
        </w:rPr>
        <w:t xml:space="preserve"> </w:t>
      </w:r>
      <w:r w:rsidR="005B296F">
        <w:rPr>
          <w:lang w:val="en-US"/>
        </w:rPr>
        <w:t>In contrast</w:t>
      </w:r>
      <w:r w:rsidR="00D73386">
        <w:rPr>
          <w:lang w:val="en-US"/>
        </w:rPr>
        <w:t>,</w:t>
      </w:r>
      <w:r w:rsidR="00741506">
        <w:rPr>
          <w:lang w:val="en-US"/>
        </w:rPr>
        <w:t xml:space="preserve"> </w:t>
      </w:r>
      <w:r w:rsidR="00803CD6">
        <w:rPr>
          <w:lang w:val="en-US"/>
        </w:rPr>
        <w:t>previous</w:t>
      </w:r>
      <w:r w:rsidR="00E90BEB">
        <w:rPr>
          <w:lang w:val="en-US"/>
        </w:rPr>
        <w:t xml:space="preserve"> CA models </w:t>
      </w:r>
      <w:r w:rsidR="00126AF5">
        <w:rPr>
          <w:lang w:val="en-US"/>
        </w:rPr>
        <w:t xml:space="preserve">often require a </w:t>
      </w:r>
      <w:r w:rsidR="00244755">
        <w:rPr>
          <w:rFonts w:cstheme="minorHAnsi"/>
          <w:lang w:val="en-US"/>
        </w:rPr>
        <w:t>complex calibration process</w:t>
      </w:r>
      <w:r w:rsidR="00372009">
        <w:rPr>
          <w:rFonts w:cstheme="minorHAnsi"/>
          <w:lang w:val="en-US"/>
        </w:rPr>
        <w:t xml:space="preserve"> to determine suitable parameters. </w:t>
      </w:r>
      <w:r w:rsidR="00372009">
        <w:rPr>
          <w:lang w:val="en-US"/>
        </w:rPr>
        <w:t xml:space="preserve">For example, </w:t>
      </w:r>
      <w:sdt>
        <w:sdtPr>
          <w:rPr>
            <w:lang w:val="en-US"/>
          </w:r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Content>
          <w:r w:rsidR="00DC5048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wLTI3VDEzOjEyOjQ5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Feng and Tong</w:t>
          </w:r>
          <w:r w:rsidR="00DC5048">
            <w:rPr>
              <w:noProof/>
              <w:lang w:val="en-US"/>
            </w:rPr>
            <w:fldChar w:fldCharType="end"/>
          </w:r>
        </w:sdtContent>
      </w:sdt>
      <w:r w:rsidR="00DC5048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Content>
          <w:r w:rsidR="00DC5048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C0yN1QxMzoxMjo0O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(2020)</w:t>
          </w:r>
          <w:r w:rsidR="00DC5048">
            <w:rPr>
              <w:noProof/>
              <w:lang w:val="en-US"/>
            </w:rPr>
            <w:fldChar w:fldCharType="end"/>
          </w:r>
        </w:sdtContent>
      </w:sdt>
      <w:r w:rsidR="00A70D19">
        <w:rPr>
          <w:lang w:val="en-US"/>
        </w:rPr>
        <w:t xml:space="preserve"> </w:t>
      </w:r>
      <w:r w:rsidR="00FD5B4C">
        <w:rPr>
          <w:lang w:val="en-US"/>
        </w:rPr>
        <w:t>developed a</w:t>
      </w:r>
      <w:r w:rsidR="006A410B">
        <w:rPr>
          <w:lang w:val="en-US"/>
        </w:rPr>
        <w:t xml:space="preserve"> framework that </w:t>
      </w:r>
      <w:r w:rsidR="00A70D19">
        <w:rPr>
          <w:lang w:val="en-US"/>
        </w:rPr>
        <w:t xml:space="preserve">integrated three algorithms and </w:t>
      </w:r>
      <w:r w:rsidR="007A194F">
        <w:rPr>
          <w:lang w:val="en-US"/>
        </w:rPr>
        <w:t xml:space="preserve">different neighborhood </w:t>
      </w:r>
      <w:r w:rsidR="000578C3">
        <w:rPr>
          <w:lang w:val="en-US"/>
        </w:rPr>
        <w:t>settings to simulate the urban growth in Shanghai, wher</w:t>
      </w:r>
      <w:r w:rsidR="005221CD">
        <w:rPr>
          <w:lang w:val="en-US"/>
        </w:rPr>
        <w:t xml:space="preserve">eas </w:t>
      </w:r>
      <w:r w:rsidR="007B1591">
        <w:rPr>
          <w:lang w:val="en-US"/>
        </w:rPr>
        <w:t>a</w:t>
      </w:r>
      <w:r w:rsidR="00310A01">
        <w:rPr>
          <w:lang w:val="en-US"/>
        </w:rPr>
        <w:t xml:space="preserve">n array of parameters like </w:t>
      </w:r>
      <w:r w:rsidR="003970AA">
        <w:rPr>
          <w:lang w:val="en-US"/>
        </w:rPr>
        <w:t xml:space="preserve">inertia weights, </w:t>
      </w:r>
      <w:r w:rsidR="00C7043D">
        <w:rPr>
          <w:lang w:val="en-US"/>
        </w:rPr>
        <w:t>decay magnitude</w:t>
      </w:r>
      <w:r w:rsidR="006A410B">
        <w:rPr>
          <w:lang w:val="en-US"/>
        </w:rPr>
        <w:t xml:space="preserve">, </w:t>
      </w:r>
      <w:r w:rsidR="009B08F1">
        <w:rPr>
          <w:lang w:val="en-US"/>
        </w:rPr>
        <w:t xml:space="preserve">spatial </w:t>
      </w:r>
      <w:r w:rsidR="00660A51">
        <w:rPr>
          <w:lang w:val="en-US"/>
        </w:rPr>
        <w:t xml:space="preserve">heterogeneity, and </w:t>
      </w:r>
      <w:r w:rsidR="0073509D">
        <w:rPr>
          <w:lang w:val="en-US"/>
        </w:rPr>
        <w:t>variable scaling</w:t>
      </w:r>
      <w:r w:rsidR="00C7043D">
        <w:rPr>
          <w:lang w:val="en-US"/>
        </w:rPr>
        <w:t xml:space="preserve"> </w:t>
      </w:r>
      <w:r w:rsidR="007B1591">
        <w:rPr>
          <w:lang w:val="en-US"/>
        </w:rPr>
        <w:t xml:space="preserve">were required to </w:t>
      </w:r>
      <w:r w:rsidR="0073509D">
        <w:rPr>
          <w:lang w:val="en-US"/>
        </w:rPr>
        <w:t xml:space="preserve">be </w:t>
      </w:r>
      <w:r w:rsidR="00FE46E0">
        <w:rPr>
          <w:lang w:val="en-US"/>
        </w:rPr>
        <w:t>specified</w:t>
      </w:r>
      <w:r w:rsidR="0073509D">
        <w:rPr>
          <w:lang w:val="en-US"/>
        </w:rPr>
        <w:t xml:space="preserve"> before running the model. </w:t>
      </w:r>
      <w:r w:rsidR="00F31FE1">
        <w:rPr>
          <w:lang w:val="en-US"/>
        </w:rPr>
        <w:t xml:space="preserve">Many </w:t>
      </w:r>
      <w:r w:rsidR="00FE46E0">
        <w:rPr>
          <w:lang w:val="en-US"/>
        </w:rPr>
        <w:t>studies determine</w:t>
      </w:r>
      <w:r w:rsidR="00281E59">
        <w:rPr>
          <w:lang w:val="en-US"/>
        </w:rPr>
        <w:t xml:space="preserve"> these </w:t>
      </w:r>
      <w:r w:rsidR="006B293B">
        <w:rPr>
          <w:lang w:val="en-US"/>
        </w:rPr>
        <w:t xml:space="preserve">parameters according to expert </w:t>
      </w:r>
      <w:r w:rsidR="00AC598B">
        <w:rPr>
          <w:lang w:val="en-US"/>
        </w:rPr>
        <w:t>knowledge</w:t>
      </w:r>
      <w:r w:rsidR="004C31BB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Content>
          <w:r w:rsidR="004C31BB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+XHJcbiAgPGluPnRydWU8L2luPlxyXG4gIDxvcz41Mjk8L29zPlxyXG4gIDxwcz41Mjk8L3BzPlxyXG48L3NwPlxyXG48ZXA+XHJcbiAgPG4+NTQwPC9uPlxyXG4gIDxpbj50cnVlPC9pbj5cclxuICA8b3M+NTQwPC9vcz5cclxuICA8cHM+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wLTI3VDEzOjEyOjQ5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wLTI3VDEzOjEyOjQ5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AtMjdUMTM6MTI6NDk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}</w:instrText>
          </w:r>
          <w:r w:rsidR="004C31BB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(Mustafa et al. 2017; Chen et al. 2020; Tripathy and Kumar 2019)</w:t>
          </w:r>
          <w:r w:rsidR="004C31BB">
            <w:rPr>
              <w:noProof/>
              <w:lang w:val="en-US"/>
            </w:rPr>
            <w:fldChar w:fldCharType="end"/>
          </w:r>
        </w:sdtContent>
      </w:sdt>
      <w:r w:rsidR="0021467E">
        <w:rPr>
          <w:lang w:val="en-US"/>
        </w:rPr>
        <w:t>,</w:t>
      </w:r>
      <w:r w:rsidR="00AC598B">
        <w:rPr>
          <w:lang w:val="en-US"/>
        </w:rPr>
        <w:t xml:space="preserve"> </w:t>
      </w:r>
      <w:r w:rsidR="00B00C32">
        <w:rPr>
          <w:lang w:val="en-US"/>
        </w:rPr>
        <w:t xml:space="preserve">potentially </w:t>
      </w:r>
      <w:r w:rsidR="004770BA">
        <w:rPr>
          <w:lang w:val="en-US"/>
        </w:rPr>
        <w:t>leading</w:t>
      </w:r>
      <w:r w:rsidR="00AC598B">
        <w:rPr>
          <w:lang w:val="en-US"/>
        </w:rPr>
        <w:t xml:space="preserve"> to subjective biases.</w:t>
      </w:r>
      <w:r w:rsidR="00563A2B">
        <w:rPr>
          <w:lang w:val="en-US"/>
        </w:rPr>
        <w:t xml:space="preserve"> </w:t>
      </w:r>
      <w:r w:rsidR="00FF079E">
        <w:rPr>
          <w:lang w:val="en-US"/>
        </w:rPr>
        <w:t xml:space="preserve">Other studies </w:t>
      </w:r>
      <w:r w:rsidR="00472320">
        <w:rPr>
          <w:lang w:val="en-US"/>
        </w:rPr>
        <w:t>went through a</w:t>
      </w:r>
      <w:r w:rsidR="00CD7174">
        <w:rPr>
          <w:lang w:val="en-US"/>
        </w:rPr>
        <w:t>1</w:t>
      </w:r>
      <w:r w:rsidR="00472320">
        <w:rPr>
          <w:lang w:val="en-US"/>
        </w:rPr>
        <w:t xml:space="preserve"> systematic parameter selection </w:t>
      </w:r>
      <w:r w:rsidR="00A96BE4">
        <w:rPr>
          <w:lang w:val="en-US"/>
        </w:rPr>
        <w:t xml:space="preserve">process </w:t>
      </w:r>
      <w:r w:rsidR="00472320">
        <w:rPr>
          <w:lang w:val="en-US"/>
        </w:rPr>
        <w:t xml:space="preserve">to find the best </w:t>
      </w:r>
      <w:r w:rsidR="00175B5B">
        <w:rPr>
          <w:lang w:val="en-US"/>
        </w:rPr>
        <w:t xml:space="preserve">parameters </w:t>
      </w:r>
      <w:sdt>
        <w:sdtPr>
          <w:rPr>
            <w:lang w:val="en-US"/>
          </w:r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Content>
          <w:r w:rsidR="00763914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C0yN1QxMzoxMjo0O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=}</w:instrText>
          </w:r>
          <w:r w:rsidR="00763914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(Roodposhti et al. 2020; Yu et al. 2021)</w:t>
          </w:r>
          <w:r w:rsidR="00763914">
            <w:rPr>
              <w:noProof/>
              <w:lang w:val="en-US"/>
            </w:rPr>
            <w:fldChar w:fldCharType="end"/>
          </w:r>
        </w:sdtContent>
      </w:sdt>
      <w:r w:rsidR="003840FC">
        <w:rPr>
          <w:lang w:val="en-US"/>
        </w:rPr>
        <w:t>,</w:t>
      </w:r>
      <w:r w:rsidR="00472320">
        <w:rPr>
          <w:lang w:val="en-US"/>
        </w:rPr>
        <w:t xml:space="preserve"> but this process is </w:t>
      </w:r>
      <w:r w:rsidR="00C46E87">
        <w:rPr>
          <w:lang w:val="en-US"/>
        </w:rPr>
        <w:t>time</w:t>
      </w:r>
      <w:r w:rsidR="004770BA">
        <w:rPr>
          <w:lang w:val="en-US"/>
        </w:rPr>
        <w:t>-</w:t>
      </w:r>
      <w:r w:rsidR="00C46E87">
        <w:rPr>
          <w:lang w:val="en-US"/>
        </w:rPr>
        <w:t xml:space="preserve">consuming and could be infeasible </w:t>
      </w:r>
      <w:r w:rsidR="0019062D">
        <w:rPr>
          <w:lang w:val="en-US"/>
        </w:rPr>
        <w:t>given</w:t>
      </w:r>
      <w:r w:rsidR="000228A1">
        <w:rPr>
          <w:lang w:val="en-US"/>
        </w:rPr>
        <w:t xml:space="preserve"> many </w:t>
      </w:r>
      <w:r w:rsidR="0019062D">
        <w:rPr>
          <w:lang w:val="en-US"/>
        </w:rPr>
        <w:t xml:space="preserve">undetermined </w:t>
      </w:r>
      <w:r w:rsidR="000228A1">
        <w:rPr>
          <w:lang w:val="en-US"/>
        </w:rPr>
        <w:t>parameters</w:t>
      </w:r>
      <w:r w:rsidR="00862E26">
        <w:rPr>
          <w:lang w:val="en-US"/>
        </w:rPr>
        <w:t>.</w:t>
      </w:r>
      <w:r w:rsidR="00C46E87">
        <w:rPr>
          <w:lang w:val="en-US"/>
        </w:rPr>
        <w:t xml:space="preserve"> </w:t>
      </w:r>
    </w:p>
    <w:p w14:paraId="0343376C" w14:textId="679A0E8F" w:rsidR="002D1AE3" w:rsidRDefault="002D1AE3" w:rsidP="00D71802">
      <w:pPr>
        <w:spacing w:line="276" w:lineRule="auto"/>
        <w:rPr>
          <w:rFonts w:cstheme="minorHAnsi"/>
          <w:lang w:val="en-US"/>
        </w:rPr>
      </w:pPr>
    </w:p>
    <w:p w14:paraId="27297062" w14:textId="51D81839" w:rsidR="001C5EE1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1C5EE1">
        <w:rPr>
          <w:rFonts w:asciiTheme="minorHAnsi" w:hAnsiTheme="minorHAnsi" w:cstheme="minorHAnsi"/>
          <w:lang w:val="en-US"/>
        </w:rPr>
        <w:t>3</w:t>
      </w:r>
      <w:r w:rsidR="001C5EE1" w:rsidRPr="00EC5106">
        <w:rPr>
          <w:rFonts w:asciiTheme="minorHAnsi" w:hAnsiTheme="minorHAnsi" w:cstheme="minorHAnsi"/>
          <w:lang w:val="en-US"/>
        </w:rPr>
        <w:t xml:space="preserve"> </w:t>
      </w:r>
      <w:r w:rsidR="00997BE6">
        <w:rPr>
          <w:rFonts w:asciiTheme="minorHAnsi" w:hAnsiTheme="minorHAnsi" w:cstheme="minorHAnsi"/>
          <w:lang w:val="en-US"/>
        </w:rPr>
        <w:t>Accurate predicti</w:t>
      </w:r>
      <w:r w:rsidR="007E7C36">
        <w:rPr>
          <w:rFonts w:asciiTheme="minorHAnsi" w:hAnsiTheme="minorHAnsi" w:cstheme="minorHAnsi"/>
          <w:lang w:val="en-US"/>
        </w:rPr>
        <w:t>on</w:t>
      </w:r>
      <w:r w:rsidR="007428F1">
        <w:rPr>
          <w:rFonts w:asciiTheme="minorHAnsi" w:hAnsiTheme="minorHAnsi" w:cstheme="minorHAnsi"/>
          <w:lang w:val="en-US"/>
        </w:rPr>
        <w:t xml:space="preserve"> </w:t>
      </w:r>
      <w:r w:rsidR="00B20E9A">
        <w:rPr>
          <w:rFonts w:asciiTheme="minorHAnsi" w:hAnsiTheme="minorHAnsi" w:cstheme="minorHAnsi"/>
          <w:lang w:val="en-US"/>
        </w:rPr>
        <w:t xml:space="preserve">and </w:t>
      </w:r>
      <w:r w:rsidR="00483D16">
        <w:rPr>
          <w:rFonts w:asciiTheme="minorHAnsi" w:hAnsiTheme="minorHAnsi" w:cstheme="minorHAnsi"/>
          <w:lang w:val="en-US"/>
        </w:rPr>
        <w:t>robust</w:t>
      </w:r>
      <w:r w:rsidR="001563F0">
        <w:rPr>
          <w:rFonts w:asciiTheme="minorHAnsi" w:hAnsiTheme="minorHAnsi" w:cstheme="minorHAnsi"/>
          <w:lang w:val="en-US"/>
        </w:rPr>
        <w:t xml:space="preserve"> in capturing </w:t>
      </w:r>
      <w:r w:rsidR="00483D16">
        <w:rPr>
          <w:rFonts w:asciiTheme="minorHAnsi" w:hAnsiTheme="minorHAnsi" w:cstheme="minorHAnsi"/>
          <w:lang w:val="en-US"/>
        </w:rPr>
        <w:t xml:space="preserve">spatial patterns </w:t>
      </w:r>
    </w:p>
    <w:p w14:paraId="4A950176" w14:textId="2BE7C0B0" w:rsidR="00DB05F4" w:rsidRDefault="003F2D61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FoM</w:t>
      </w:r>
      <w:proofErr w:type="spellEnd"/>
      <w:r>
        <w:rPr>
          <w:lang w:val="en-US"/>
        </w:rPr>
        <w:t xml:space="preserve"> in this study</w:t>
      </w:r>
      <w:r w:rsidR="00892888">
        <w:rPr>
          <w:lang w:val="en-US"/>
        </w:rPr>
        <w:t>,</w:t>
      </w:r>
      <w:r>
        <w:rPr>
          <w:lang w:val="en-US"/>
        </w:rPr>
        <w:t xml:space="preserve"> rang</w:t>
      </w:r>
      <w:r w:rsidR="00D128A7">
        <w:rPr>
          <w:lang w:val="en-US"/>
        </w:rPr>
        <w:t>ing</w:t>
      </w:r>
      <w:r>
        <w:rPr>
          <w:lang w:val="en-US"/>
        </w:rPr>
        <w:t xml:space="preserve"> from 0.12 to </w:t>
      </w:r>
      <w:r w:rsidR="00A614A0">
        <w:rPr>
          <w:lang w:val="en-US"/>
        </w:rPr>
        <w:t>0</w:t>
      </w:r>
      <w:r>
        <w:rPr>
          <w:lang w:val="en-US"/>
        </w:rPr>
        <w:t>.27 with the median value of 0.19</w:t>
      </w:r>
      <w:r w:rsidR="00B92B7E">
        <w:rPr>
          <w:lang w:val="en-US"/>
        </w:rPr>
        <w:t xml:space="preserve">, </w:t>
      </w:r>
      <w:r w:rsidR="00DD63A0">
        <w:rPr>
          <w:lang w:val="en-US"/>
        </w:rPr>
        <w:t>was</w:t>
      </w:r>
      <w:r w:rsidR="001879CE">
        <w:rPr>
          <w:lang w:val="en-US"/>
        </w:rPr>
        <w:t xml:space="preserve"> </w:t>
      </w:r>
      <w:r w:rsidR="00B92B7E">
        <w:rPr>
          <w:lang w:val="en-US"/>
        </w:rPr>
        <w:t>close to existing studies</w:t>
      </w:r>
      <w:r w:rsidR="00DA3B18">
        <w:rPr>
          <w:lang w:val="en-US"/>
        </w:rPr>
        <w:t>: t</w:t>
      </w:r>
      <w:r w:rsidR="00467619">
        <w:rPr>
          <w:lang w:val="en-US"/>
        </w:rPr>
        <w:t xml:space="preserve">he </w:t>
      </w:r>
      <w:proofErr w:type="spellStart"/>
      <w:r w:rsidR="00467619">
        <w:rPr>
          <w:lang w:val="en-US"/>
        </w:rPr>
        <w:t>FoM</w:t>
      </w:r>
      <w:proofErr w:type="spellEnd"/>
      <w:r w:rsidR="00467619">
        <w:rPr>
          <w:lang w:val="en-US"/>
        </w:rPr>
        <w:t xml:space="preserve"> of </w:t>
      </w:r>
      <w:r w:rsidR="00F27416">
        <w:rPr>
          <w:lang w:val="en-US"/>
        </w:rPr>
        <w:t xml:space="preserve">the best </w:t>
      </w:r>
      <w:r w:rsidR="00B6372F">
        <w:rPr>
          <w:lang w:val="en-US"/>
        </w:rPr>
        <w:t xml:space="preserve">urban simulation </w:t>
      </w:r>
      <w:r w:rsidR="00F27416">
        <w:rPr>
          <w:lang w:val="en-US"/>
        </w:rPr>
        <w:t xml:space="preserve">map </w:t>
      </w:r>
      <w:r w:rsidR="00B6372F">
        <w:rPr>
          <w:lang w:val="en-US"/>
        </w:rPr>
        <w:t xml:space="preserve">on </w:t>
      </w:r>
      <w:proofErr w:type="spellStart"/>
      <w:r w:rsidR="00B6372F">
        <w:rPr>
          <w:lang w:val="en-US"/>
        </w:rPr>
        <w:t>Zhuji</w:t>
      </w:r>
      <w:proofErr w:type="spellEnd"/>
      <w:r w:rsidR="00B6372F">
        <w:rPr>
          <w:lang w:val="en-US"/>
        </w:rPr>
        <w:t xml:space="preserve"> </w:t>
      </w:r>
      <w:r w:rsidR="00F27416">
        <w:rPr>
          <w:lang w:val="en-US"/>
        </w:rPr>
        <w:t>was</w:t>
      </w:r>
      <w:r w:rsidR="00B6372F">
        <w:rPr>
          <w:lang w:val="en-US"/>
        </w:rPr>
        <w:t xml:space="preserve"> 0.19</w:t>
      </w:r>
      <w:r w:rsidR="00BF34F9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Content>
          <w:r w:rsidR="00BF34F9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C0yN1QxMzoxMjo0OS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=}</w:instrText>
          </w:r>
          <w:r w:rsidR="00BF34F9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(Wang et al. 2021c)</w:t>
          </w:r>
          <w:r w:rsidR="00BF34F9">
            <w:rPr>
              <w:noProof/>
              <w:lang w:val="en-US"/>
            </w:rPr>
            <w:fldChar w:fldCharType="end"/>
          </w:r>
        </w:sdtContent>
      </w:sdt>
      <w:r w:rsidR="00B6372F">
        <w:rPr>
          <w:lang w:val="en-US"/>
        </w:rPr>
        <w:t xml:space="preserve">, </w:t>
      </w:r>
      <w:r w:rsidR="00DD2DBD">
        <w:rPr>
          <w:lang w:val="en-US"/>
        </w:rPr>
        <w:t xml:space="preserve">0.21 in </w:t>
      </w:r>
      <w:r w:rsidR="00970D9F">
        <w:rPr>
          <w:lang w:val="en-US"/>
        </w:rPr>
        <w:t>Beijing</w:t>
      </w:r>
      <w:r w:rsidR="00DD2DBD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Content>
          <w:r w:rsidR="00D62C45"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=}</w:instrText>
          </w:r>
          <w:r w:rsidR="00D62C45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(Wang et al. 2021a)</w:t>
          </w:r>
          <w:r w:rsidR="00D62C45">
            <w:rPr>
              <w:noProof/>
              <w:lang w:val="en-US"/>
            </w:rPr>
            <w:fldChar w:fldCharType="end"/>
          </w:r>
        </w:sdtContent>
      </w:sdt>
      <w:r w:rsidR="00EC07BE">
        <w:rPr>
          <w:lang w:val="en-US"/>
        </w:rPr>
        <w:t xml:space="preserve">. </w:t>
      </w:r>
      <w:r w:rsidR="00B24D2C">
        <w:rPr>
          <w:lang w:val="en-US"/>
        </w:rPr>
        <w:t xml:space="preserve">Some studies reported a </w:t>
      </w:r>
      <w:r w:rsidR="00D02256">
        <w:rPr>
          <w:lang w:val="en-US"/>
        </w:rPr>
        <w:t>higher</w:t>
      </w:r>
      <w:r w:rsidR="00676BE9">
        <w:rPr>
          <w:lang w:val="en-US"/>
        </w:rPr>
        <w:t xml:space="preserve"> </w:t>
      </w:r>
      <w:proofErr w:type="spellStart"/>
      <w:r w:rsidR="00676BE9">
        <w:rPr>
          <w:lang w:val="en-US"/>
        </w:rPr>
        <w:t>FoM</w:t>
      </w:r>
      <w:proofErr w:type="spellEnd"/>
      <w:r w:rsidR="00676BE9">
        <w:rPr>
          <w:lang w:val="en-US"/>
        </w:rPr>
        <w:t xml:space="preserve"> because </w:t>
      </w:r>
      <w:r w:rsidR="006049AA">
        <w:rPr>
          <w:lang w:val="en-US"/>
        </w:rPr>
        <w:t xml:space="preserve">the urban development was simulated </w:t>
      </w:r>
      <w:r w:rsidR="0003777C">
        <w:rPr>
          <w:lang w:val="en-US"/>
        </w:rPr>
        <w:t xml:space="preserve">with </w:t>
      </w:r>
      <w:r w:rsidR="006049AA">
        <w:rPr>
          <w:lang w:val="en-US"/>
        </w:rPr>
        <w:t xml:space="preserve">a </w:t>
      </w:r>
      <w:r w:rsidR="0003777C">
        <w:rPr>
          <w:lang w:val="en-US"/>
        </w:rPr>
        <w:t>coarser</w:t>
      </w:r>
      <w:r w:rsidR="006049AA">
        <w:rPr>
          <w:lang w:val="en-US"/>
        </w:rPr>
        <w:t xml:space="preserve"> resolution</w:t>
      </w:r>
      <w:r w:rsidR="005F18B0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Content>
          <w:r w:rsidR="005F18B0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I3VDEzOjEyOjQ5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I3VDEzOjEyOjQ5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==}</w:instrText>
          </w:r>
          <w:r w:rsidR="005F18B0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(Pontius et al. 2008; Peng et al. 2020; Valencia et al. 2020)</w:t>
          </w:r>
          <w:r w:rsidR="005F18B0">
            <w:rPr>
              <w:noProof/>
              <w:lang w:val="en-US"/>
            </w:rPr>
            <w:fldChar w:fldCharType="end"/>
          </w:r>
          <w:r w:rsidR="00400349">
            <w:rPr>
              <w:noProof/>
              <w:lang w:val="en-US"/>
            </w:rPr>
            <w:t>,</w:t>
          </w:r>
        </w:sdtContent>
      </w:sdt>
      <w:r w:rsidR="00207D8B">
        <w:rPr>
          <w:lang w:val="en-US"/>
        </w:rPr>
        <w:t xml:space="preserve"> or the simulation was performed in a relative</w:t>
      </w:r>
      <w:r w:rsidR="00400349">
        <w:rPr>
          <w:lang w:val="en-US"/>
        </w:rPr>
        <w:t>ly</w:t>
      </w:r>
      <w:r w:rsidR="00207D8B">
        <w:rPr>
          <w:lang w:val="en-US"/>
        </w:rPr>
        <w:t xml:space="preserve"> smaller area </w:t>
      </w:r>
      <w:sdt>
        <w:sdtPr>
          <w:rPr>
            <w:lang w:val="en-US"/>
          </w:r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Content>
          <w:r w:rsidR="00AA4F5F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C0yN1QxMzoxMjo0OS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=}</w:instrText>
          </w:r>
          <w:r w:rsidR="00AA4F5F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(Pramanik et al. 2021)</w:t>
          </w:r>
          <w:r w:rsidR="00AA4F5F">
            <w:rPr>
              <w:noProof/>
              <w:lang w:val="en-US"/>
            </w:rPr>
            <w:fldChar w:fldCharType="end"/>
          </w:r>
        </w:sdtContent>
      </w:sdt>
      <w:r w:rsidR="006049AA">
        <w:rPr>
          <w:lang w:val="en-US"/>
        </w:rPr>
        <w:t>.</w:t>
      </w:r>
      <w:r w:rsidR="002F7EB8">
        <w:rPr>
          <w:lang w:val="en-US"/>
        </w:rPr>
        <w:t xml:space="preserve"> </w:t>
      </w:r>
      <w:r w:rsidR="00DB05F4">
        <w:rPr>
          <w:rFonts w:hint="eastAsia"/>
          <w:lang w:val="en-US"/>
        </w:rPr>
        <w:t>The</w:t>
      </w:r>
      <w:r w:rsidR="00DB05F4">
        <w:rPr>
          <w:lang w:val="en-US"/>
        </w:rPr>
        <w:t xml:space="preserve"> landscape metrics revealed that</w:t>
      </w:r>
      <w:r w:rsidR="005C7505">
        <w:rPr>
          <w:lang w:val="en-US"/>
        </w:rPr>
        <w:t xml:space="preserve"> the simulation map produced by the</w:t>
      </w:r>
      <w:r w:rsidR="00F0711E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F0711E">
        <w:rPr>
          <w:lang w:val="en-US"/>
        </w:rPr>
        <w:t xml:space="preserve"> </w:t>
      </w:r>
      <w:r w:rsidR="005C7505">
        <w:rPr>
          <w:lang w:val="en-US"/>
        </w:rPr>
        <w:t xml:space="preserve">aligned well </w:t>
      </w:r>
      <w:r w:rsidR="00C2211E">
        <w:rPr>
          <w:lang w:val="en-US"/>
        </w:rPr>
        <w:t>with</w:t>
      </w:r>
      <w:r w:rsidR="005C7505">
        <w:rPr>
          <w:lang w:val="en-US"/>
        </w:rPr>
        <w:t xml:space="preserve"> the reference map. </w:t>
      </w:r>
      <w:r w:rsidR="00923295">
        <w:rPr>
          <w:lang w:val="en-US"/>
        </w:rPr>
        <w:t xml:space="preserve">The </w:t>
      </w:r>
      <w:r w:rsidR="00AB6E8D">
        <w:rPr>
          <w:lang w:val="en-US"/>
        </w:rPr>
        <w:t>landscape shape index</w:t>
      </w:r>
      <w:r w:rsidR="00923295">
        <w:rPr>
          <w:lang w:val="en-US"/>
        </w:rPr>
        <w:t xml:space="preserve"> between </w:t>
      </w:r>
      <w:r w:rsidR="00D668E7">
        <w:rPr>
          <w:lang w:val="en-US"/>
        </w:rPr>
        <w:t xml:space="preserve">the </w:t>
      </w:r>
      <w:r w:rsidR="007C4CBE">
        <w:rPr>
          <w:lang w:val="en-US"/>
        </w:rPr>
        <w:t xml:space="preserve">simulation and the reference was </w:t>
      </w:r>
      <w:r w:rsidR="00450842">
        <w:rPr>
          <w:lang w:val="en-US"/>
        </w:rPr>
        <w:t>very close</w:t>
      </w:r>
      <w:r w:rsidR="00B45EF5">
        <w:rPr>
          <w:lang w:val="en-US"/>
        </w:rPr>
        <w:t xml:space="preserve"> </w:t>
      </w:r>
      <w:r w:rsidR="00450842">
        <w:rPr>
          <w:lang w:val="en-US"/>
        </w:rPr>
        <w:t xml:space="preserve">as </w:t>
      </w:r>
      <w:r w:rsidR="007C4CBE">
        <w:rPr>
          <w:lang w:val="en-US"/>
        </w:rPr>
        <w:t xml:space="preserve">the </w:t>
      </w:r>
      <w:r w:rsidR="004674E5">
        <w:rPr>
          <w:lang w:val="en-US"/>
        </w:rPr>
        <w:t>linear regression slope</w:t>
      </w:r>
      <w:r w:rsidR="00126EB9">
        <w:rPr>
          <w:lang w:val="en-US"/>
        </w:rPr>
        <w:t xml:space="preserve"> is close to 1 (</w:t>
      </w:r>
      <w:r w:rsidR="00126EB9">
        <w:rPr>
          <w:lang w:val="en-US"/>
        </w:rPr>
        <w:fldChar w:fldCharType="begin"/>
      </w:r>
      <w:r w:rsidR="00126EB9">
        <w:rPr>
          <w:lang w:val="en-US"/>
        </w:rPr>
        <w:instrText xml:space="preserve"> REF _Ref81461038 \h </w:instrText>
      </w:r>
      <w:r w:rsidR="00126EB9">
        <w:rPr>
          <w:lang w:val="en-US"/>
        </w:rPr>
      </w:r>
      <w:r w:rsidR="00126EB9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13</w:t>
      </w:r>
      <w:r w:rsidR="00126EB9">
        <w:rPr>
          <w:lang w:val="en-US"/>
        </w:rPr>
        <w:fldChar w:fldCharType="end"/>
      </w:r>
      <w:r w:rsidR="00126EB9">
        <w:rPr>
          <w:lang w:val="en-US"/>
        </w:rPr>
        <w:t>).</w:t>
      </w:r>
      <w:r w:rsidR="00B45EF5">
        <w:rPr>
          <w:lang w:val="en-US"/>
        </w:rPr>
        <w:t xml:space="preserve"> Such </w:t>
      </w:r>
      <w:r w:rsidR="00533D63">
        <w:rPr>
          <w:lang w:val="en-US"/>
        </w:rPr>
        <w:t xml:space="preserve">correlation </w:t>
      </w:r>
      <w:r w:rsidR="004674E5">
        <w:rPr>
          <w:lang w:val="en-US"/>
        </w:rPr>
        <w:t xml:space="preserve">was </w:t>
      </w:r>
      <w:r w:rsidR="00346485">
        <w:rPr>
          <w:lang w:val="en-US"/>
        </w:rPr>
        <w:t xml:space="preserve">also embodied in the </w:t>
      </w:r>
      <w:r w:rsidR="00204979">
        <w:rPr>
          <w:lang w:val="en-US"/>
        </w:rPr>
        <w:t xml:space="preserve">classified </w:t>
      </w:r>
      <w:r w:rsidR="00450842">
        <w:rPr>
          <w:lang w:val="en-US"/>
        </w:rPr>
        <w:t>urban</w:t>
      </w:r>
      <w:r w:rsidR="00346485">
        <w:rPr>
          <w:lang w:val="en-US"/>
        </w:rPr>
        <w:t xml:space="preserve"> maps, where </w:t>
      </w:r>
      <w:r w:rsidR="003E52CE">
        <w:rPr>
          <w:lang w:val="en-US"/>
        </w:rPr>
        <w:t xml:space="preserve">the </w:t>
      </w:r>
      <w:r w:rsidR="008E2CB4">
        <w:rPr>
          <w:lang w:val="en-US"/>
        </w:rPr>
        <w:t>linear structure</w:t>
      </w:r>
      <w:r w:rsidR="000A2B47">
        <w:rPr>
          <w:lang w:val="en-US"/>
        </w:rPr>
        <w:t>s</w:t>
      </w:r>
      <w:r w:rsidR="008E2CB4">
        <w:rPr>
          <w:lang w:val="en-US"/>
        </w:rPr>
        <w:t xml:space="preserve"> </w:t>
      </w:r>
      <w:r w:rsidR="000A2B47">
        <w:rPr>
          <w:lang w:val="en-US"/>
        </w:rPr>
        <w:t xml:space="preserve">like </w:t>
      </w:r>
      <w:r w:rsidR="003E52CE">
        <w:rPr>
          <w:lang w:val="en-US"/>
        </w:rPr>
        <w:t xml:space="preserve">roads </w:t>
      </w:r>
      <w:r w:rsidR="00645FBA">
        <w:rPr>
          <w:lang w:val="en-US"/>
        </w:rPr>
        <w:t xml:space="preserve">and the </w:t>
      </w:r>
      <w:r w:rsidR="00971C8F">
        <w:rPr>
          <w:lang w:val="en-US"/>
        </w:rPr>
        <w:t xml:space="preserve">general development trend of cities </w:t>
      </w:r>
      <w:r w:rsidR="000A2B47">
        <w:rPr>
          <w:lang w:val="en-US"/>
        </w:rPr>
        <w:t xml:space="preserve">were </w:t>
      </w:r>
      <w:r w:rsidR="003E52CE">
        <w:rPr>
          <w:lang w:val="en-US"/>
        </w:rPr>
        <w:t xml:space="preserve">captured in the simulation </w:t>
      </w:r>
      <w:r w:rsidR="00F41160">
        <w:rPr>
          <w:lang w:val="en-US"/>
        </w:rPr>
        <w:t>map (</w:t>
      </w:r>
      <w:r w:rsidR="00F41160">
        <w:rPr>
          <w:lang w:val="en-US"/>
        </w:rPr>
        <w:fldChar w:fldCharType="begin"/>
      </w:r>
      <w:r w:rsidR="00F41160">
        <w:rPr>
          <w:lang w:val="en-US"/>
        </w:rPr>
        <w:instrText xml:space="preserve"> REF _Ref81460881 \h </w:instrText>
      </w:r>
      <w:r w:rsidR="00F41160">
        <w:rPr>
          <w:lang w:val="en-US"/>
        </w:rPr>
      </w:r>
      <w:r w:rsidR="00F41160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F41160">
        <w:rPr>
          <w:lang w:val="en-US"/>
        </w:rPr>
        <w:fldChar w:fldCharType="end"/>
      </w:r>
      <w:r w:rsidR="00F41160">
        <w:rPr>
          <w:lang w:val="en-US"/>
        </w:rPr>
        <w:t xml:space="preserve">, </w:t>
      </w:r>
      <w:r w:rsidR="00F41160">
        <w:rPr>
          <w:lang w:val="en-US"/>
        </w:rPr>
        <w:fldChar w:fldCharType="begin"/>
      </w:r>
      <w:r w:rsidR="00F41160">
        <w:rPr>
          <w:lang w:val="en-US"/>
        </w:rPr>
        <w:instrText xml:space="preserve"> REF _Ref81461127 \h </w:instrText>
      </w:r>
      <w:r w:rsidR="00F41160">
        <w:rPr>
          <w:lang w:val="en-US"/>
        </w:rPr>
      </w:r>
      <w:r w:rsidR="00F41160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7</w:t>
      </w:r>
      <w:r w:rsidR="00F41160">
        <w:rPr>
          <w:lang w:val="en-US"/>
        </w:rPr>
        <w:fldChar w:fldCharType="end"/>
      </w:r>
      <w:r w:rsidR="00F41160">
        <w:rPr>
          <w:lang w:val="en-US"/>
        </w:rPr>
        <w:t>)</w:t>
      </w:r>
      <w:r w:rsidR="003E52CE">
        <w:rPr>
          <w:lang w:val="en-US"/>
        </w:rPr>
        <w:t>.</w:t>
      </w:r>
      <w:r w:rsidR="008A7D79">
        <w:rPr>
          <w:lang w:val="en-US"/>
        </w:rPr>
        <w:t xml:space="preserve"> It</w:t>
      </w:r>
      <w:r w:rsidR="00846A16">
        <w:rPr>
          <w:lang w:val="en-US"/>
        </w:rPr>
        <w:t xml:space="preserve"> i</w:t>
      </w:r>
      <w:r w:rsidR="008A7D79">
        <w:rPr>
          <w:lang w:val="en-US"/>
        </w:rPr>
        <w:t xml:space="preserve">s hard to </w:t>
      </w:r>
      <w:r w:rsidR="00DD459C">
        <w:rPr>
          <w:lang w:val="en-US"/>
        </w:rPr>
        <w:t xml:space="preserve">compare the </w:t>
      </w:r>
      <w:r w:rsidR="005A590E">
        <w:rPr>
          <w:lang w:val="en-US"/>
        </w:rPr>
        <w:t xml:space="preserve">landscape metrics </w:t>
      </w:r>
      <w:r w:rsidR="00764484">
        <w:rPr>
          <w:lang w:val="en-US"/>
        </w:rPr>
        <w:t>across studies</w:t>
      </w:r>
      <w:r w:rsidR="00A87F01">
        <w:rPr>
          <w:lang w:val="en-US"/>
        </w:rPr>
        <w:t xml:space="preserve"> because most of them only focus on one region, </w:t>
      </w:r>
      <w:r w:rsidR="00B624C2">
        <w:rPr>
          <w:lang w:val="en-US"/>
        </w:rPr>
        <w:t xml:space="preserve">making the metric </w:t>
      </w:r>
      <w:r w:rsidR="008C26C5">
        <w:rPr>
          <w:lang w:val="en-US"/>
        </w:rPr>
        <w:t>susceptible to</w:t>
      </w:r>
      <w:r w:rsidR="00926603">
        <w:rPr>
          <w:lang w:val="en-US"/>
        </w:rPr>
        <w:t xml:space="preserve"> the specific </w:t>
      </w:r>
      <w:r w:rsidR="00442639">
        <w:rPr>
          <w:lang w:val="en-US"/>
        </w:rPr>
        <w:t xml:space="preserve">setting of </w:t>
      </w:r>
      <w:r w:rsidR="006015A1">
        <w:rPr>
          <w:lang w:val="en-US"/>
        </w:rPr>
        <w:t>each</w:t>
      </w:r>
      <w:r w:rsidR="00442639">
        <w:rPr>
          <w:lang w:val="en-US"/>
        </w:rPr>
        <w:t xml:space="preserve"> research. However, </w:t>
      </w:r>
      <w:r w:rsidR="001F0CC3">
        <w:rPr>
          <w:lang w:val="en-US"/>
        </w:rPr>
        <w:t xml:space="preserve">general outward </w:t>
      </w:r>
      <w:r w:rsidR="0004752D">
        <w:rPr>
          <w:lang w:val="en-US"/>
        </w:rPr>
        <w:t>expansion patterns</w:t>
      </w:r>
      <w:r w:rsidR="00585AD7">
        <w:rPr>
          <w:lang w:val="en-US"/>
        </w:rPr>
        <w:t>, rather than precise pattern</w:t>
      </w:r>
      <w:r w:rsidR="00B5307D">
        <w:rPr>
          <w:lang w:val="en-US"/>
        </w:rPr>
        <w:t>s identified by the U-Net,</w:t>
      </w:r>
      <w:r w:rsidR="0004752D">
        <w:rPr>
          <w:lang w:val="en-US"/>
        </w:rPr>
        <w:t xml:space="preserve"> were </w:t>
      </w:r>
      <w:r w:rsidR="00846A16">
        <w:rPr>
          <w:lang w:val="en-US"/>
        </w:rPr>
        <w:t>easy to observe</w:t>
      </w:r>
      <w:r w:rsidR="0004752D">
        <w:rPr>
          <w:lang w:val="en-US"/>
        </w:rPr>
        <w:t xml:space="preserve"> </w:t>
      </w:r>
      <w:r w:rsidR="00846A16">
        <w:rPr>
          <w:lang w:val="en-US"/>
        </w:rPr>
        <w:t xml:space="preserve">in </w:t>
      </w:r>
      <w:r w:rsidR="0004752D">
        <w:rPr>
          <w:lang w:val="en-US"/>
        </w:rPr>
        <w:t xml:space="preserve">many </w:t>
      </w:r>
      <w:r w:rsidR="00803CD6">
        <w:rPr>
          <w:lang w:val="en-US"/>
        </w:rPr>
        <w:t>previous</w:t>
      </w:r>
      <w:r w:rsidR="0004752D">
        <w:rPr>
          <w:lang w:val="en-US"/>
        </w:rPr>
        <w:t xml:space="preserve"> urban simulations</w:t>
      </w:r>
      <w:r w:rsidR="00F9625D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Content>
          <w:r w:rsidR="00F9625D">
            <w:rPr>
              <w:noProof/>
              <w:lang w:val="en-US"/>
            </w:rPr>
            <w:fldChar w:fldCharType="begin"/>
          </w:r>
          <w:r w:rsidR="00CF7FB3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C0yN1QxMzoxMjo0O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jdUMTM6MTI6NDk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C0yN1QxMzoxMjo0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==}</w:instrText>
          </w:r>
          <w:r w:rsidR="00F9625D">
            <w:rPr>
              <w:noProof/>
              <w:lang w:val="en-US"/>
            </w:rPr>
            <w:fldChar w:fldCharType="separate"/>
          </w:r>
          <w:r w:rsidR="00A0208F">
            <w:rPr>
              <w:noProof/>
              <w:lang w:val="en-US"/>
            </w:rPr>
            <w:t>(Gao et al. 2020; Shafizadeh-Moghadam et al. 2017; Pérez-Molina et al. 2017)</w:t>
          </w:r>
          <w:r w:rsidR="00F9625D">
            <w:rPr>
              <w:noProof/>
              <w:lang w:val="en-US"/>
            </w:rPr>
            <w:fldChar w:fldCharType="end"/>
          </w:r>
        </w:sdtContent>
      </w:sdt>
      <w:r w:rsidR="0004752D">
        <w:rPr>
          <w:lang w:val="en-US"/>
        </w:rPr>
        <w:t>.</w:t>
      </w:r>
      <w:r w:rsidR="009308AA">
        <w:rPr>
          <w:lang w:val="en-US"/>
        </w:rPr>
        <w:t xml:space="preserve"> </w:t>
      </w:r>
      <w:r w:rsidR="0060413D">
        <w:rPr>
          <w:lang w:val="en-US"/>
        </w:rPr>
        <w:t>Therefore, t</w:t>
      </w:r>
      <w:r w:rsidR="00AB1052">
        <w:rPr>
          <w:lang w:val="en-US"/>
        </w:rPr>
        <w:t xml:space="preserve">he </w:t>
      </w:r>
      <w:r w:rsidR="00CD71CA">
        <w:rPr>
          <w:lang w:val="en-US"/>
        </w:rPr>
        <w:t>U-Net</w:t>
      </w:r>
      <w:r w:rsidR="00AB1052">
        <w:rPr>
          <w:lang w:val="en-US"/>
        </w:rPr>
        <w:t xml:space="preserve"> had learned the inherent </w:t>
      </w:r>
      <w:r w:rsidR="00AB344C">
        <w:rPr>
          <w:lang w:val="en-US"/>
        </w:rPr>
        <w:t xml:space="preserve">patterns of urban expansion </w:t>
      </w:r>
      <w:r w:rsidR="00265CE4">
        <w:rPr>
          <w:lang w:val="en-US"/>
        </w:rPr>
        <w:t xml:space="preserve">compared to </w:t>
      </w:r>
      <w:r w:rsidR="00803CD6">
        <w:rPr>
          <w:lang w:val="en-US"/>
        </w:rPr>
        <w:t>previous</w:t>
      </w:r>
      <w:r w:rsidR="00265CE4">
        <w:rPr>
          <w:lang w:val="en-US"/>
        </w:rPr>
        <w:t xml:space="preserve"> models.</w:t>
      </w:r>
    </w:p>
    <w:p w14:paraId="36DA846E" w14:textId="6944540C" w:rsidR="009425EE" w:rsidRDefault="00DE2512" w:rsidP="009425EE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9425EE" w:rsidRPr="00EC5106">
        <w:rPr>
          <w:rFonts w:asciiTheme="minorHAnsi" w:hAnsiTheme="minorHAnsi" w:cstheme="minorHAnsi"/>
          <w:lang w:val="en-US"/>
        </w:rPr>
        <w:t>.</w:t>
      </w:r>
      <w:r w:rsidR="009425EE">
        <w:rPr>
          <w:rFonts w:asciiTheme="minorHAnsi" w:hAnsiTheme="minorHAnsi" w:cstheme="minorHAnsi"/>
          <w:lang w:val="en-US"/>
        </w:rPr>
        <w:t>4</w:t>
      </w:r>
      <w:r w:rsidR="009425EE" w:rsidRPr="00EC5106">
        <w:rPr>
          <w:rFonts w:asciiTheme="minorHAnsi" w:hAnsiTheme="minorHAnsi" w:cstheme="minorHAnsi"/>
          <w:lang w:val="en-US"/>
        </w:rPr>
        <w:t xml:space="preserve"> </w:t>
      </w:r>
      <w:r w:rsidR="001E25EB">
        <w:rPr>
          <w:rFonts w:asciiTheme="minorHAnsi" w:hAnsiTheme="minorHAnsi" w:cstheme="minorHAnsi"/>
          <w:lang w:val="en-US"/>
        </w:rPr>
        <w:t xml:space="preserve">Predicting </w:t>
      </w:r>
      <w:r w:rsidR="00CB1240">
        <w:rPr>
          <w:rFonts w:asciiTheme="minorHAnsi" w:hAnsiTheme="minorHAnsi" w:cstheme="minorHAnsi"/>
          <w:lang w:val="en-US"/>
        </w:rPr>
        <w:t xml:space="preserve">urban </w:t>
      </w:r>
      <w:r w:rsidR="001E25EB">
        <w:rPr>
          <w:rFonts w:asciiTheme="minorHAnsi" w:hAnsiTheme="minorHAnsi" w:cstheme="minorHAnsi"/>
          <w:lang w:val="en-US"/>
        </w:rPr>
        <w:t xml:space="preserve">land-use change </w:t>
      </w:r>
      <w:r w:rsidR="008161E8">
        <w:rPr>
          <w:rFonts w:asciiTheme="minorHAnsi" w:hAnsiTheme="minorHAnsi" w:cstheme="minorHAnsi"/>
          <w:lang w:val="en-US"/>
        </w:rPr>
        <w:t xml:space="preserve">for </w:t>
      </w:r>
      <w:r w:rsidR="001333EB">
        <w:rPr>
          <w:rFonts w:asciiTheme="minorHAnsi" w:hAnsiTheme="minorHAnsi" w:cstheme="minorHAnsi"/>
          <w:lang w:val="en-US"/>
        </w:rPr>
        <w:t>policy formulation</w:t>
      </w:r>
    </w:p>
    <w:p w14:paraId="1DFB6D78" w14:textId="727972B9" w:rsidR="00A34BCE" w:rsidRDefault="00B27D30" w:rsidP="0040748A">
      <w:pPr>
        <w:rPr>
          <w:lang w:val="en-US"/>
        </w:rPr>
      </w:pPr>
      <w:r>
        <w:rPr>
          <w:lang w:val="en-US"/>
        </w:rPr>
        <w:t>A total of</w:t>
      </w:r>
      <w:r w:rsidR="00426F54">
        <w:rPr>
          <w:lang w:val="en-US"/>
        </w:rPr>
        <w:t xml:space="preserve"> </w:t>
      </w:r>
      <w:r w:rsidR="008F2805">
        <w:rPr>
          <w:lang w:val="en-US"/>
        </w:rPr>
        <w:t>4.67</w:t>
      </w:r>
      <w:r w:rsidR="00426F54">
        <w:rPr>
          <w:lang w:val="en-US"/>
        </w:rPr>
        <w:t xml:space="preserve"> </w:t>
      </w:r>
      <w:r w:rsidR="00426F54">
        <w:rPr>
          <w:rFonts w:hint="eastAsia"/>
          <w:lang w:val="en-US"/>
        </w:rPr>
        <w:t>×</w:t>
      </w:r>
      <w:r w:rsidR="00426F54">
        <w:rPr>
          <w:lang w:val="en-US"/>
        </w:rPr>
        <w:t xml:space="preserve"> 10</w:t>
      </w:r>
      <w:r w:rsidR="00426F54" w:rsidRPr="00CC0A16">
        <w:rPr>
          <w:vertAlign w:val="superscript"/>
          <w:lang w:val="en-US"/>
        </w:rPr>
        <w:t>4</w:t>
      </w:r>
      <w:r w:rsidR="00426F54">
        <w:rPr>
          <w:lang w:val="en-US"/>
        </w:rPr>
        <w:t xml:space="preserve"> km</w:t>
      </w:r>
      <w:r w:rsidR="00426F54" w:rsidRPr="00CC0A16">
        <w:rPr>
          <w:vertAlign w:val="superscript"/>
          <w:lang w:val="en-US"/>
        </w:rPr>
        <w:t>2</w:t>
      </w:r>
      <w:r w:rsidR="00426F54">
        <w:rPr>
          <w:lang w:val="en-US"/>
        </w:rPr>
        <w:t xml:space="preserve"> of</w:t>
      </w:r>
      <w:r w:rsidR="0010637B">
        <w:rPr>
          <w:lang w:val="en-US"/>
        </w:rPr>
        <w:t xml:space="preserve"> </w:t>
      </w:r>
      <w:r w:rsidR="00117F59">
        <w:rPr>
          <w:lang w:val="en-US"/>
        </w:rPr>
        <w:t>land</w:t>
      </w:r>
      <w:r w:rsidR="00A45B29">
        <w:rPr>
          <w:lang w:val="en-US"/>
        </w:rPr>
        <w:t xml:space="preserve">s </w:t>
      </w:r>
      <w:r w:rsidR="006778CC">
        <w:rPr>
          <w:lang w:val="en-US"/>
        </w:rPr>
        <w:t>were</w:t>
      </w:r>
      <w:r w:rsidR="00A45B29">
        <w:rPr>
          <w:lang w:val="en-US"/>
        </w:rPr>
        <w:t xml:space="preserve"> predicted to be </w:t>
      </w:r>
      <w:r w:rsidR="00117F59">
        <w:rPr>
          <w:lang w:val="en-US"/>
        </w:rPr>
        <w:t xml:space="preserve">urbanized </w:t>
      </w:r>
      <w:r w:rsidR="0010637B">
        <w:rPr>
          <w:lang w:val="en-US"/>
        </w:rPr>
        <w:t xml:space="preserve">in the North China Plain </w:t>
      </w:r>
      <w:r w:rsidR="000A2B47">
        <w:rPr>
          <w:lang w:val="en-US"/>
        </w:rPr>
        <w:t>from</w:t>
      </w:r>
      <w:r w:rsidR="00350B68">
        <w:rPr>
          <w:lang w:val="en-US"/>
        </w:rPr>
        <w:t xml:space="preserve"> 20</w:t>
      </w:r>
      <w:r w:rsidR="00BE5CD3">
        <w:rPr>
          <w:lang w:val="en-US"/>
        </w:rPr>
        <w:t>18</w:t>
      </w:r>
      <w:r w:rsidR="00350B68">
        <w:rPr>
          <w:lang w:val="en-US"/>
        </w:rPr>
        <w:t xml:space="preserve"> to 2030 </w:t>
      </w:r>
      <w:r w:rsidR="003344B8">
        <w:rPr>
          <w:lang w:val="en-US"/>
        </w:rPr>
        <w:t>(</w:t>
      </w:r>
      <w:r w:rsidR="00BE5CD3">
        <w:rPr>
          <w:highlight w:val="yellow"/>
          <w:lang w:val="en-US"/>
        </w:rPr>
        <w:fldChar w:fldCharType="begin"/>
      </w:r>
      <w:r w:rsidR="00BE5CD3">
        <w:rPr>
          <w:lang w:val="en-US"/>
        </w:rPr>
        <w:instrText xml:space="preserve"> REF _Ref82635902 \h </w:instrText>
      </w:r>
      <w:r w:rsidR="00BE5CD3">
        <w:rPr>
          <w:highlight w:val="yellow"/>
          <w:lang w:val="en-US"/>
        </w:rPr>
      </w:r>
      <w:r w:rsidR="00BE5CD3">
        <w:rPr>
          <w:highlight w:val="yellow"/>
          <w:lang w:val="en-US"/>
        </w:rPr>
        <w:fldChar w:fldCharType="separate"/>
      </w:r>
      <w:r w:rsidR="00BE5CD3">
        <w:t xml:space="preserve">Table </w:t>
      </w:r>
      <w:r w:rsidR="00BE5CD3">
        <w:rPr>
          <w:noProof/>
        </w:rPr>
        <w:t>3</w:t>
      </w:r>
      <w:r w:rsidR="00BE5CD3">
        <w:rPr>
          <w:highlight w:val="yellow"/>
          <w:lang w:val="en-US"/>
        </w:rPr>
        <w:fldChar w:fldCharType="end"/>
      </w:r>
      <w:r w:rsidR="003344B8">
        <w:rPr>
          <w:lang w:val="en-US"/>
        </w:rPr>
        <w:t>)</w:t>
      </w:r>
      <w:r w:rsidR="00F44F28">
        <w:rPr>
          <w:lang w:val="en-US"/>
        </w:rPr>
        <w:t xml:space="preserve">, </w:t>
      </w:r>
      <w:r w:rsidR="00817D5C">
        <w:rPr>
          <w:lang w:val="en-US"/>
        </w:rPr>
        <w:t xml:space="preserve">and the </w:t>
      </w:r>
      <w:r w:rsidR="009025BC">
        <w:rPr>
          <w:lang w:val="en-US"/>
        </w:rPr>
        <w:t>three provinces with the highest</w:t>
      </w:r>
      <w:r w:rsidR="005C0BDC">
        <w:rPr>
          <w:lang w:val="en-US"/>
        </w:rPr>
        <w:t xml:space="preserve"> urban </w:t>
      </w:r>
      <w:r w:rsidR="009025BC">
        <w:rPr>
          <w:lang w:val="en-US"/>
        </w:rPr>
        <w:t xml:space="preserve">area </w:t>
      </w:r>
      <w:r w:rsidR="005C0BDC">
        <w:rPr>
          <w:lang w:val="en-US"/>
        </w:rPr>
        <w:t>increase</w:t>
      </w:r>
      <w:r w:rsidR="009025BC">
        <w:rPr>
          <w:lang w:val="en-US"/>
        </w:rPr>
        <w:t xml:space="preserve"> rate</w:t>
      </w:r>
      <w:r w:rsidR="00BB0A78">
        <w:rPr>
          <w:lang w:val="en-US"/>
        </w:rPr>
        <w:t xml:space="preserve"> (</w:t>
      </w:r>
      <w:r w:rsidR="00574295">
        <w:rPr>
          <w:lang w:val="en-US"/>
        </w:rPr>
        <w:t>Anhui, Jiangsu, and Henan</w:t>
      </w:r>
      <w:r w:rsidR="00BB0A78">
        <w:rPr>
          <w:lang w:val="en-US"/>
        </w:rPr>
        <w:t>)</w:t>
      </w:r>
      <w:r w:rsidR="005C0BDC">
        <w:rPr>
          <w:lang w:val="en-US"/>
        </w:rPr>
        <w:t xml:space="preserve"> </w:t>
      </w:r>
      <w:r w:rsidR="009025BC">
        <w:rPr>
          <w:lang w:val="en-US"/>
        </w:rPr>
        <w:t xml:space="preserve">were all in the </w:t>
      </w:r>
      <w:r w:rsidR="00FE2303">
        <w:rPr>
          <w:lang w:val="en-US"/>
        </w:rPr>
        <w:t>sou</w:t>
      </w:r>
      <w:r w:rsidR="009025BC">
        <w:rPr>
          <w:lang w:val="en-US"/>
        </w:rPr>
        <w:t>thern part</w:t>
      </w:r>
      <w:r>
        <w:rPr>
          <w:lang w:val="en-US"/>
        </w:rPr>
        <w:t xml:space="preserve"> (</w:t>
      </w:r>
      <w:r w:rsidR="002519F2">
        <w:rPr>
          <w:lang w:val="en-US"/>
        </w:rPr>
        <w:fldChar w:fldCharType="begin"/>
      </w:r>
      <w:r w:rsidR="002519F2">
        <w:rPr>
          <w:lang w:val="en-US"/>
        </w:rPr>
        <w:instrText xml:space="preserve"> REF _Ref81459809 \h </w:instrText>
      </w:r>
      <w:r w:rsidR="002519F2">
        <w:rPr>
          <w:lang w:val="en-US"/>
        </w:rPr>
      </w:r>
      <w:r w:rsidR="002519F2">
        <w:rPr>
          <w:lang w:val="en-US"/>
        </w:rPr>
        <w:fldChar w:fldCharType="separate"/>
      </w:r>
      <w:r w:rsidR="002519F2">
        <w:t xml:space="preserve">Figure </w:t>
      </w:r>
      <w:r w:rsidR="002519F2">
        <w:rPr>
          <w:noProof/>
        </w:rPr>
        <w:t>4</w:t>
      </w:r>
      <w:r w:rsidR="002519F2">
        <w:rPr>
          <w:lang w:val="en-US"/>
        </w:rPr>
        <w:fldChar w:fldCharType="end"/>
      </w:r>
      <w:r>
        <w:rPr>
          <w:lang w:val="en-US"/>
        </w:rPr>
        <w:t>)</w:t>
      </w:r>
      <w:r w:rsidR="009025BC">
        <w:rPr>
          <w:lang w:val="en-US"/>
        </w:rPr>
        <w:t>.</w:t>
      </w:r>
      <w:r w:rsidR="00713D3F">
        <w:rPr>
          <w:lang w:val="en-US"/>
        </w:rPr>
        <w:t xml:space="preserve"> </w:t>
      </w:r>
      <w:r w:rsidR="00F03748">
        <w:rPr>
          <w:lang w:val="en-US"/>
        </w:rPr>
        <w:t>The prediction</w:t>
      </w:r>
      <w:r w:rsidR="00561BEA">
        <w:rPr>
          <w:lang w:val="en-US"/>
        </w:rPr>
        <w:t xml:space="preserve"> map</w:t>
      </w:r>
      <w:r w:rsidR="00F03748">
        <w:rPr>
          <w:lang w:val="en-US"/>
        </w:rPr>
        <w:t xml:space="preserve"> </w:t>
      </w:r>
      <w:r w:rsidR="00C5105C">
        <w:rPr>
          <w:lang w:val="en-US"/>
        </w:rPr>
        <w:t>infers a</w:t>
      </w:r>
      <w:r w:rsidR="00E94194">
        <w:rPr>
          <w:lang w:val="en-US"/>
        </w:rPr>
        <w:t>n</w:t>
      </w:r>
      <w:r w:rsidR="00C5105C">
        <w:rPr>
          <w:lang w:val="en-US"/>
        </w:rPr>
        <w:t xml:space="preserve"> </w:t>
      </w:r>
      <w:r w:rsidR="00E94194">
        <w:rPr>
          <w:lang w:val="en-US"/>
        </w:rPr>
        <w:t xml:space="preserve">imbalanced urbanization </w:t>
      </w:r>
      <w:r w:rsidR="001527B9">
        <w:rPr>
          <w:lang w:val="en-US"/>
        </w:rPr>
        <w:t xml:space="preserve">future </w:t>
      </w:r>
      <w:r w:rsidR="00DF1653">
        <w:rPr>
          <w:lang w:val="en-US"/>
        </w:rPr>
        <w:t>in</w:t>
      </w:r>
      <w:r w:rsidR="001527B9">
        <w:rPr>
          <w:lang w:val="en-US"/>
        </w:rPr>
        <w:t xml:space="preserve"> the next decade, </w:t>
      </w:r>
      <w:r w:rsidR="00FB28CA">
        <w:rPr>
          <w:lang w:val="en-US"/>
        </w:rPr>
        <w:t xml:space="preserve">which could </w:t>
      </w:r>
      <w:r w:rsidR="00C74499">
        <w:rPr>
          <w:lang w:val="en-US"/>
        </w:rPr>
        <w:t xml:space="preserve">bring challenges for the </w:t>
      </w:r>
      <w:r w:rsidR="00E01B54">
        <w:rPr>
          <w:lang w:val="en-US"/>
        </w:rPr>
        <w:t>social-economic</w:t>
      </w:r>
      <w:r w:rsidR="005C33AB">
        <w:rPr>
          <w:lang w:val="en-US"/>
        </w:rPr>
        <w:t xml:space="preserve"> development and</w:t>
      </w:r>
      <w:r w:rsidR="00DA77B4">
        <w:rPr>
          <w:lang w:val="en-US"/>
        </w:rPr>
        <w:t xml:space="preserve"> ecological conservations</w:t>
      </w:r>
      <w:r w:rsidR="003C2AFC" w:rsidRPr="003C2AFC">
        <w:rPr>
          <w:lang w:val="en-US"/>
        </w:rPr>
        <w:t xml:space="preserve"> </w:t>
      </w:r>
      <w:r w:rsidR="003C2AFC">
        <w:rPr>
          <w:lang w:val="en-US"/>
        </w:rPr>
        <w:t>in the study area</w:t>
      </w:r>
      <w:r w:rsidR="00DA77B4">
        <w:rPr>
          <w:lang w:val="en-US"/>
        </w:rPr>
        <w:t>.</w:t>
      </w:r>
      <w:r w:rsidR="000068A7">
        <w:rPr>
          <w:lang w:val="en-US"/>
        </w:rPr>
        <w:t xml:space="preserve"> </w:t>
      </w:r>
      <w:r w:rsidR="007428FD">
        <w:rPr>
          <w:lang w:val="en-US"/>
        </w:rPr>
        <w:t xml:space="preserve">Our precise 2030 urban layout prediction provides spatial-explicit references to reflect the </w:t>
      </w:r>
      <w:r w:rsidR="00526061">
        <w:rPr>
          <w:lang w:val="en-US"/>
        </w:rPr>
        <w:t>key</w:t>
      </w:r>
      <w:r w:rsidR="007428FD">
        <w:rPr>
          <w:lang w:val="en-US"/>
        </w:rPr>
        <w:t xml:space="preserve"> econom</w:t>
      </w:r>
      <w:r w:rsidR="00526061">
        <w:rPr>
          <w:lang w:val="en-US"/>
        </w:rPr>
        <w:t>ic performance</w:t>
      </w:r>
      <w:r w:rsidR="00D537EE">
        <w:rPr>
          <w:lang w:val="en-US"/>
        </w:rPr>
        <w:t xml:space="preserve"> of China</w:t>
      </w:r>
      <w:r w:rsidR="007428FD">
        <w:rPr>
          <w:lang w:val="en-US"/>
        </w:rPr>
        <w:t xml:space="preserve"> </w:t>
      </w:r>
      <w:r w:rsidR="00526061">
        <w:rPr>
          <w:lang w:val="en-US"/>
        </w:rPr>
        <w:t>because</w:t>
      </w:r>
      <w:r w:rsidR="007428FD">
        <w:rPr>
          <w:lang w:val="en-US"/>
        </w:rPr>
        <w:t xml:space="preserve"> </w:t>
      </w:r>
      <w:r w:rsidR="00526061">
        <w:rPr>
          <w:lang w:val="en-US"/>
        </w:rPr>
        <w:t>t</w:t>
      </w:r>
      <w:r w:rsidR="000068A7">
        <w:rPr>
          <w:lang w:val="en-US"/>
        </w:rPr>
        <w:t>hree mega</w:t>
      </w:r>
      <w:r w:rsidR="0045014F">
        <w:rPr>
          <w:lang w:val="en-US"/>
        </w:rPr>
        <w:t>-</w:t>
      </w:r>
      <w:r w:rsidR="000068A7">
        <w:rPr>
          <w:lang w:val="en-US"/>
        </w:rPr>
        <w:t>city-group</w:t>
      </w:r>
      <w:r w:rsidR="00526061">
        <w:rPr>
          <w:lang w:val="en-US"/>
        </w:rPr>
        <w:t xml:space="preserve"> (</w:t>
      </w:r>
      <w:r w:rsidR="0045014F" w:rsidRPr="00BF2719">
        <w:rPr>
          <w:lang w:val="en-US"/>
        </w:rPr>
        <w:t>Beijing-Tianjin-Hebei</w:t>
      </w:r>
      <w:r w:rsidR="0045014F">
        <w:rPr>
          <w:lang w:val="en-US"/>
        </w:rPr>
        <w:t xml:space="preserve">, the </w:t>
      </w:r>
      <w:r w:rsidR="0045014F" w:rsidRPr="00353EAA">
        <w:rPr>
          <w:lang w:val="en-US"/>
        </w:rPr>
        <w:t>Yangtze</w:t>
      </w:r>
      <w:r w:rsidR="0045014F">
        <w:rPr>
          <w:lang w:val="en-US"/>
        </w:rPr>
        <w:t xml:space="preserve"> </w:t>
      </w:r>
      <w:r w:rsidR="0045014F" w:rsidRPr="00353EAA">
        <w:rPr>
          <w:lang w:val="en-US"/>
        </w:rPr>
        <w:t>River Delta</w:t>
      </w:r>
      <w:r w:rsidR="0045014F">
        <w:rPr>
          <w:lang w:val="en-US"/>
        </w:rPr>
        <w:t xml:space="preserve">, and the </w:t>
      </w:r>
      <w:r w:rsidR="0045014F" w:rsidRPr="004A546F">
        <w:rPr>
          <w:lang w:val="en-US"/>
        </w:rPr>
        <w:t>Central Plains</w:t>
      </w:r>
      <w:r w:rsidR="008854EB">
        <w:rPr>
          <w:lang w:val="en-US"/>
        </w:rPr>
        <w:t xml:space="preserve"> </w:t>
      </w:r>
      <w:r w:rsidR="00526061">
        <w:rPr>
          <w:lang w:val="en-US"/>
        </w:rPr>
        <w:t xml:space="preserve">) </w:t>
      </w:r>
      <w:r w:rsidR="001926B1">
        <w:rPr>
          <w:lang w:val="en-US"/>
        </w:rPr>
        <w:t>that accounted for one-third of the gross domestic product (GDP) in China</w:t>
      </w:r>
      <w:r w:rsidR="0045014F">
        <w:rPr>
          <w:lang w:val="en-US"/>
        </w:rPr>
        <w:t xml:space="preserve"> are included in the study region</w:t>
      </w:r>
      <w:r w:rsidR="00A0208F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Content>
          <w:r w:rsidR="00A0208F">
            <w:rPr>
              <w:lang w:val="en-US"/>
            </w:rPr>
            <w:fldChar w:fldCharType="begin"/>
          </w:r>
          <w:r w:rsidR="00A0208F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NzM0ZWI5YmQtNWQ5NS00ZGFjLWE2YzctOWY4M2JlZjQzZDA2IiwiVGV4dCI6IihOYXRpb25hbCBCdXJlYXUgb2YgU3RhdGlzdGljcyBvZiBDaGluYSAyMDE5YikiLCJXQUlWZXJzaW9uIjoiNi4xMC4wLjAifQ==}</w:instrText>
          </w:r>
          <w:r w:rsidR="00A0208F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(National Bureau of Statistics of China 2019b)</w:t>
          </w:r>
          <w:r w:rsidR="00A0208F">
            <w:rPr>
              <w:lang w:val="en-US"/>
            </w:rPr>
            <w:fldChar w:fldCharType="end"/>
          </w:r>
        </w:sdtContent>
      </w:sdt>
      <w:r w:rsidR="00D848FD">
        <w:rPr>
          <w:lang w:val="en-US"/>
        </w:rPr>
        <w:t>.</w:t>
      </w:r>
      <w:r w:rsidR="0020282F">
        <w:rPr>
          <w:lang w:val="en-US"/>
        </w:rPr>
        <w:t xml:space="preserve"> The strategical development plan of China</w:t>
      </w:r>
      <w:r w:rsidR="00B773E7">
        <w:rPr>
          <w:lang w:val="en-US"/>
        </w:rPr>
        <w:t xml:space="preserve"> benefits from </w:t>
      </w:r>
      <w:r w:rsidR="00375CD4">
        <w:rPr>
          <w:lang w:val="en-US"/>
        </w:rPr>
        <w:t>the</w:t>
      </w:r>
      <w:r w:rsidR="00B773E7">
        <w:rPr>
          <w:lang w:val="en-US"/>
        </w:rPr>
        <w:t xml:space="preserve"> prediction </w:t>
      </w:r>
      <w:r w:rsidR="00375CD4">
        <w:rPr>
          <w:lang w:val="en-US"/>
        </w:rPr>
        <w:t>of this study in</w:t>
      </w:r>
      <w:r w:rsidR="00B773E7">
        <w:rPr>
          <w:lang w:val="en-US"/>
        </w:rPr>
        <w:t xml:space="preserve"> </w:t>
      </w:r>
      <w:r w:rsidR="00375CD4">
        <w:rPr>
          <w:lang w:val="en-US"/>
        </w:rPr>
        <w:t xml:space="preserve">identifying </w:t>
      </w:r>
      <w:r w:rsidR="00524743">
        <w:rPr>
          <w:lang w:val="en-US"/>
        </w:rPr>
        <w:t xml:space="preserve">potential </w:t>
      </w:r>
      <w:r w:rsidR="00CA2427">
        <w:rPr>
          <w:lang w:val="en-US"/>
        </w:rPr>
        <w:t xml:space="preserve">social-economic </w:t>
      </w:r>
      <w:r w:rsidR="00524743">
        <w:rPr>
          <w:lang w:val="en-US"/>
        </w:rPr>
        <w:t>hazard</w:t>
      </w:r>
      <w:r w:rsidR="00454352">
        <w:rPr>
          <w:lang w:val="en-US"/>
        </w:rPr>
        <w:t>s</w:t>
      </w:r>
      <w:r w:rsidR="00CA2427">
        <w:rPr>
          <w:lang w:val="en-US"/>
        </w:rPr>
        <w:t xml:space="preserve"> originat</w:t>
      </w:r>
      <w:r w:rsidR="00454352">
        <w:rPr>
          <w:lang w:val="en-US"/>
        </w:rPr>
        <w:t>ing</w:t>
      </w:r>
      <w:r w:rsidR="00CA2427">
        <w:rPr>
          <w:lang w:val="en-US"/>
        </w:rPr>
        <w:t xml:space="preserve"> from unbalanced urban expansion, </w:t>
      </w:r>
      <w:r w:rsidR="00D114E3">
        <w:rPr>
          <w:lang w:val="en-US"/>
        </w:rPr>
        <w:t xml:space="preserve">and </w:t>
      </w:r>
      <w:r w:rsidR="001865B6">
        <w:rPr>
          <w:lang w:val="en-US"/>
        </w:rPr>
        <w:t xml:space="preserve">our exact simulation </w:t>
      </w:r>
      <w:r w:rsidR="00B756EF">
        <w:rPr>
          <w:lang w:val="en-US"/>
        </w:rPr>
        <w:t xml:space="preserve">offers </w:t>
      </w:r>
      <w:r w:rsidR="00CC4F76">
        <w:rPr>
          <w:lang w:val="en-US"/>
        </w:rPr>
        <w:t xml:space="preserve">an accurate map </w:t>
      </w:r>
      <w:r w:rsidR="00B756EF">
        <w:rPr>
          <w:lang w:val="en-US"/>
        </w:rPr>
        <w:t>to</w:t>
      </w:r>
      <w:r w:rsidR="00444110">
        <w:rPr>
          <w:lang w:val="en-US"/>
        </w:rPr>
        <w:t xml:space="preserve"> assist the</w:t>
      </w:r>
      <w:r w:rsidR="00B756EF">
        <w:rPr>
          <w:lang w:val="en-US"/>
        </w:rPr>
        <w:t xml:space="preserve"> </w:t>
      </w:r>
      <w:r w:rsidR="00444110">
        <w:rPr>
          <w:lang w:val="en-US"/>
        </w:rPr>
        <w:t xml:space="preserve">policy formulation </w:t>
      </w:r>
      <w:r w:rsidR="00C50D55">
        <w:rPr>
          <w:lang w:val="en-US"/>
        </w:rPr>
        <w:t>that adapt</w:t>
      </w:r>
      <w:r w:rsidR="001B397B">
        <w:rPr>
          <w:lang w:val="en-US"/>
        </w:rPr>
        <w:t>ed</w:t>
      </w:r>
      <w:r w:rsidR="00C50D55">
        <w:rPr>
          <w:lang w:val="en-US"/>
        </w:rPr>
        <w:t xml:space="preserve"> to the </w:t>
      </w:r>
      <w:r w:rsidR="003B0480">
        <w:rPr>
          <w:lang w:val="en-US"/>
        </w:rPr>
        <w:t>explicit urbanization</w:t>
      </w:r>
      <w:r w:rsidR="00C50D55">
        <w:rPr>
          <w:lang w:val="en-US"/>
        </w:rPr>
        <w:t xml:space="preserve"> conditions.</w:t>
      </w:r>
      <w:r w:rsidR="001939F1">
        <w:rPr>
          <w:lang w:val="en-US"/>
        </w:rPr>
        <w:t xml:space="preserve"> </w:t>
      </w:r>
      <w:r w:rsidR="009F0143">
        <w:rPr>
          <w:lang w:val="en-US"/>
        </w:rPr>
        <w:t xml:space="preserve">The competition between urban development and food production </w:t>
      </w:r>
      <w:r w:rsidR="00136558">
        <w:rPr>
          <w:lang w:val="en-US"/>
        </w:rPr>
        <w:t xml:space="preserve">in the study area </w:t>
      </w:r>
      <w:r w:rsidR="00457877">
        <w:rPr>
          <w:lang w:val="en-US"/>
        </w:rPr>
        <w:t>has an essential impact on China’s food security</w:t>
      </w:r>
      <w:r w:rsidR="00B44786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cb695023-ff33-43a4-8dbb-b12c71ca1a68"/>
          <w:id w:val="-1262141003"/>
          <w:placeholder>
            <w:docPart w:val="DefaultPlaceholder_-1854013440"/>
          </w:placeholder>
        </w:sdtPr>
        <w:sdtContent>
          <w:r w:rsidR="00B44786">
            <w:rPr>
              <w:lang w:val="en-US"/>
            </w:rPr>
            <w:fldChar w:fldCharType="begin"/>
          </w:r>
          <w:r w:rsidR="00CF7FB3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Ny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wLTI3VDEzOjEyOjQ5IiwiUHJvamVjdCI6eyIkcmVmIjoiNSJ9fSwiVXNlTnVtYmVyaW5nVHlwZU9mUGFyZW50RG9jdW1lbnQiOmZhbHNlfV0sIkZvcm1hdHRlZFRleHQiOnsiJGlkIjoiMTUiLCJDb3VudCI6MSwiVGV4dFVuaXRzIjpbeyIkaWQiOiIxNiIsIkZvbnRTdHlsZSI6eyIkaWQiOiIxNyIsIk5ldXRyYWwiOnRydWV9LCJSZWFkaW5nT3JkZXIiOjEsIlRleHQiOiIoSmluIGV0IGFsLiAyMDE5KSJ9XX0sIlRhZyI6IkNpdGF2aVBsYWNlaG9sZGVyI2NiNjk1MDIzLWZmMzMtNDNhNC04ZGJiLWIxMmM3MWNhMWE2OCIsIlRleHQiOiIoSmluIGV0IGFsLiAyMDE5KSIsIldBSVZlcnNpb24iOiI2LjEwLjAuMCJ9}</w:instrText>
          </w:r>
          <w:r w:rsidR="00B44786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</w:t>
          </w:r>
          <w:proofErr w:type="spellStart"/>
          <w:r w:rsidR="00A0208F">
            <w:rPr>
              <w:lang w:val="en-US"/>
            </w:rPr>
            <w:t>Jin</w:t>
          </w:r>
          <w:proofErr w:type="spellEnd"/>
          <w:r w:rsidR="00A0208F">
            <w:rPr>
              <w:lang w:val="en-US"/>
            </w:rPr>
            <w:t xml:space="preserve"> et al. 2019)</w:t>
          </w:r>
          <w:r w:rsidR="00B44786">
            <w:rPr>
              <w:lang w:val="en-US"/>
            </w:rPr>
            <w:fldChar w:fldCharType="end"/>
          </w:r>
        </w:sdtContent>
      </w:sdt>
      <w:r w:rsidR="00457877">
        <w:rPr>
          <w:lang w:val="en-US"/>
        </w:rPr>
        <w:t xml:space="preserve">, </w:t>
      </w:r>
      <w:r w:rsidR="001C119D">
        <w:rPr>
          <w:lang w:val="en-US"/>
        </w:rPr>
        <w:t xml:space="preserve">which </w:t>
      </w:r>
      <w:r w:rsidR="009F0143">
        <w:rPr>
          <w:lang w:val="en-US"/>
        </w:rPr>
        <w:t xml:space="preserve">can be alleviated with </w:t>
      </w:r>
      <w:r w:rsidR="009F0143">
        <w:rPr>
          <w:rFonts w:hint="eastAsia"/>
          <w:lang w:val="en-US"/>
        </w:rPr>
        <w:t>our</w:t>
      </w:r>
      <w:r w:rsidR="009F0143">
        <w:rPr>
          <w:lang w:val="en-US"/>
        </w:rPr>
        <w:t xml:space="preserve"> exact future urban predictions</w:t>
      </w:r>
      <w:r w:rsidR="00A84FBF">
        <w:rPr>
          <w:lang w:val="en-US"/>
        </w:rPr>
        <w:t xml:space="preserve"> because th</w:t>
      </w:r>
      <w:r w:rsidR="00FB4E14">
        <w:rPr>
          <w:lang w:val="en-US"/>
        </w:rPr>
        <w:t>is</w:t>
      </w:r>
      <w:r w:rsidR="00A84FBF">
        <w:rPr>
          <w:lang w:val="en-US"/>
        </w:rPr>
        <w:t xml:space="preserve"> accurate prediction provides </w:t>
      </w:r>
      <w:r w:rsidR="003D5FBF" w:rsidRPr="003D5FBF">
        <w:rPr>
          <w:lang w:val="en-US"/>
        </w:rPr>
        <w:t>in advance</w:t>
      </w:r>
      <w:r w:rsidR="00A84FBF">
        <w:rPr>
          <w:lang w:val="en-US"/>
        </w:rPr>
        <w:t xml:space="preserve"> </w:t>
      </w:r>
      <w:r w:rsidR="003B0690">
        <w:rPr>
          <w:lang w:val="en-US"/>
        </w:rPr>
        <w:t>alert</w:t>
      </w:r>
      <w:r w:rsidR="001E677D">
        <w:rPr>
          <w:lang w:val="en-US"/>
        </w:rPr>
        <w:t>s</w:t>
      </w:r>
      <w:r w:rsidR="003B0690">
        <w:rPr>
          <w:lang w:val="en-US"/>
        </w:rPr>
        <w:t xml:space="preserve"> to </w:t>
      </w:r>
      <w:r w:rsidR="005B1434">
        <w:rPr>
          <w:lang w:val="en-US"/>
        </w:rPr>
        <w:t xml:space="preserve">develop </w:t>
      </w:r>
      <w:r w:rsidR="00EF4A3C">
        <w:rPr>
          <w:lang w:val="en-US"/>
        </w:rPr>
        <w:t>plans</w:t>
      </w:r>
      <w:r w:rsidR="00472014">
        <w:rPr>
          <w:lang w:val="en-US"/>
        </w:rPr>
        <w:t xml:space="preserve">/policies that </w:t>
      </w:r>
      <w:r w:rsidR="007023B0">
        <w:rPr>
          <w:lang w:val="en-US"/>
        </w:rPr>
        <w:t>reduce</w:t>
      </w:r>
      <w:r w:rsidR="00EF4A3C">
        <w:rPr>
          <w:lang w:val="en-US"/>
        </w:rPr>
        <w:t xml:space="preserve"> the</w:t>
      </w:r>
      <w:r w:rsidR="00472014">
        <w:rPr>
          <w:lang w:val="en-US"/>
        </w:rPr>
        <w:t xml:space="preserve"> </w:t>
      </w:r>
      <w:r w:rsidR="00C41129">
        <w:rPr>
          <w:lang w:val="en-US"/>
        </w:rPr>
        <w:t xml:space="preserve">food production loss </w:t>
      </w:r>
      <w:r w:rsidR="0051272A">
        <w:rPr>
          <w:lang w:val="en-US"/>
        </w:rPr>
        <w:t>from</w:t>
      </w:r>
      <w:r w:rsidR="00C41129">
        <w:rPr>
          <w:lang w:val="en-US"/>
        </w:rPr>
        <w:t xml:space="preserve"> </w:t>
      </w:r>
      <w:r w:rsidR="00EF4A3C">
        <w:rPr>
          <w:lang w:val="en-US"/>
        </w:rPr>
        <w:t>farmland occupation</w:t>
      </w:r>
      <w:r w:rsidR="009F0143">
        <w:rPr>
          <w:lang w:val="en-US"/>
        </w:rPr>
        <w:t xml:space="preserve">. </w:t>
      </w:r>
      <w:r w:rsidR="007029E0">
        <w:rPr>
          <w:lang w:val="en-US"/>
        </w:rPr>
        <w:t>The ecosystem</w:t>
      </w:r>
      <w:r w:rsidR="00BD7042">
        <w:rPr>
          <w:lang w:val="en-US"/>
        </w:rPr>
        <w:t xml:space="preserve"> and environment conservation </w:t>
      </w:r>
      <w:r w:rsidR="00CA6A64">
        <w:rPr>
          <w:lang w:val="en-US"/>
        </w:rPr>
        <w:t xml:space="preserve">also </w:t>
      </w:r>
      <w:r w:rsidR="007E7B69">
        <w:rPr>
          <w:lang w:val="en-US"/>
        </w:rPr>
        <w:t>benefit from our precise</w:t>
      </w:r>
      <w:r w:rsidR="00B83CB2">
        <w:rPr>
          <w:lang w:val="en-US"/>
        </w:rPr>
        <w:t xml:space="preserve"> urban predictions. </w:t>
      </w:r>
      <w:r w:rsidR="00651F37">
        <w:rPr>
          <w:lang w:val="en-US"/>
        </w:rPr>
        <w:t>For example, urban land is an important proxy for water consumption</w:t>
      </w:r>
      <w:r w:rsidR="00990C3F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Content>
          <w:r w:rsidR="00990C3F">
            <w:rPr>
              <w:lang w:val="en-US"/>
            </w:rPr>
            <w:fldChar w:fldCharType="begin"/>
          </w:r>
          <w:r w:rsidR="00CF7FB3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i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IGV0IGFsLiAyMDE4KSJ9XX0sIlRhZyI6IkNpdGF2aVBsYWNlaG9sZGVyIzIzOTVkNTJlLWE1M2EtNGI5Yi04NjA1LTkxMjVmYTgxZGFlMSIsIlRleHQiOiIoSG9la3N0cmEgZXQgYWwuIDIwMTgpIiwiV0FJVmVyc2lvbiI6IjYuMTAuMC4wIn0=}</w:instrText>
          </w:r>
          <w:r w:rsidR="00990C3F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(Hoekstra et al. 2018)</w:t>
          </w:r>
          <w:r w:rsidR="00990C3F">
            <w:rPr>
              <w:lang w:val="en-US"/>
            </w:rPr>
            <w:fldChar w:fldCharType="end"/>
          </w:r>
        </w:sdtContent>
      </w:sdt>
      <w:r w:rsidR="00651F37">
        <w:rPr>
          <w:lang w:val="en-US"/>
        </w:rPr>
        <w:t xml:space="preserve"> and </w:t>
      </w:r>
      <w:r w:rsidR="00511826">
        <w:rPr>
          <w:lang w:val="en-US"/>
        </w:rPr>
        <w:t>waste produc</w:t>
      </w:r>
      <w:r w:rsidR="00615775">
        <w:rPr>
          <w:lang w:val="en-US"/>
        </w:rPr>
        <w:t>tion</w:t>
      </w:r>
      <w:r w:rsidR="00B317D6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Content>
          <w:r w:rsidR="00B317D6">
            <w:rPr>
              <w:lang w:val="en-US"/>
            </w:rPr>
            <w:fldChar w:fldCharType="begin"/>
          </w:r>
          <w:r w:rsidR="00CF7FB3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d2FzbWFuLjIwMTguMTAuMDM0IiwiVXJpU3RyaW5nIjoiaHR0cHM6Ly9kb2kub3JnLzEwLjEwMTYvai53YXNtYW4uMjAxOC4xMC4w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1NjozMSIsIk1vZGlmaWVkQnkiOiJfV2FuZ2oiLCJJZCI6IjVkYjY5OWExLWIyZjctNDY2ZC1iZmQ0LTBmNTQ4MzJkYWUwZSIsIk1vZGlmaWVkT24iOiIyMDIxLTEwLTI3VDA0OjU2OjM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A1MTQ0NzUiLCJVcmlTdHJpbmciOiJodHRwOi8vd3d3Lm5jYmkubmxtLm5paC5nb3YvcHVibWVkLzMwNTE0NDc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YW5naiIsIkNyZWF0ZWRPbiI6IjIwMjEtMTAtMjdUMDQ6NTY6MzYiLCJNb2RpZmllZEJ5IjoiX1dhbmdqIiwiSWQiOiIyMTlkYzNlZi0wOGU4LTRlYmQtOGMwYy05YWE5Yjg0ZjYyZDEiLCJNb2RpZmllZE9uIjoiMjAyMS0xMC0yN1QwNDo1NjozNi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C0yN1QxMzoxMjo0OSIsIlByb2plY3QiOnsiJHJlZiI6IjUifX0sIlVzZU51bWJlcmluZ1R5cGVPZlBhcmVudERvY3VtZW50IjpmYWxzZX1dLCJGb3JtYXR0ZWRUZXh0Ijp7IiRpZCI6IjE2IiwiQ291bnQiOjEsIlRleHRVbml0cyI6W3siJGlkIjoiMTciLCJGb250U3R5bGUiOnsiJGlkIjoiMTgiLCJOZXV0cmFsIjp0cnVlfSwiUmVhZGluZ09yZGVyIjoxLCJUZXh0IjoiKFplbGxlciBldCBhbC4gMjAxOSkifV19LCJUYWciOiJDaXRhdmlQbGFjZWhvbGRlciMzMzc5NTY1Mi04ZjFhLTQxNmEtOTQ1NC1jN2JlNzAxMGY2MTEiLCJUZXh0IjoiKFplbGxlciBldCBhbC4gMjAxOSkiLCJXQUlWZXJzaW9uIjoiNi4xMC4wLjAifQ==}</w:instrText>
          </w:r>
          <w:r w:rsidR="00B317D6">
            <w:rPr>
              <w:lang w:val="en-US"/>
            </w:rPr>
            <w:fldChar w:fldCharType="separate"/>
          </w:r>
          <w:r w:rsidR="00A0208F">
            <w:rPr>
              <w:lang w:val="en-US"/>
            </w:rPr>
            <w:t>(Zeller et al. 2019)</w:t>
          </w:r>
          <w:r w:rsidR="00B317D6">
            <w:rPr>
              <w:lang w:val="en-US"/>
            </w:rPr>
            <w:fldChar w:fldCharType="end"/>
          </w:r>
        </w:sdtContent>
      </w:sdt>
      <w:r w:rsidR="005159CE">
        <w:rPr>
          <w:lang w:val="en-US"/>
        </w:rPr>
        <w:t xml:space="preserve">, and such consumption and production in the </w:t>
      </w:r>
      <w:r w:rsidR="00B0221B">
        <w:rPr>
          <w:lang w:val="en-US"/>
        </w:rPr>
        <w:t xml:space="preserve">study area in </w:t>
      </w:r>
      <w:r w:rsidR="000A3DFE">
        <w:rPr>
          <w:lang w:val="en-US"/>
        </w:rPr>
        <w:t xml:space="preserve">the </w:t>
      </w:r>
      <w:r w:rsidR="005159CE">
        <w:rPr>
          <w:lang w:val="en-US"/>
        </w:rPr>
        <w:t>future can be</w:t>
      </w:r>
      <w:r w:rsidR="00B0221B">
        <w:rPr>
          <w:lang w:val="en-US"/>
        </w:rPr>
        <w:t xml:space="preserve"> </w:t>
      </w:r>
      <w:r w:rsidR="000A3DFE">
        <w:rPr>
          <w:lang w:val="en-US"/>
        </w:rPr>
        <w:t>determined given the accurate urban map.</w:t>
      </w:r>
      <w:r w:rsidR="00CC493C">
        <w:rPr>
          <w:lang w:val="en-US"/>
        </w:rPr>
        <w:t xml:space="preserve"> Lastly, t</w:t>
      </w:r>
      <w:r w:rsidR="00E265BB">
        <w:rPr>
          <w:lang w:val="en-US"/>
        </w:rPr>
        <w:t xml:space="preserve">he </w:t>
      </w:r>
      <w:r w:rsidR="00CC493C">
        <w:rPr>
          <w:lang w:val="en-US"/>
        </w:rPr>
        <w:t>future</w:t>
      </w:r>
      <w:r w:rsidR="00E265BB">
        <w:rPr>
          <w:lang w:val="en-US"/>
        </w:rPr>
        <w:t xml:space="preserve"> </w:t>
      </w:r>
      <w:r w:rsidR="009A5F71">
        <w:rPr>
          <w:lang w:val="en-US"/>
        </w:rPr>
        <w:t xml:space="preserve">urban layout </w:t>
      </w:r>
      <w:r w:rsidR="00CC493C">
        <w:rPr>
          <w:lang w:val="en-US"/>
        </w:rPr>
        <w:t xml:space="preserve">provides a </w:t>
      </w:r>
      <w:r w:rsidR="00C67D44">
        <w:rPr>
          <w:lang w:val="en-US"/>
        </w:rPr>
        <w:t xml:space="preserve">baseline for </w:t>
      </w:r>
      <w:r w:rsidR="00DE06F5">
        <w:rPr>
          <w:lang w:val="en-US"/>
        </w:rPr>
        <w:t xml:space="preserve">the local government to </w:t>
      </w:r>
      <w:r w:rsidR="00FA1E32">
        <w:rPr>
          <w:lang w:val="en-US"/>
        </w:rPr>
        <w:t>address the land</w:t>
      </w:r>
      <w:r w:rsidR="00C67D44">
        <w:rPr>
          <w:lang w:val="en-US"/>
        </w:rPr>
        <w:t>-</w:t>
      </w:r>
      <w:r w:rsidR="00FA1E32">
        <w:rPr>
          <w:lang w:val="en-US"/>
        </w:rPr>
        <w:t>use conflict</w:t>
      </w:r>
      <w:r w:rsidR="00C67D44">
        <w:rPr>
          <w:lang w:val="en-US"/>
        </w:rPr>
        <w:t>s</w:t>
      </w:r>
      <w:r w:rsidR="00FA1E32">
        <w:rPr>
          <w:lang w:val="en-US"/>
        </w:rPr>
        <w:t xml:space="preserve"> </w:t>
      </w:r>
      <w:r w:rsidR="00734EF7">
        <w:rPr>
          <w:lang w:val="en-US"/>
        </w:rPr>
        <w:t xml:space="preserve">and </w:t>
      </w:r>
      <w:r w:rsidR="005F177C">
        <w:rPr>
          <w:lang w:val="en-US"/>
        </w:rPr>
        <w:t xml:space="preserve">settle </w:t>
      </w:r>
      <w:r w:rsidR="00734EF7">
        <w:rPr>
          <w:lang w:val="en-US"/>
        </w:rPr>
        <w:t>t</w:t>
      </w:r>
      <w:r w:rsidR="005B5D5A">
        <w:rPr>
          <w:lang w:val="en-US"/>
        </w:rPr>
        <w:t>he competing interests among different stakeholders</w:t>
      </w:r>
      <w:r w:rsidR="00CE6D4C">
        <w:rPr>
          <w:lang w:val="en-US"/>
        </w:rPr>
        <w:t xml:space="preserve"> in the urbanization process</w:t>
      </w:r>
      <w:r w:rsidR="003668F5">
        <w:rPr>
          <w:lang w:val="en-US"/>
        </w:rPr>
        <w:t>.</w:t>
      </w:r>
      <w:r w:rsidR="001B1C22">
        <w:rPr>
          <w:lang w:val="en-US"/>
        </w:rPr>
        <w:t xml:space="preserve"> </w:t>
      </w:r>
    </w:p>
    <w:p w14:paraId="1B6E8ADB" w14:textId="69F7882F" w:rsidR="00BF0AF9" w:rsidRDefault="00DE2512" w:rsidP="00957759">
      <w:pPr>
        <w:pStyle w:val="Heading2"/>
        <w:rPr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82065B">
        <w:rPr>
          <w:rFonts w:asciiTheme="minorHAnsi" w:hAnsiTheme="minorHAnsi" w:cstheme="minorHAnsi"/>
          <w:lang w:val="en-US"/>
        </w:rPr>
        <w:t>5</w:t>
      </w:r>
      <w:r w:rsidR="0082065B" w:rsidRPr="00EC5106">
        <w:rPr>
          <w:rFonts w:asciiTheme="minorHAnsi" w:hAnsiTheme="minorHAnsi" w:cstheme="minorHAnsi"/>
          <w:lang w:val="en-US"/>
        </w:rPr>
        <w:t xml:space="preserve"> </w:t>
      </w:r>
      <w:r w:rsidR="001C5EE1">
        <w:rPr>
          <w:rFonts w:asciiTheme="minorHAnsi" w:hAnsiTheme="minorHAnsi" w:cstheme="minorHAnsi"/>
          <w:lang w:val="en-US"/>
        </w:rPr>
        <w:t>Limitations and prospects</w:t>
      </w:r>
    </w:p>
    <w:p w14:paraId="28C14BEA" w14:textId="7A54D6FA" w:rsidR="001C5EE1" w:rsidRPr="001C5EE1" w:rsidRDefault="00BF0AF9" w:rsidP="00602E72">
      <w:pPr>
        <w:spacing w:line="276" w:lineRule="auto"/>
        <w:rPr>
          <w:lang w:val="en-US"/>
        </w:rPr>
      </w:pPr>
      <w:r>
        <w:rPr>
          <w:lang w:val="en-US"/>
        </w:rPr>
        <w:t>The U</w:t>
      </w:r>
      <w:r w:rsidR="000E0BCC">
        <w:rPr>
          <w:lang w:val="en-US"/>
        </w:rPr>
        <w:t>-Net</w:t>
      </w:r>
      <w:r w:rsidR="008B7015">
        <w:rPr>
          <w:lang w:val="en-US"/>
        </w:rPr>
        <w:t xml:space="preserve"> learned the </w:t>
      </w:r>
      <w:r w:rsidR="009128CB">
        <w:rPr>
          <w:lang w:val="en-US"/>
        </w:rPr>
        <w:t>spatial</w:t>
      </w:r>
      <w:r w:rsidR="008B7015">
        <w:rPr>
          <w:lang w:val="en-US"/>
        </w:rPr>
        <w:t xml:space="preserve"> patterns from historical </w:t>
      </w:r>
      <w:r w:rsidR="009128CB">
        <w:rPr>
          <w:lang w:val="en-US"/>
        </w:rPr>
        <w:t xml:space="preserve">urban </w:t>
      </w:r>
      <w:r w:rsidR="005C130E">
        <w:rPr>
          <w:lang w:val="en-US"/>
        </w:rPr>
        <w:t>dynamics</w:t>
      </w:r>
      <w:r w:rsidR="00586B70">
        <w:rPr>
          <w:lang w:val="en-US"/>
        </w:rPr>
        <w:t>, while the previous CA</w:t>
      </w:r>
      <w:r w:rsidR="005C130E">
        <w:rPr>
          <w:lang w:val="en-US"/>
        </w:rPr>
        <w:t xml:space="preserve"> methods model</w:t>
      </w:r>
      <w:r w:rsidR="00FB4E14">
        <w:rPr>
          <w:lang w:val="en-US"/>
        </w:rPr>
        <w:t>ed</w:t>
      </w:r>
      <w:r w:rsidR="005C130E">
        <w:rPr>
          <w:lang w:val="en-US"/>
        </w:rPr>
        <w:t xml:space="preserve"> urban development</w:t>
      </w:r>
      <w:r w:rsidR="00E65C27">
        <w:rPr>
          <w:lang w:val="en-US"/>
        </w:rPr>
        <w:t xml:space="preserve"> from the influence of driving variables. </w:t>
      </w:r>
      <w:r w:rsidR="00DB544A">
        <w:rPr>
          <w:lang w:val="en-US"/>
        </w:rPr>
        <w:t xml:space="preserve">As a result, </w:t>
      </w:r>
      <w:r w:rsidR="00CC4A73">
        <w:rPr>
          <w:lang w:val="en-US"/>
        </w:rPr>
        <w:t>U-Net has a limited capacity to support</w:t>
      </w:r>
      <w:r w:rsidR="004A5C21">
        <w:rPr>
          <w:lang w:val="en-US"/>
        </w:rPr>
        <w:t xml:space="preserve"> participatory modeling that </w:t>
      </w:r>
      <w:r w:rsidR="006B7F30">
        <w:rPr>
          <w:lang w:val="en-US"/>
        </w:rPr>
        <w:t>require</w:t>
      </w:r>
      <w:r w:rsidR="00BC5F94">
        <w:rPr>
          <w:lang w:val="en-US"/>
        </w:rPr>
        <w:t>s</w:t>
      </w:r>
      <w:r w:rsidR="006B7F30">
        <w:rPr>
          <w:lang w:val="en-US"/>
        </w:rPr>
        <w:t xml:space="preserve"> a series of </w:t>
      </w:r>
      <w:r w:rsidR="0050155E">
        <w:rPr>
          <w:lang w:val="en-US"/>
        </w:rPr>
        <w:t xml:space="preserve">trials on the driving factors. </w:t>
      </w:r>
      <w:r w:rsidR="00C37804">
        <w:rPr>
          <w:lang w:val="en-US"/>
        </w:rPr>
        <w:t xml:space="preserve">The </w:t>
      </w:r>
      <w:r w:rsidR="0050155E">
        <w:rPr>
          <w:lang w:val="en-US"/>
        </w:rPr>
        <w:t>U-Net</w:t>
      </w:r>
      <w:r w:rsidR="00C37804">
        <w:rPr>
          <w:lang w:val="en-US"/>
        </w:rPr>
        <w:t xml:space="preserve"> model</w:t>
      </w:r>
      <w:r w:rsidR="0050155E">
        <w:rPr>
          <w:lang w:val="en-US"/>
        </w:rPr>
        <w:t xml:space="preserve"> focus</w:t>
      </w:r>
      <w:r w:rsidR="009F1504">
        <w:rPr>
          <w:lang w:val="en-US"/>
        </w:rPr>
        <w:t xml:space="preserve"> on predictive accuracy</w:t>
      </w:r>
      <w:r w:rsidR="001203A1">
        <w:rPr>
          <w:lang w:val="en-US"/>
        </w:rPr>
        <w:t xml:space="preserve"> rather than </w:t>
      </w:r>
      <w:r w:rsidR="00C37804">
        <w:rPr>
          <w:lang w:val="en-US"/>
        </w:rPr>
        <w:t>explain</w:t>
      </w:r>
      <w:r w:rsidR="00BC2099">
        <w:rPr>
          <w:lang w:val="en-US"/>
        </w:rPr>
        <w:t>ing</w:t>
      </w:r>
      <w:r w:rsidR="00C37804">
        <w:rPr>
          <w:lang w:val="en-US"/>
        </w:rPr>
        <w:t xml:space="preserve"> the urbanization process.</w:t>
      </w:r>
      <w:r w:rsidR="00602E72">
        <w:rPr>
          <w:lang w:val="en-US"/>
        </w:rPr>
        <w:t xml:space="preserve"> The </w:t>
      </w:r>
      <w:r w:rsidR="00E55AD6">
        <w:rPr>
          <w:lang w:val="en-US"/>
        </w:rPr>
        <w:t>transition</w:t>
      </w:r>
      <w:r w:rsidR="00602E72">
        <w:rPr>
          <w:lang w:val="en-US"/>
        </w:rPr>
        <w:t xml:space="preserve"> rules</w:t>
      </w:r>
      <w:r w:rsidR="00684429">
        <w:rPr>
          <w:lang w:val="en-US"/>
        </w:rPr>
        <w:t xml:space="preserve"> of the U-Net</w:t>
      </w:r>
      <w:r w:rsidR="00602E72">
        <w:rPr>
          <w:lang w:val="en-US"/>
        </w:rPr>
        <w:t xml:space="preserve"> </w:t>
      </w:r>
      <w:r w:rsidR="00E55AD6">
        <w:rPr>
          <w:lang w:val="en-US"/>
        </w:rPr>
        <w:t xml:space="preserve">are </w:t>
      </w:r>
      <w:r w:rsidR="00D66E73">
        <w:rPr>
          <w:lang w:val="en-US"/>
        </w:rPr>
        <w:t xml:space="preserve">hidden in the </w:t>
      </w:r>
      <w:r w:rsidR="00E55AD6">
        <w:rPr>
          <w:lang w:val="en-US"/>
        </w:rPr>
        <w:t>vast</w:t>
      </w:r>
      <w:r w:rsidR="00D66E73">
        <w:rPr>
          <w:lang w:val="en-US"/>
        </w:rPr>
        <w:t xml:space="preserve"> weights</w:t>
      </w:r>
      <w:r w:rsidR="00E72A2A">
        <w:rPr>
          <w:lang w:val="en-US"/>
        </w:rPr>
        <w:t xml:space="preserve">. </w:t>
      </w:r>
      <w:r w:rsidR="001A6CE7">
        <w:rPr>
          <w:lang w:val="en-US"/>
        </w:rPr>
        <w:t xml:space="preserve">However, </w:t>
      </w:r>
      <w:r w:rsidR="00EE6F9E">
        <w:rPr>
          <w:lang w:val="en-US"/>
        </w:rPr>
        <w:t>the</w:t>
      </w:r>
      <w:r w:rsidR="001A6CE7">
        <w:rPr>
          <w:lang w:val="en-US"/>
        </w:rPr>
        <w:t xml:space="preserve"> CA models </w:t>
      </w:r>
      <w:r w:rsidR="004D5E43">
        <w:rPr>
          <w:lang w:val="en-US"/>
        </w:rPr>
        <w:t xml:space="preserve">are </w:t>
      </w:r>
      <w:r w:rsidR="00EE6F9E">
        <w:rPr>
          <w:lang w:val="en-US"/>
        </w:rPr>
        <w:t xml:space="preserve">usually </w:t>
      </w:r>
      <w:r w:rsidR="004D5E43">
        <w:rPr>
          <w:lang w:val="en-US"/>
        </w:rPr>
        <w:t xml:space="preserve">explainable, </w:t>
      </w:r>
      <w:r w:rsidR="002068CD">
        <w:rPr>
          <w:lang w:val="en-US"/>
        </w:rPr>
        <w:t>i.e.,</w:t>
      </w:r>
      <w:r w:rsidR="004D5E43">
        <w:rPr>
          <w:lang w:val="en-US"/>
        </w:rPr>
        <w:t xml:space="preserve"> the key driving factors can be identified</w:t>
      </w:r>
      <w:r w:rsidR="001D00F8">
        <w:rPr>
          <w:lang w:val="en-US"/>
        </w:rPr>
        <w:t xml:space="preserve">. </w:t>
      </w:r>
      <w:r w:rsidR="00E72A2A">
        <w:rPr>
          <w:lang w:val="en-US"/>
        </w:rPr>
        <w:t>Thus</w:t>
      </w:r>
      <w:r w:rsidR="00954852">
        <w:rPr>
          <w:lang w:val="en-US"/>
        </w:rPr>
        <w:t xml:space="preserve">, </w:t>
      </w:r>
      <w:r w:rsidR="00EE6F9E">
        <w:rPr>
          <w:lang w:val="en-US"/>
        </w:rPr>
        <w:t xml:space="preserve">in the </w:t>
      </w:r>
      <w:r w:rsidR="00F2445D">
        <w:rPr>
          <w:lang w:val="en-US"/>
        </w:rPr>
        <w:t>field</w:t>
      </w:r>
      <w:r w:rsidR="00D85B6C">
        <w:rPr>
          <w:lang w:val="en-US"/>
        </w:rPr>
        <w:t xml:space="preserve"> of </w:t>
      </w:r>
      <w:r w:rsidR="00F2445D">
        <w:rPr>
          <w:lang w:val="en-US"/>
        </w:rPr>
        <w:t xml:space="preserve">deliberately </w:t>
      </w:r>
      <w:r w:rsidR="00D91D35">
        <w:rPr>
          <w:lang w:val="en-US"/>
        </w:rPr>
        <w:t>controlling</w:t>
      </w:r>
      <w:r w:rsidR="00F2445D">
        <w:rPr>
          <w:lang w:val="en-US"/>
        </w:rPr>
        <w:t xml:space="preserve"> a cit</w:t>
      </w:r>
      <w:r w:rsidR="00D91D35">
        <w:rPr>
          <w:lang w:val="en-US"/>
        </w:rPr>
        <w:t>y’s</w:t>
      </w:r>
      <w:r w:rsidR="00F2445D">
        <w:rPr>
          <w:lang w:val="en-US"/>
        </w:rPr>
        <w:t xml:space="preserve"> development, </w:t>
      </w:r>
      <w:r w:rsidR="00A162E2">
        <w:rPr>
          <w:lang w:val="en-US"/>
        </w:rPr>
        <w:t>such as city planning or scenario projection,</w:t>
      </w:r>
      <w:r w:rsidR="00F2445D">
        <w:rPr>
          <w:lang w:val="en-US"/>
        </w:rPr>
        <w:t xml:space="preserve"> </w:t>
      </w:r>
      <w:r w:rsidR="00954852">
        <w:rPr>
          <w:lang w:val="en-US"/>
        </w:rPr>
        <w:t>U-Net</w:t>
      </w:r>
      <w:r w:rsidR="0093133F">
        <w:rPr>
          <w:lang w:val="en-US"/>
        </w:rPr>
        <w:t xml:space="preserve"> </w:t>
      </w:r>
      <w:r w:rsidR="00116435">
        <w:rPr>
          <w:lang w:val="en-US"/>
        </w:rPr>
        <w:t>could not be well applied</w:t>
      </w:r>
      <w:r w:rsidR="0033537C">
        <w:rPr>
          <w:lang w:val="en-US"/>
        </w:rPr>
        <w:t>.</w:t>
      </w:r>
      <w:r w:rsidR="00736FBC">
        <w:rPr>
          <w:lang w:val="en-US"/>
        </w:rPr>
        <w:t xml:space="preserve"> </w:t>
      </w:r>
      <w:r w:rsidR="00E260F5">
        <w:rPr>
          <w:lang w:val="en-US"/>
        </w:rPr>
        <w:t xml:space="preserve">The following study will explore </w:t>
      </w:r>
      <w:r w:rsidR="00205286">
        <w:rPr>
          <w:lang w:val="en-US"/>
        </w:rPr>
        <w:t>explainable</w:t>
      </w:r>
      <w:r w:rsidR="00FE2880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746150">
        <w:rPr>
          <w:lang w:val="en-US"/>
        </w:rPr>
        <w:t xml:space="preserve"> models</w:t>
      </w:r>
      <w:r w:rsidR="00D31ADB">
        <w:rPr>
          <w:lang w:val="en-US"/>
        </w:rPr>
        <w:t>.</w:t>
      </w:r>
    </w:p>
    <w:p w14:paraId="2AB2B35E" w14:textId="3624C570" w:rsidR="00451E1D" w:rsidRPr="00EC5106" w:rsidRDefault="00451E1D" w:rsidP="00451E1D">
      <w:pPr>
        <w:pStyle w:val="Heading1"/>
        <w:spacing w:line="276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5.</w:t>
      </w:r>
      <w:r w:rsidRPr="00EC51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Conclusion</w:t>
      </w:r>
    </w:p>
    <w:p w14:paraId="1E0AE52F" w14:textId="41D48EEB" w:rsidR="00C824DB" w:rsidRPr="001C5EE1" w:rsidRDefault="00B451F8" w:rsidP="008879BD">
      <w:pPr>
        <w:spacing w:line="276" w:lineRule="auto"/>
        <w:rPr>
          <w:lang w:val="en-US"/>
        </w:rPr>
      </w:pPr>
      <w:r>
        <w:rPr>
          <w:lang w:val="en-US"/>
        </w:rPr>
        <w:t xml:space="preserve">In this study, we </w:t>
      </w:r>
      <w:r w:rsidR="004024C2">
        <w:rPr>
          <w:lang w:val="en-US"/>
        </w:rPr>
        <w:t xml:space="preserve">applied the </w:t>
      </w:r>
      <w:r w:rsidR="00CD71CA">
        <w:rPr>
          <w:lang w:val="en-US"/>
        </w:rPr>
        <w:t>U-Net</w:t>
      </w:r>
      <w:r w:rsidR="004024C2">
        <w:rPr>
          <w:lang w:val="en-US"/>
        </w:rPr>
        <w:t xml:space="preserve"> to </w:t>
      </w:r>
      <w:r w:rsidR="0079519F">
        <w:rPr>
          <w:lang w:val="en-US"/>
        </w:rPr>
        <w:t xml:space="preserve">simulate urban </w:t>
      </w:r>
      <w:r w:rsidR="00FF4A32">
        <w:rPr>
          <w:lang w:val="en-US"/>
        </w:rPr>
        <w:t>development</w:t>
      </w:r>
      <w:r w:rsidR="0079519F">
        <w:rPr>
          <w:lang w:val="en-US"/>
        </w:rPr>
        <w:t xml:space="preserve"> in </w:t>
      </w:r>
      <w:r w:rsidR="00FF4A32">
        <w:rPr>
          <w:lang w:val="en-US"/>
        </w:rPr>
        <w:t xml:space="preserve">76 cities of </w:t>
      </w:r>
      <w:r w:rsidR="0079519F">
        <w:rPr>
          <w:lang w:val="en-US"/>
        </w:rPr>
        <w:t xml:space="preserve">the North China Plain. </w:t>
      </w:r>
      <w:r w:rsidR="00F37B31">
        <w:rPr>
          <w:lang w:val="en-US"/>
        </w:rPr>
        <w:t>The AUC, overlay</w:t>
      </w:r>
      <w:r w:rsidR="00195FA1">
        <w:rPr>
          <w:lang w:val="en-US"/>
        </w:rPr>
        <w:t>,</w:t>
      </w:r>
      <w:r w:rsidR="00F37B31">
        <w:rPr>
          <w:lang w:val="en-US"/>
        </w:rPr>
        <w:t xml:space="preserve"> and landscape metrics were </w:t>
      </w:r>
      <w:r w:rsidR="00137EDC">
        <w:rPr>
          <w:lang w:val="en-US"/>
        </w:rPr>
        <w:t xml:space="preserve">used to assess the simulation. </w:t>
      </w:r>
      <w:commentRangeStart w:id="66"/>
      <w:r w:rsidR="00AB0555">
        <w:rPr>
          <w:lang w:val="en-US"/>
        </w:rPr>
        <w:t xml:space="preserve">The urban </w:t>
      </w:r>
      <w:r w:rsidR="00A479ED">
        <w:rPr>
          <w:lang w:val="en-US"/>
        </w:rPr>
        <w:t>development</w:t>
      </w:r>
      <w:r w:rsidR="00AB0555">
        <w:rPr>
          <w:lang w:val="en-US"/>
        </w:rPr>
        <w:t xml:space="preserve"> of </w:t>
      </w:r>
      <w:r w:rsidR="00A479ED">
        <w:rPr>
          <w:lang w:val="en-US"/>
        </w:rPr>
        <w:t>1994-</w:t>
      </w:r>
      <w:r w:rsidR="00B73ED6">
        <w:rPr>
          <w:lang w:val="en-US"/>
        </w:rPr>
        <w:t>2006</w:t>
      </w:r>
      <w:r w:rsidR="007D174C">
        <w:rPr>
          <w:lang w:val="en-US"/>
        </w:rPr>
        <w:t xml:space="preserve"> </w:t>
      </w:r>
      <w:r w:rsidR="00B73ED6">
        <w:rPr>
          <w:lang w:val="en-US"/>
        </w:rPr>
        <w:t>was</w:t>
      </w:r>
      <w:r w:rsidR="007D174C">
        <w:rPr>
          <w:lang w:val="en-US"/>
        </w:rPr>
        <w:t xml:space="preserve"> used to </w:t>
      </w:r>
      <w:r w:rsidR="003F201B">
        <w:rPr>
          <w:lang w:val="en-US"/>
        </w:rPr>
        <w:t xml:space="preserve">train a validation model </w:t>
      </w:r>
      <w:r w:rsidR="00016D35">
        <w:rPr>
          <w:lang w:val="en-US"/>
        </w:rPr>
        <w:t>that</w:t>
      </w:r>
      <w:r w:rsidR="003F201B">
        <w:rPr>
          <w:lang w:val="en-US"/>
        </w:rPr>
        <w:t xml:space="preserve"> </w:t>
      </w:r>
      <w:r w:rsidR="00B73ED6">
        <w:rPr>
          <w:lang w:val="en-US"/>
        </w:rPr>
        <w:t xml:space="preserve">projected </w:t>
      </w:r>
      <w:r w:rsidR="00BD04E7">
        <w:rPr>
          <w:lang w:val="en-US"/>
        </w:rPr>
        <w:t xml:space="preserve">the urban map </w:t>
      </w:r>
      <w:r w:rsidR="00B73ED6">
        <w:rPr>
          <w:lang w:val="en-US"/>
        </w:rPr>
        <w:t>to 2018</w:t>
      </w:r>
      <w:r w:rsidR="007608C7">
        <w:rPr>
          <w:lang w:val="en-US"/>
        </w:rPr>
        <w:t>;</w:t>
      </w:r>
      <w:r w:rsidR="00B73ED6">
        <w:rPr>
          <w:lang w:val="en-US"/>
        </w:rPr>
        <w:t xml:space="preserve"> </w:t>
      </w:r>
      <w:r w:rsidR="000F3CD1">
        <w:rPr>
          <w:lang w:val="en-US"/>
        </w:rPr>
        <w:t xml:space="preserve">this map was then </w:t>
      </w:r>
      <w:r w:rsidR="00F82B4B">
        <w:rPr>
          <w:lang w:val="en-US"/>
        </w:rPr>
        <w:t>evaluate</w:t>
      </w:r>
      <w:r w:rsidR="00016D35">
        <w:rPr>
          <w:lang w:val="en-US"/>
        </w:rPr>
        <w:t>d</w:t>
      </w:r>
      <w:r w:rsidR="000F3CD1">
        <w:rPr>
          <w:lang w:val="en-US"/>
        </w:rPr>
        <w:t xml:space="preserve"> </w:t>
      </w:r>
      <w:r w:rsidR="00BD04E7">
        <w:rPr>
          <w:lang w:val="en-US"/>
        </w:rPr>
        <w:t>by a</w:t>
      </w:r>
      <w:r w:rsidR="00016D35">
        <w:rPr>
          <w:lang w:val="en-US"/>
        </w:rPr>
        <w:t xml:space="preserve"> reference map</w:t>
      </w:r>
      <w:r w:rsidR="00F82B4B">
        <w:rPr>
          <w:lang w:val="en-US"/>
        </w:rPr>
        <w:t xml:space="preserve">. </w:t>
      </w:r>
      <w:r w:rsidR="00374589">
        <w:rPr>
          <w:lang w:val="en-US"/>
        </w:rPr>
        <w:t>The other</w:t>
      </w:r>
      <w:r w:rsidR="00F82B4B">
        <w:rPr>
          <w:lang w:val="en-US"/>
        </w:rPr>
        <w:t xml:space="preserve"> </w:t>
      </w:r>
      <w:r w:rsidR="00DE0603">
        <w:rPr>
          <w:lang w:val="en-US"/>
        </w:rPr>
        <w:t>model</w:t>
      </w:r>
      <w:r w:rsidR="00F133BC">
        <w:rPr>
          <w:lang w:val="en-US"/>
        </w:rPr>
        <w:t xml:space="preserve">, trained </w:t>
      </w:r>
      <w:r w:rsidR="00F00B3D">
        <w:rPr>
          <w:rFonts w:hint="eastAsia"/>
          <w:lang w:val="en-US"/>
        </w:rPr>
        <w:t>on</w:t>
      </w:r>
      <w:r w:rsidR="00F00B3D">
        <w:rPr>
          <w:lang w:val="en-US"/>
        </w:rPr>
        <w:t xml:space="preserve"> </w:t>
      </w:r>
      <w:r w:rsidR="00DE0603">
        <w:rPr>
          <w:lang w:val="en-US"/>
        </w:rPr>
        <w:t xml:space="preserve">urban maps of </w:t>
      </w:r>
      <w:r w:rsidR="00BD04E7">
        <w:rPr>
          <w:lang w:val="en-US"/>
        </w:rPr>
        <w:t>2006-2018</w:t>
      </w:r>
      <w:r w:rsidR="00F133BC">
        <w:rPr>
          <w:lang w:val="en-US"/>
        </w:rPr>
        <w:t>, was used</w:t>
      </w:r>
      <w:r w:rsidR="00DE0603">
        <w:rPr>
          <w:lang w:val="en-US"/>
        </w:rPr>
        <w:t xml:space="preserve"> to project urban</w:t>
      </w:r>
      <w:r w:rsidR="00A356AD">
        <w:rPr>
          <w:lang w:val="en-US"/>
        </w:rPr>
        <w:t xml:space="preserve"> development</w:t>
      </w:r>
      <w:r w:rsidR="00DE0603">
        <w:rPr>
          <w:lang w:val="en-US"/>
        </w:rPr>
        <w:t xml:space="preserve"> to 2030. </w:t>
      </w:r>
      <w:commentRangeEnd w:id="66"/>
      <w:r>
        <w:rPr>
          <w:rStyle w:val="CommentReference"/>
        </w:rPr>
        <w:commentReference w:id="66"/>
      </w:r>
      <w:r w:rsidR="00BD04E7">
        <w:rPr>
          <w:lang w:val="en-US"/>
        </w:rPr>
        <w:t xml:space="preserve">The U-Net model successfully captured the neighborhood effects, the gravity effects, and </w:t>
      </w:r>
      <w:r w:rsidR="004A6397">
        <w:rPr>
          <w:lang w:val="en-US"/>
        </w:rPr>
        <w:t xml:space="preserve">the linear expansion along transportation routes in urban dynamics. </w:t>
      </w:r>
      <w:commentRangeStart w:id="67"/>
      <w:r w:rsidR="004A6397">
        <w:rPr>
          <w:lang w:val="en-US"/>
        </w:rPr>
        <w:t>T</w:t>
      </w:r>
      <w:r w:rsidR="00112B78">
        <w:rPr>
          <w:lang w:val="en-US"/>
        </w:rPr>
        <w:t xml:space="preserve">he </w:t>
      </w:r>
      <w:r w:rsidR="00D157D1">
        <w:rPr>
          <w:lang w:val="en-US"/>
        </w:rPr>
        <w:t>overlay metrics show</w:t>
      </w:r>
      <w:r w:rsidR="00E269D0">
        <w:rPr>
          <w:lang w:val="en-US"/>
        </w:rPr>
        <w:t>ed</w:t>
      </w:r>
      <w:r w:rsidR="00D157D1">
        <w:rPr>
          <w:lang w:val="en-US"/>
        </w:rPr>
        <w:t xml:space="preserve"> that the simulated map </w:t>
      </w:r>
      <w:r w:rsidR="00CF45C5">
        <w:rPr>
          <w:lang w:val="en-US"/>
        </w:rPr>
        <w:t>from</w:t>
      </w:r>
      <w:r w:rsidR="00D157D1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D157D1">
        <w:rPr>
          <w:lang w:val="en-US"/>
        </w:rPr>
        <w:t xml:space="preserve"> </w:t>
      </w:r>
      <w:r w:rsidR="001D56C7">
        <w:rPr>
          <w:lang w:val="en-US"/>
        </w:rPr>
        <w:t xml:space="preserve">achieved similar performance to the </w:t>
      </w:r>
      <w:r w:rsidR="00D46A1A">
        <w:rPr>
          <w:lang w:val="en-US"/>
        </w:rPr>
        <w:t>previous</w:t>
      </w:r>
      <w:r w:rsidR="001D56C7">
        <w:rPr>
          <w:lang w:val="en-US"/>
        </w:rPr>
        <w:t xml:space="preserve"> models </w:t>
      </w:r>
      <w:r w:rsidR="00CF45C5">
        <w:rPr>
          <w:lang w:val="en-US"/>
        </w:rPr>
        <w:t xml:space="preserve">that went </w:t>
      </w:r>
      <w:r w:rsidR="003E2256">
        <w:rPr>
          <w:lang w:val="en-US"/>
        </w:rPr>
        <w:t>through</w:t>
      </w:r>
      <w:r w:rsidR="00CF45C5">
        <w:rPr>
          <w:lang w:val="en-US"/>
        </w:rPr>
        <w:t xml:space="preserve"> a length </w:t>
      </w:r>
      <w:r w:rsidR="003E2256">
        <w:rPr>
          <w:lang w:val="en-US"/>
        </w:rPr>
        <w:t>calibration process. The landscape metrics show</w:t>
      </w:r>
      <w:r w:rsidR="00E269D0">
        <w:rPr>
          <w:lang w:val="en-US"/>
        </w:rPr>
        <w:t>ed</w:t>
      </w:r>
      <w:r w:rsidR="003E2256">
        <w:rPr>
          <w:lang w:val="en-US"/>
        </w:rPr>
        <w:t xml:space="preserve"> that the</w:t>
      </w:r>
      <w:r w:rsidR="00EE2E8F">
        <w:rPr>
          <w:lang w:val="en-US"/>
        </w:rPr>
        <w:t xml:space="preserve"> </w:t>
      </w:r>
      <w:r w:rsidR="004A6397">
        <w:rPr>
          <w:lang w:val="en-US"/>
        </w:rPr>
        <w:t>predictions</w:t>
      </w:r>
      <w:r w:rsidR="00C02ACC">
        <w:rPr>
          <w:lang w:val="en-US"/>
        </w:rPr>
        <w:t xml:space="preserve"> </w:t>
      </w:r>
      <w:r w:rsidR="00371226">
        <w:rPr>
          <w:lang w:val="en-US"/>
        </w:rPr>
        <w:t xml:space="preserve">were </w:t>
      </w:r>
      <w:r w:rsidR="00C02ACC">
        <w:rPr>
          <w:lang w:val="en-US"/>
        </w:rPr>
        <w:t>well aligned with the reference map.</w:t>
      </w:r>
      <w:r w:rsidR="00EA5C07">
        <w:rPr>
          <w:lang w:val="en-US"/>
        </w:rPr>
        <w:t xml:space="preserve"> </w:t>
      </w:r>
      <w:r w:rsidR="00CB0734">
        <w:rPr>
          <w:lang w:val="en-US"/>
        </w:rPr>
        <w:t xml:space="preserve">The </w:t>
      </w:r>
      <w:r w:rsidR="00EE566D">
        <w:rPr>
          <w:lang w:val="en-US"/>
        </w:rPr>
        <w:t>U-Net model</w:t>
      </w:r>
      <w:r w:rsidR="00CB0734">
        <w:rPr>
          <w:lang w:val="en-US"/>
        </w:rPr>
        <w:t xml:space="preserve"> </w:t>
      </w:r>
      <w:r w:rsidR="00D8152D">
        <w:rPr>
          <w:lang w:val="en-US"/>
        </w:rPr>
        <w:t>identif</w:t>
      </w:r>
      <w:r w:rsidR="00CB0734">
        <w:rPr>
          <w:lang w:val="en-US"/>
        </w:rPr>
        <w:t>ies</w:t>
      </w:r>
      <w:r w:rsidR="00D8152D">
        <w:rPr>
          <w:lang w:val="en-US"/>
        </w:rPr>
        <w:t xml:space="preserve"> precise urban </w:t>
      </w:r>
      <w:r w:rsidR="00B321F5">
        <w:rPr>
          <w:lang w:val="en-US"/>
        </w:rPr>
        <w:t xml:space="preserve">development patterns but has limited </w:t>
      </w:r>
      <w:r w:rsidR="003000CE">
        <w:rPr>
          <w:lang w:val="en-US"/>
        </w:rPr>
        <w:t xml:space="preserve">capacity to explain the urbanization process, which </w:t>
      </w:r>
      <w:r w:rsidR="00583ECA">
        <w:rPr>
          <w:lang w:val="en-US"/>
        </w:rPr>
        <w:t>is a</w:t>
      </w:r>
      <w:r w:rsidR="003000CE">
        <w:rPr>
          <w:lang w:val="en-US"/>
        </w:rPr>
        <w:t xml:space="preserve"> </w:t>
      </w:r>
      <w:r w:rsidR="00583ECA">
        <w:t xml:space="preserve">useful </w:t>
      </w:r>
      <w:r w:rsidR="001C015C">
        <w:t>addition</w:t>
      </w:r>
      <w:r w:rsidR="007D7C69">
        <w:t xml:space="preserve"> DL tool</w:t>
      </w:r>
      <w:r w:rsidR="00583ECA">
        <w:t xml:space="preserve"> to the</w:t>
      </w:r>
      <w:r w:rsidR="007D7C69">
        <w:t xml:space="preserve"> existing </w:t>
      </w:r>
      <w:r w:rsidR="00583ECA">
        <w:t>urban land-use change</w:t>
      </w:r>
      <w:r w:rsidR="008465DC" w:rsidRPr="008465DC">
        <w:t xml:space="preserve"> </w:t>
      </w:r>
      <w:r w:rsidR="008465DC">
        <w:t>model</w:t>
      </w:r>
      <w:r w:rsidR="00D57827">
        <w:t xml:space="preserve"> collections</w:t>
      </w:r>
      <w:r w:rsidR="007D7C69">
        <w:t>.</w:t>
      </w:r>
      <w:commentRangeEnd w:id="67"/>
      <w:r>
        <w:rPr>
          <w:rStyle w:val="CommentReference"/>
        </w:rPr>
        <w:commentReference w:id="67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US"/>
        </w:rPr>
        <w:tag w:val="CitaviBibliography"/>
        <w:id w:val="-1506126765"/>
        <w:placeholder>
          <w:docPart w:val="DefaultPlaceholder_-1854013440"/>
        </w:placeholder>
      </w:sdtPr>
      <w:sdtContent>
        <w:p w14:paraId="3009EAFF" w14:textId="77777777" w:rsidR="00A0208F" w:rsidRDefault="00733CB8" w:rsidP="00A0208F">
          <w:pPr>
            <w:pStyle w:val="CitaviBibliographyHeading"/>
            <w:rPr>
              <w:lang w:val="en-US"/>
            </w:rPr>
          </w:pPr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>ADDIN CitaviBibliography</w:instrText>
          </w:r>
          <w:r>
            <w:rPr>
              <w:lang w:val="en-US"/>
            </w:rPr>
            <w:fldChar w:fldCharType="separate"/>
          </w:r>
          <w:r w:rsidR="00A0208F">
            <w:rPr>
              <w:lang w:val="en-US"/>
            </w:rPr>
            <w:t>Publication bibliography</w:t>
          </w:r>
        </w:p>
        <w:p w14:paraId="143E5507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8" w:name="_CTVL0017f5c00f1889f40e19de23f6029125e8f"/>
          <w:proofErr w:type="spellStart"/>
          <w:r>
            <w:rPr>
              <w:lang w:val="en-US"/>
            </w:rPr>
            <w:t>Agarap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Abien</w:t>
          </w:r>
          <w:proofErr w:type="spellEnd"/>
          <w:r>
            <w:rPr>
              <w:lang w:val="en-US"/>
            </w:rPr>
            <w:t xml:space="preserve"> Fred (2018): Deep Learning using Rectified Linear Units (</w:t>
          </w:r>
          <w:proofErr w:type="spellStart"/>
          <w:r>
            <w:rPr>
              <w:lang w:val="en-US"/>
            </w:rPr>
            <w:t>ReLU</w:t>
          </w:r>
          <w:proofErr w:type="spellEnd"/>
          <w:r>
            <w:rPr>
              <w:lang w:val="en-US"/>
            </w:rPr>
            <w:t>).</w:t>
          </w:r>
        </w:p>
        <w:p w14:paraId="71CD794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69" w:name="_CTVL0017a337143abac4c508232a1a45b4b9278"/>
          <w:bookmarkEnd w:id="68"/>
          <w:r>
            <w:rPr>
              <w:lang w:val="en-US"/>
            </w:rPr>
            <w:t>Carneiro, Murillo G.; Oliveira, Gina M. B. (2013): Synchronous cellular automata-based scheduler initialized by heuristic and modeled by a pseudo-linear neighborhood. In</w:t>
          </w:r>
          <w:bookmarkEnd w:id="6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Nat </w:t>
          </w:r>
          <w:proofErr w:type="spellStart"/>
          <w:r w:rsidRPr="00A0208F">
            <w:rPr>
              <w:i/>
              <w:lang w:val="en-US"/>
            </w:rPr>
            <w:t>Comput</w:t>
          </w:r>
          <w:proofErr w:type="spellEnd"/>
          <w:r w:rsidRPr="00A0208F">
            <w:rPr>
              <w:i/>
              <w:lang w:val="en-US"/>
            </w:rPr>
            <w:t xml:space="preserve"> </w:t>
          </w:r>
          <w:r w:rsidRPr="00A0208F">
            <w:rPr>
              <w:lang w:val="en-US"/>
            </w:rPr>
            <w:t>12 (3), pp. 339–351. DOI: 10.1007/s11047-013-9375-8.</w:t>
          </w:r>
        </w:p>
        <w:p w14:paraId="1F3E106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0" w:name="_CTVL001250dc257982d4e199e188c255ff0a758"/>
          <w:r>
            <w:rPr>
              <w:lang w:val="en-US"/>
            </w:rPr>
            <w:t xml:space="preserve">Chen, </w:t>
          </w:r>
          <w:proofErr w:type="spellStart"/>
          <w:r>
            <w:rPr>
              <w:lang w:val="en-US"/>
            </w:rPr>
            <w:t>Shurui</w:t>
          </w:r>
          <w:proofErr w:type="spellEnd"/>
          <w:r>
            <w:rPr>
              <w:lang w:val="en-US"/>
            </w:rPr>
            <w:t xml:space="preserve">; Feng, </w:t>
          </w:r>
          <w:proofErr w:type="spellStart"/>
          <w:r>
            <w:rPr>
              <w:lang w:val="en-US"/>
            </w:rPr>
            <w:t>Yongjiu</w:t>
          </w:r>
          <w:proofErr w:type="spellEnd"/>
          <w:r>
            <w:rPr>
              <w:lang w:val="en-US"/>
            </w:rPr>
            <w:t xml:space="preserve">; Tong, </w:t>
          </w:r>
          <w:proofErr w:type="spellStart"/>
          <w:r>
            <w:rPr>
              <w:lang w:val="en-US"/>
            </w:rPr>
            <w:t>Xiaohua</w:t>
          </w:r>
          <w:proofErr w:type="spellEnd"/>
          <w:r>
            <w:rPr>
              <w:lang w:val="en-US"/>
            </w:rPr>
            <w:t xml:space="preserve">; Liu, Song; </w:t>
          </w:r>
          <w:proofErr w:type="spellStart"/>
          <w:r>
            <w:rPr>
              <w:lang w:val="en-US"/>
            </w:rPr>
            <w:t>Xie</w:t>
          </w:r>
          <w:proofErr w:type="spellEnd"/>
          <w:r>
            <w:rPr>
              <w:lang w:val="en-US"/>
            </w:rPr>
            <w:t xml:space="preserve">, Huan; Gao, Chen; Lei, </w:t>
          </w:r>
          <w:proofErr w:type="spellStart"/>
          <w:r>
            <w:rPr>
              <w:lang w:val="en-US"/>
            </w:rPr>
            <w:t>Zhenkun</w:t>
          </w:r>
          <w:proofErr w:type="spellEnd"/>
          <w:r>
            <w:rPr>
              <w:lang w:val="en-US"/>
            </w:rPr>
            <w:t xml:space="preserve"> (2020): Modeling ESV losses caused by urban expansion using cellular automata and geographically weighted regression. In</w:t>
          </w:r>
          <w:bookmarkEnd w:id="7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The Science of the total environment </w:t>
          </w:r>
          <w:r w:rsidRPr="00A0208F">
            <w:rPr>
              <w:lang w:val="en-US"/>
            </w:rPr>
            <w:t>712, p. 136509. DOI: 10.1016/j.scitotenv.2020.136509.</w:t>
          </w:r>
        </w:p>
        <w:p w14:paraId="18397478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1" w:name="_CTVL0016d8ff9c18d884edeabb3d941d91d49e9"/>
          <w:r>
            <w:rPr>
              <w:lang w:val="en-US"/>
            </w:rPr>
            <w:t>Clarke, Keith C.; Johnson, J. Michael (2020): Calibrating SLEUTH with big data: Projecting California's land use to 2100. In</w:t>
          </w:r>
          <w:bookmarkEnd w:id="7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83, p. 101525. DOI: 10.1016/j.compenvurbsys.2020.101525.</w:t>
          </w:r>
        </w:p>
        <w:p w14:paraId="6344C5F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2" w:name="_CTVL00124e8853512214a409efde315216934e8"/>
          <w:r>
            <w:rPr>
              <w:lang w:val="en-US"/>
            </w:rPr>
            <w:t xml:space="preserve">Fan, Hao; Zhao, </w:t>
          </w:r>
          <w:proofErr w:type="spellStart"/>
          <w:r>
            <w:rPr>
              <w:lang w:val="en-US"/>
            </w:rPr>
            <w:t>Chuanfeng</w:t>
          </w:r>
          <w:proofErr w:type="spellEnd"/>
          <w:r>
            <w:rPr>
              <w:lang w:val="en-US"/>
            </w:rPr>
            <w:t xml:space="preserve">; Yang, </w:t>
          </w:r>
          <w:proofErr w:type="spellStart"/>
          <w:r>
            <w:rPr>
              <w:lang w:val="en-US"/>
            </w:rPr>
            <w:t>Yikun</w:t>
          </w:r>
          <w:proofErr w:type="spellEnd"/>
          <w:r>
            <w:rPr>
              <w:lang w:val="en-US"/>
            </w:rPr>
            <w:t xml:space="preserve"> (2020): A comprehensive analysis of the </w:t>
          </w:r>
          <w:proofErr w:type="spellStart"/>
          <w:r>
            <w:rPr>
              <w:lang w:val="en-US"/>
            </w:rPr>
            <w:t>spatio</w:t>
          </w:r>
          <w:proofErr w:type="spellEnd"/>
          <w:r>
            <w:rPr>
              <w:lang w:val="en-US"/>
            </w:rPr>
            <w:t>-temporal variation of urban air pollution in China during 2014–2018. In</w:t>
          </w:r>
          <w:bookmarkEnd w:id="7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Atmospheric Environment </w:t>
          </w:r>
          <w:r w:rsidRPr="00A0208F">
            <w:rPr>
              <w:lang w:val="en-US"/>
            </w:rPr>
            <w:t>220, p. 117066. DOI: 10.1016/j.atmosenv.2019.117066.</w:t>
          </w:r>
        </w:p>
        <w:p w14:paraId="4BF46F4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3" w:name="_CTVL0016e639c969b724a638e70088aafbaba95"/>
          <w:r>
            <w:rPr>
              <w:lang w:val="en-US"/>
            </w:rPr>
            <w:t xml:space="preserve">Fan, </w:t>
          </w:r>
          <w:proofErr w:type="spellStart"/>
          <w:r>
            <w:rPr>
              <w:lang w:val="en-US"/>
            </w:rPr>
            <w:t>Peilei</w:t>
          </w:r>
          <w:proofErr w:type="spellEnd"/>
          <w:r>
            <w:rPr>
              <w:lang w:val="en-US"/>
            </w:rPr>
            <w:t xml:space="preserve">; Chen, </w:t>
          </w:r>
          <w:proofErr w:type="spellStart"/>
          <w:r>
            <w:rPr>
              <w:lang w:val="en-US"/>
            </w:rPr>
            <w:t>Jiquan</w:t>
          </w:r>
          <w:proofErr w:type="spellEnd"/>
          <w:r>
            <w:rPr>
              <w:lang w:val="en-US"/>
            </w:rPr>
            <w:t xml:space="preserve">; Ouyang, </w:t>
          </w:r>
          <w:proofErr w:type="spellStart"/>
          <w:r>
            <w:rPr>
              <w:lang w:val="en-US"/>
            </w:rPr>
            <w:t>Zutao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Groisman</w:t>
          </w:r>
          <w:proofErr w:type="spellEnd"/>
          <w:r>
            <w:rPr>
              <w:lang w:val="en-US"/>
            </w:rPr>
            <w:t xml:space="preserve">, Pavel; </w:t>
          </w:r>
          <w:proofErr w:type="spellStart"/>
          <w:r>
            <w:rPr>
              <w:lang w:val="en-US"/>
            </w:rPr>
            <w:t>Loboda</w:t>
          </w:r>
          <w:proofErr w:type="spellEnd"/>
          <w:r>
            <w:rPr>
              <w:lang w:val="en-US"/>
            </w:rPr>
            <w:t xml:space="preserve">, Tatiana; Gutman, </w:t>
          </w:r>
          <w:proofErr w:type="spellStart"/>
          <w:r>
            <w:rPr>
              <w:lang w:val="en-US"/>
            </w:rPr>
            <w:t>Garik</w:t>
          </w:r>
          <w:proofErr w:type="spellEnd"/>
          <w:r>
            <w:rPr>
              <w:lang w:val="en-US"/>
            </w:rPr>
            <w:t xml:space="preserve"> et al. (2018): Urbanization and sustainability under transitional economies: a synthesis for Asian Russia. In</w:t>
          </w:r>
          <w:bookmarkEnd w:id="7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Environ. Res. Lett. </w:t>
          </w:r>
          <w:r w:rsidRPr="00A0208F">
            <w:rPr>
              <w:lang w:val="en-US"/>
            </w:rPr>
            <w:t>13 (9), p. 95007. DOI: 10.1088/1748-9326/aadbf8.</w:t>
          </w:r>
        </w:p>
        <w:p w14:paraId="5666689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4" w:name="_CTVL0010c4bb9ea00034943b9a681a3345ebb26"/>
          <w:r>
            <w:rPr>
              <w:lang w:val="en-US"/>
            </w:rPr>
            <w:t>Fawcett, Tom (2006): An introduction to ROC analysis. In</w:t>
          </w:r>
          <w:bookmarkEnd w:id="7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Pattern Recognition Letters </w:t>
          </w:r>
          <w:r w:rsidRPr="00A0208F">
            <w:rPr>
              <w:lang w:val="en-US"/>
            </w:rPr>
            <w:t>27 (8), pp. 861–874. DOI: 10.1016/j.patrec.2005.10.010.</w:t>
          </w:r>
        </w:p>
        <w:p w14:paraId="5B347A4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5" w:name="_CTVL001d04deeac93d44887b95f53e551d2b387"/>
          <w:r>
            <w:rPr>
              <w:lang w:val="en-US"/>
            </w:rPr>
            <w:t xml:space="preserve">Feng, </w:t>
          </w:r>
          <w:proofErr w:type="spellStart"/>
          <w:r>
            <w:rPr>
              <w:lang w:val="en-US"/>
            </w:rPr>
            <w:t>Yongjiu</w:t>
          </w:r>
          <w:proofErr w:type="spellEnd"/>
          <w:r>
            <w:rPr>
              <w:lang w:val="en-US"/>
            </w:rPr>
            <w:t xml:space="preserve">; Tong, </w:t>
          </w:r>
          <w:proofErr w:type="spellStart"/>
          <w:r>
            <w:rPr>
              <w:lang w:val="en-US"/>
            </w:rPr>
            <w:t>Xiaohua</w:t>
          </w:r>
          <w:proofErr w:type="spellEnd"/>
          <w:r>
            <w:rPr>
              <w:lang w:val="en-US"/>
            </w:rPr>
            <w:t xml:space="preserve"> (2020): A new cellular automata framework of urban growth modeling by incorporating statistical and heuristic methods. In</w:t>
          </w:r>
          <w:bookmarkEnd w:id="7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Geographical Information Science </w:t>
          </w:r>
          <w:r w:rsidRPr="00A0208F">
            <w:rPr>
              <w:lang w:val="en-US"/>
            </w:rPr>
            <w:t>34 (1), pp. 74–97. DOI: 10.1080/13658816.2019.1648813.</w:t>
          </w:r>
        </w:p>
        <w:p w14:paraId="0F8FD07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6" w:name="_CTVL001b243a77872a7403b95b094534021f765"/>
          <w:proofErr w:type="spellStart"/>
          <w:r>
            <w:rPr>
              <w:lang w:val="en-US"/>
            </w:rPr>
            <w:t>Gantumur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Byambakhuu</w:t>
          </w:r>
          <w:proofErr w:type="spellEnd"/>
          <w:r>
            <w:rPr>
              <w:lang w:val="en-US"/>
            </w:rPr>
            <w:t xml:space="preserve">; Wu, </w:t>
          </w:r>
          <w:proofErr w:type="spellStart"/>
          <w:r>
            <w:rPr>
              <w:lang w:val="en-US"/>
            </w:rPr>
            <w:t>Falin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Vandansambuu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Battsengel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Tsegmid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Bazarkhand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Dalaibaatar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Enkhjargal</w:t>
          </w:r>
          <w:proofErr w:type="spellEnd"/>
          <w:r>
            <w:rPr>
              <w:lang w:val="en-US"/>
            </w:rPr>
            <w:t>; Zhao, Yan (2020): Spatiotemporal dynamics of urban expansion and its simulation using CA-ANN model in Ulaanbaatar, Mongolia. In</w:t>
          </w:r>
          <w:bookmarkEnd w:id="76"/>
          <w:r>
            <w:rPr>
              <w:lang w:val="en-US"/>
            </w:rPr>
            <w:t xml:space="preserve"> </w:t>
          </w:r>
          <w:proofErr w:type="spellStart"/>
          <w:r w:rsidRPr="00A0208F">
            <w:rPr>
              <w:i/>
              <w:lang w:val="en-US"/>
            </w:rPr>
            <w:t>Geocarto</w:t>
          </w:r>
          <w:proofErr w:type="spellEnd"/>
          <w:r w:rsidRPr="00A0208F">
            <w:rPr>
              <w:i/>
              <w:lang w:val="en-US"/>
            </w:rPr>
            <w:t xml:space="preserve"> International</w:t>
          </w:r>
          <w:r w:rsidRPr="00A0208F">
            <w:rPr>
              <w:lang w:val="en-US"/>
            </w:rPr>
            <w:t>, pp. 1–16. DOI: 10.1080/10106049.2020.1723714.</w:t>
          </w:r>
        </w:p>
        <w:p w14:paraId="6782706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7" w:name="_CTVL00123386f699fb54a7ebfd07f5e8de28453"/>
          <w:r>
            <w:rPr>
              <w:lang w:val="en-US"/>
            </w:rPr>
            <w:t xml:space="preserve">Gao, Chen; Feng, </w:t>
          </w:r>
          <w:proofErr w:type="spellStart"/>
          <w:r>
            <w:rPr>
              <w:lang w:val="en-US"/>
            </w:rPr>
            <w:t>Yongjiu</w:t>
          </w:r>
          <w:proofErr w:type="spellEnd"/>
          <w:r>
            <w:rPr>
              <w:lang w:val="en-US"/>
            </w:rPr>
            <w:t xml:space="preserve">; Tong, </w:t>
          </w:r>
          <w:proofErr w:type="spellStart"/>
          <w:r>
            <w:rPr>
              <w:lang w:val="en-US"/>
            </w:rPr>
            <w:t>Xiaohua</w:t>
          </w:r>
          <w:proofErr w:type="spellEnd"/>
          <w:r>
            <w:rPr>
              <w:lang w:val="en-US"/>
            </w:rPr>
            <w:t xml:space="preserve">; Lei, </w:t>
          </w:r>
          <w:proofErr w:type="spellStart"/>
          <w:r>
            <w:rPr>
              <w:lang w:val="en-US"/>
            </w:rPr>
            <w:t>Zhenkun</w:t>
          </w:r>
          <w:proofErr w:type="spellEnd"/>
          <w:r>
            <w:rPr>
              <w:lang w:val="en-US"/>
            </w:rPr>
            <w:t xml:space="preserve">; Chen, </w:t>
          </w:r>
          <w:proofErr w:type="spellStart"/>
          <w:r>
            <w:rPr>
              <w:lang w:val="en-US"/>
            </w:rPr>
            <w:t>Shurui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Zhai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Shuting</w:t>
          </w:r>
          <w:proofErr w:type="spellEnd"/>
          <w:r>
            <w:rPr>
              <w:lang w:val="en-US"/>
            </w:rPr>
            <w:t xml:space="preserve"> (2020): Modeling urban growth using spatially heterogeneous cellular automata models: Comparison of spatial lag, spatial error and GWR. In</w:t>
          </w:r>
          <w:bookmarkEnd w:id="7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81, p. 101459. DOI: 10.1016/j.compenvurbsys.2020.101459.</w:t>
          </w:r>
        </w:p>
        <w:p w14:paraId="65F6FFF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8" w:name="_CTVL001262a848bdfc2419dbb87c5a765ec735e"/>
          <w:r>
            <w:rPr>
              <w:lang w:val="en-US"/>
            </w:rPr>
            <w:t xml:space="preserve">Gorelick, Noel; </w:t>
          </w:r>
          <w:proofErr w:type="spellStart"/>
          <w:r>
            <w:rPr>
              <w:lang w:val="en-US"/>
            </w:rPr>
            <w:t>Hancher</w:t>
          </w:r>
          <w:proofErr w:type="spellEnd"/>
          <w:r>
            <w:rPr>
              <w:lang w:val="en-US"/>
            </w:rPr>
            <w:t xml:space="preserve">, Matt; Dixon, Mike; </w:t>
          </w:r>
          <w:proofErr w:type="spellStart"/>
          <w:r>
            <w:rPr>
              <w:lang w:val="en-US"/>
            </w:rPr>
            <w:t>Ilyushchenko</w:t>
          </w:r>
          <w:proofErr w:type="spellEnd"/>
          <w:r>
            <w:rPr>
              <w:lang w:val="en-US"/>
            </w:rPr>
            <w:t xml:space="preserve">, Simon; </w:t>
          </w:r>
          <w:proofErr w:type="spellStart"/>
          <w:r>
            <w:rPr>
              <w:lang w:val="en-US"/>
            </w:rPr>
            <w:t>Thau</w:t>
          </w:r>
          <w:proofErr w:type="spellEnd"/>
          <w:r>
            <w:rPr>
              <w:lang w:val="en-US"/>
            </w:rPr>
            <w:t>, David; Moore, Rebecca (2017): Google Earth Engine: Planetary-scale geospatial analysis for everyone. In</w:t>
          </w:r>
          <w:bookmarkEnd w:id="7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Remote Sens Environ </w:t>
          </w:r>
          <w:r w:rsidRPr="00A0208F">
            <w:rPr>
              <w:lang w:val="en-US"/>
            </w:rPr>
            <w:t>202, pp. 18–27. DOI: 10.1016/j.rse.2017.06.031.</w:t>
          </w:r>
        </w:p>
        <w:p w14:paraId="6A776F4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79" w:name="_CTVL001e7e9ce3f4e544cc6bf2ba6c82014a0fd"/>
          <w:r>
            <w:rPr>
              <w:lang w:val="en-US"/>
            </w:rPr>
            <w:t xml:space="preserve">Hoekstra, Arjen Y.; </w:t>
          </w:r>
          <w:proofErr w:type="spellStart"/>
          <w:r>
            <w:rPr>
              <w:lang w:val="en-US"/>
            </w:rPr>
            <w:t>Buurman</w:t>
          </w:r>
          <w:proofErr w:type="spellEnd"/>
          <w:r>
            <w:rPr>
              <w:lang w:val="en-US"/>
            </w:rPr>
            <w:t xml:space="preserve">, Joost; van </w:t>
          </w:r>
          <w:proofErr w:type="spellStart"/>
          <w:r>
            <w:rPr>
              <w:lang w:val="en-US"/>
            </w:rPr>
            <w:t>Ginkel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Kees</w:t>
          </w:r>
          <w:proofErr w:type="spellEnd"/>
          <w:r>
            <w:rPr>
              <w:lang w:val="en-US"/>
            </w:rPr>
            <w:t xml:space="preserve"> C. H. (2018): Urban water security: A review. In</w:t>
          </w:r>
          <w:bookmarkEnd w:id="7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Environ. Res. Lett. </w:t>
          </w:r>
          <w:r w:rsidRPr="00A0208F">
            <w:rPr>
              <w:lang w:val="en-US"/>
            </w:rPr>
            <w:t>13 (5), p. 53002. DOI: 10.1088/1748-9326/aaba52.</w:t>
          </w:r>
        </w:p>
        <w:p w14:paraId="600962C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0" w:name="_CTVL001e7fa7217cc4740778b6b2e14c1785ee5"/>
          <w:r>
            <w:rPr>
              <w:lang w:val="en-US"/>
            </w:rPr>
            <w:t xml:space="preserve">Ji, </w:t>
          </w:r>
          <w:proofErr w:type="spellStart"/>
          <w:r>
            <w:rPr>
              <w:lang w:val="en-US"/>
            </w:rPr>
            <w:t>Shunping</w:t>
          </w:r>
          <w:proofErr w:type="spellEnd"/>
          <w:r>
            <w:rPr>
              <w:lang w:val="en-US"/>
            </w:rPr>
            <w:t xml:space="preserve">; Wei, </w:t>
          </w:r>
          <w:proofErr w:type="spellStart"/>
          <w:r>
            <w:rPr>
              <w:lang w:val="en-US"/>
            </w:rPr>
            <w:t>Shiqing</w:t>
          </w:r>
          <w:proofErr w:type="spellEnd"/>
          <w:r>
            <w:rPr>
              <w:lang w:val="en-US"/>
            </w:rPr>
            <w:t>; Lu, Meng (2019): A scale robust convolutional neural network for automatic building extraction from aerial and satellite imagery. In</w:t>
          </w:r>
          <w:bookmarkEnd w:id="8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Remote Sensing </w:t>
          </w:r>
          <w:r w:rsidRPr="00A0208F">
            <w:rPr>
              <w:lang w:val="en-US"/>
            </w:rPr>
            <w:t>40 (9), pp. 3308–3322. DOI: 10.1080/01431161.2018.1528024.</w:t>
          </w:r>
        </w:p>
        <w:p w14:paraId="75F2E76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1" w:name="_CTVL0011120ba86b7b643ff9d4d6c0cfc27cbbf"/>
          <w:proofErr w:type="spellStart"/>
          <w:r>
            <w:rPr>
              <w:lang w:val="en-US"/>
            </w:rPr>
            <w:t>Jin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Gui</w:t>
          </w:r>
          <w:proofErr w:type="spellEnd"/>
          <w:r>
            <w:rPr>
              <w:lang w:val="en-US"/>
            </w:rPr>
            <w:t xml:space="preserve">; Chen, </w:t>
          </w:r>
          <w:proofErr w:type="spellStart"/>
          <w:r>
            <w:rPr>
              <w:lang w:val="en-US"/>
            </w:rPr>
            <w:t>Kun</w:t>
          </w:r>
          <w:proofErr w:type="spellEnd"/>
          <w:r>
            <w:rPr>
              <w:lang w:val="en-US"/>
            </w:rPr>
            <w:t xml:space="preserve">; Wang, Pei; Guo, </w:t>
          </w:r>
          <w:proofErr w:type="spellStart"/>
          <w:r>
            <w:rPr>
              <w:lang w:val="en-US"/>
            </w:rPr>
            <w:t>Baishu</w:t>
          </w:r>
          <w:proofErr w:type="spellEnd"/>
          <w:r>
            <w:rPr>
              <w:lang w:val="en-US"/>
            </w:rPr>
            <w:t>; Dong, Yin; Yang, Jun (2019): Trade-offs in land-use competition and sustainable land development in the North China Plain. In</w:t>
          </w:r>
          <w:bookmarkEnd w:id="8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Technological Forecasting and Social Change </w:t>
          </w:r>
          <w:r w:rsidRPr="00A0208F">
            <w:rPr>
              <w:lang w:val="en-US"/>
            </w:rPr>
            <w:t>141, pp. 36–46. DOI: 10.1016/j.techfore.2019.01.004.</w:t>
          </w:r>
        </w:p>
        <w:p w14:paraId="1A686D4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2" w:name="_CTVL0013d243002b2fb475f9a5d7804a934da6e"/>
          <w:proofErr w:type="spellStart"/>
          <w:r>
            <w:rPr>
              <w:lang w:val="en-US"/>
            </w:rPr>
            <w:t>Kafy</w:t>
          </w:r>
          <w:proofErr w:type="spellEnd"/>
          <w:r>
            <w:rPr>
              <w:lang w:val="en-US"/>
            </w:rPr>
            <w:t xml:space="preserve">, Abdulla -. Al; </w:t>
          </w:r>
          <w:proofErr w:type="spellStart"/>
          <w:r>
            <w:rPr>
              <w:lang w:val="en-US"/>
            </w:rPr>
            <w:t>Naim</w:t>
          </w:r>
          <w:proofErr w:type="spellEnd"/>
          <w:r>
            <w:rPr>
              <w:lang w:val="en-US"/>
            </w:rPr>
            <w:t xml:space="preserve">, Md. Nazmul Huda; Subramanyam, </w:t>
          </w:r>
          <w:proofErr w:type="spellStart"/>
          <w:r>
            <w:rPr>
              <w:lang w:val="en-US"/>
            </w:rPr>
            <w:t>Gangaraju</w:t>
          </w:r>
          <w:proofErr w:type="spellEnd"/>
          <w:r>
            <w:rPr>
              <w:lang w:val="en-US"/>
            </w:rPr>
            <w:t xml:space="preserve">; Faisal, Abdullah-Al; Ahmed, </w:t>
          </w:r>
          <w:proofErr w:type="spellStart"/>
          <w:r>
            <w:rPr>
              <w:lang w:val="en-US"/>
            </w:rPr>
            <w:t>Nessar</w:t>
          </w:r>
          <w:proofErr w:type="spellEnd"/>
          <w:r>
            <w:rPr>
              <w:lang w:val="en-US"/>
            </w:rPr>
            <w:t xml:space="preserve"> Uddin; Rakib, Abdullah Al et al. (2021): Cellular Automata approach in dynamic modelling of land cover changes using </w:t>
          </w:r>
          <w:proofErr w:type="spellStart"/>
          <w:r>
            <w:rPr>
              <w:lang w:val="en-US"/>
            </w:rPr>
            <w:t>RapidEye</w:t>
          </w:r>
          <w:proofErr w:type="spellEnd"/>
          <w:r>
            <w:rPr>
              <w:lang w:val="en-US"/>
            </w:rPr>
            <w:t xml:space="preserve"> images in Dhaka, Bangladesh. In</w:t>
          </w:r>
          <w:bookmarkEnd w:id="8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Environmental Challenges </w:t>
          </w:r>
          <w:r w:rsidRPr="00A0208F">
            <w:rPr>
              <w:lang w:val="en-US"/>
            </w:rPr>
            <w:t>4, p. 100084. DOI: 10.1016/j.envc.2021.100084.</w:t>
          </w:r>
        </w:p>
        <w:p w14:paraId="43C14308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3" w:name="_CTVL00133065869e2274292b91a4cee7fb5659f"/>
          <w:proofErr w:type="spellStart"/>
          <w:r>
            <w:rPr>
              <w:lang w:val="en-US"/>
            </w:rPr>
            <w:t>Kapinchev</w:t>
          </w:r>
          <w:proofErr w:type="spellEnd"/>
          <w:r>
            <w:rPr>
              <w:lang w:val="en-US"/>
            </w:rPr>
            <w:t xml:space="preserve">, Konstantin; </w:t>
          </w:r>
          <w:proofErr w:type="spellStart"/>
          <w:r>
            <w:rPr>
              <w:lang w:val="en-US"/>
            </w:rPr>
            <w:t>Bradu</w:t>
          </w:r>
          <w:proofErr w:type="spellEnd"/>
          <w:r>
            <w:rPr>
              <w:lang w:val="en-US"/>
            </w:rPr>
            <w:t xml:space="preserve">, Adrian; Barnes, Frederick; </w:t>
          </w:r>
          <w:proofErr w:type="spellStart"/>
          <w:r>
            <w:rPr>
              <w:lang w:val="en-US"/>
            </w:rPr>
            <w:t>Podoleanu</w:t>
          </w:r>
          <w:proofErr w:type="spellEnd"/>
          <w:r>
            <w:rPr>
              <w:lang w:val="en-US"/>
            </w:rPr>
            <w:t>, Adrian (2015): GPU implementation of cross-correlation for image generation in real time, pp. 1–6. DOI: 10.1109/ICSPCS.2015.7391783.</w:t>
          </w:r>
        </w:p>
        <w:p w14:paraId="76ACA69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4" w:name="_CTVL001f3cc61a19cc140ca88587e52a0346af7"/>
          <w:bookmarkEnd w:id="83"/>
          <w:proofErr w:type="spellStart"/>
          <w:r>
            <w:rPr>
              <w:lang w:val="en-US"/>
            </w:rPr>
            <w:t>Kipfer</w:t>
          </w:r>
          <w:proofErr w:type="spellEnd"/>
          <w:r>
            <w:rPr>
              <w:lang w:val="en-US"/>
            </w:rPr>
            <w:t>, Stefan (2018): Pushing the limits of urban research: Urbanization, pipelines and counter-colonial politics. In</w:t>
          </w:r>
          <w:bookmarkEnd w:id="8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 Plan D </w:t>
          </w:r>
          <w:r w:rsidRPr="00A0208F">
            <w:rPr>
              <w:lang w:val="en-US"/>
            </w:rPr>
            <w:t>36 (3), pp. 474–493. DOI: 10.1177/0263775818758328.</w:t>
          </w:r>
        </w:p>
        <w:p w14:paraId="44365D3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5" w:name="_CTVL001dcc8cb9e58f243b9861e9e56d093d82c"/>
          <w:proofErr w:type="spellStart"/>
          <w:r>
            <w:rPr>
              <w:lang w:val="en-US"/>
            </w:rPr>
            <w:t>Krizhevsky</w:t>
          </w:r>
          <w:proofErr w:type="spellEnd"/>
          <w:r>
            <w:rPr>
              <w:lang w:val="en-US"/>
            </w:rPr>
            <w:t xml:space="preserve">, Alex; </w:t>
          </w:r>
          <w:proofErr w:type="spellStart"/>
          <w:r>
            <w:rPr>
              <w:lang w:val="en-US"/>
            </w:rPr>
            <w:t>Sutskever</w:t>
          </w:r>
          <w:proofErr w:type="spellEnd"/>
          <w:r>
            <w:rPr>
              <w:lang w:val="en-US"/>
            </w:rPr>
            <w:t>, Ilya; Hinton, Geoffrey E. (2017): ImageNet classification with deep convolutional neural networks. In</w:t>
          </w:r>
          <w:bookmarkEnd w:id="85"/>
          <w:r>
            <w:rPr>
              <w:lang w:val="en-US"/>
            </w:rPr>
            <w:t xml:space="preserve"> </w:t>
          </w:r>
          <w:proofErr w:type="spellStart"/>
          <w:r w:rsidRPr="00A0208F">
            <w:rPr>
              <w:i/>
              <w:lang w:val="en-US"/>
            </w:rPr>
            <w:t>Commun</w:t>
          </w:r>
          <w:proofErr w:type="spellEnd"/>
          <w:r w:rsidRPr="00A0208F">
            <w:rPr>
              <w:i/>
              <w:lang w:val="en-US"/>
            </w:rPr>
            <w:t xml:space="preserve">. ACM </w:t>
          </w:r>
          <w:r w:rsidRPr="00A0208F">
            <w:rPr>
              <w:lang w:val="en-US"/>
            </w:rPr>
            <w:t>60 (6), pp. 84–90. DOI: 10.1145/3065386.</w:t>
          </w:r>
        </w:p>
        <w:p w14:paraId="4B456347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6" w:name="_CTVL001dd0652f50a84406fa5f6c693c8a42b99"/>
          <w:r>
            <w:rPr>
              <w:lang w:val="en-US"/>
            </w:rPr>
            <w:t xml:space="preserve">Li, </w:t>
          </w:r>
          <w:proofErr w:type="spellStart"/>
          <w:r>
            <w:rPr>
              <w:lang w:val="en-US"/>
            </w:rPr>
            <w:t>Xuecao</w:t>
          </w:r>
          <w:proofErr w:type="spellEnd"/>
          <w:r>
            <w:rPr>
              <w:lang w:val="en-US"/>
            </w:rPr>
            <w:t xml:space="preserve">; Gong, Peng; Le Yu; Hu, </w:t>
          </w:r>
          <w:proofErr w:type="spellStart"/>
          <w:r>
            <w:rPr>
              <w:lang w:val="en-US"/>
            </w:rPr>
            <w:t>Tengyun</w:t>
          </w:r>
          <w:proofErr w:type="spellEnd"/>
          <w:r>
            <w:rPr>
              <w:lang w:val="en-US"/>
            </w:rPr>
            <w:t xml:space="preserve"> (2017): A segment derived patch-based logistic cellular automata for urban growth modeling with heuristic rules. In</w:t>
          </w:r>
          <w:bookmarkEnd w:id="8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65, pp. 140–149. DOI: 10.1016/j.compenvurbsys.2017.06.001.</w:t>
          </w:r>
        </w:p>
        <w:p w14:paraId="13D7E21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7" w:name="_CTVL001ec32847920794dfc9617e448ffbe841f"/>
          <w:r>
            <w:rPr>
              <w:lang w:val="en-US"/>
            </w:rPr>
            <w:t xml:space="preserve">Liu, Yan; Batty, Michael; Wang, </w:t>
          </w:r>
          <w:proofErr w:type="spellStart"/>
          <w:r>
            <w:rPr>
              <w:lang w:val="en-US"/>
            </w:rPr>
            <w:t>Siqin</w:t>
          </w:r>
          <w:proofErr w:type="spellEnd"/>
          <w:r>
            <w:rPr>
              <w:lang w:val="en-US"/>
            </w:rPr>
            <w:t>; Corcoran, Jonathan (2021): Modelling urban change with cellular automata: Contemporary issues and future research directions. In</w:t>
          </w:r>
          <w:bookmarkEnd w:id="8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Progress in human geography </w:t>
          </w:r>
          <w:r w:rsidRPr="00A0208F">
            <w:rPr>
              <w:lang w:val="en-US"/>
            </w:rPr>
            <w:t>45 (1), pp. 3–24. DOI: 10.1177/0309132519895305.</w:t>
          </w:r>
        </w:p>
        <w:p w14:paraId="6591C06F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8" w:name="_CTVL00168b89d630e6d422694d0298cacb194ed"/>
          <w:r>
            <w:rPr>
              <w:lang w:val="en-US"/>
            </w:rPr>
            <w:t xml:space="preserve">Long, Jonathan; </w:t>
          </w:r>
          <w:proofErr w:type="spellStart"/>
          <w:r>
            <w:rPr>
              <w:lang w:val="en-US"/>
            </w:rPr>
            <w:t>Shelhamer</w:t>
          </w:r>
          <w:proofErr w:type="spellEnd"/>
          <w:r>
            <w:rPr>
              <w:lang w:val="en-US"/>
            </w:rPr>
            <w:t>, Evan; Darrell, Trevor (2015): Fully convolutional networks for semantic segmentation, pp. 3431–3440. DOI: 10.1109/CVPR.2015.7298965.</w:t>
          </w:r>
        </w:p>
        <w:p w14:paraId="504E6FE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89" w:name="_CTVL00108a15b148e534401bad7ec8a7d8a8c9d"/>
          <w:bookmarkEnd w:id="88"/>
          <w:r>
            <w:rPr>
              <w:lang w:val="en-US"/>
            </w:rPr>
            <w:t>Mansour, Shawky; Al-Belushi, Mohammed; Al-Awadhi, Talal (2020): Monitoring land use and land cover changes in the mountainous cities of Oman using GIS and CA-Markov modelling techniques. In</w:t>
          </w:r>
          <w:bookmarkEnd w:id="8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91, p. 104414. DOI: 10.1016/j.landusepol.2019.104414.</w:t>
          </w:r>
        </w:p>
        <w:p w14:paraId="524CDCC7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0" w:name="_CTVL001e99905c045334518bd7e9117ab3a3cf3"/>
          <w:proofErr w:type="spellStart"/>
          <w:r>
            <w:rPr>
              <w:lang w:val="en-US"/>
            </w:rPr>
            <w:t>McGarigal</w:t>
          </w:r>
          <w:proofErr w:type="spellEnd"/>
          <w:r>
            <w:rPr>
              <w:lang w:val="en-US"/>
            </w:rPr>
            <w:t>, Kevin; Marks, Barbara J. (1995): FRAGSTATS: spatial pattern analysis program for quantifying landscape structure. Spatial Pattern Analysis Program for Quantifying Landscape Structure. Portland, OR: U.S. Department of Agriculture, Forest Service, Pacific Northwest Research Station.</w:t>
          </w:r>
        </w:p>
        <w:p w14:paraId="6CC763F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1" w:name="_CTVL001ce86057dd9e748b09465ec3575046582"/>
          <w:bookmarkEnd w:id="90"/>
          <w:r>
            <w:rPr>
              <w:lang w:val="en-US"/>
            </w:rPr>
            <w:t xml:space="preserve">Murray, </w:t>
          </w:r>
          <w:proofErr w:type="spellStart"/>
          <w:r>
            <w:rPr>
              <w:lang w:val="en-US"/>
            </w:rPr>
            <w:t>Naila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Perronnin</w:t>
          </w:r>
          <w:proofErr w:type="spellEnd"/>
          <w:r>
            <w:rPr>
              <w:lang w:val="en-US"/>
            </w:rPr>
            <w:t>, Florent (2014): Generalized Max Pooling.</w:t>
          </w:r>
        </w:p>
        <w:p w14:paraId="379583BE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2" w:name="_CTVL0018e32eb4a56eb4c28a3db3f3e38e41e5e"/>
          <w:bookmarkEnd w:id="91"/>
          <w:r>
            <w:rPr>
              <w:lang w:val="en-US"/>
            </w:rPr>
            <w:t xml:space="preserve">Mustafa, Ahmed; Cools, Mario; </w:t>
          </w:r>
          <w:proofErr w:type="spellStart"/>
          <w:r>
            <w:rPr>
              <w:lang w:val="en-US"/>
            </w:rPr>
            <w:t>Saadi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Ismaïl</w:t>
          </w:r>
          <w:proofErr w:type="spellEnd"/>
          <w:r>
            <w:rPr>
              <w:lang w:val="en-US"/>
            </w:rPr>
            <w:t>; Teller, Jacques (2017): Coupling agent-based, cellular automata and logistic regression into a hybrid urban expansion model (HUEM). In</w:t>
          </w:r>
          <w:bookmarkEnd w:id="9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69, pp. 529–540. DOI: 10.1016/j.landusepol.2017.10.009.</w:t>
          </w:r>
        </w:p>
        <w:p w14:paraId="6BCDE6DC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3" w:name="_CTVL0017ab775d2874946689e1f319680796ba2"/>
          <w:r>
            <w:rPr>
              <w:lang w:val="en-US"/>
            </w:rPr>
            <w:t xml:space="preserve">Mustafa, Ahmed; </w:t>
          </w:r>
          <w:proofErr w:type="spellStart"/>
          <w:r>
            <w:rPr>
              <w:lang w:val="en-US"/>
            </w:rPr>
            <w:t>Heppenstall</w:t>
          </w:r>
          <w:proofErr w:type="spellEnd"/>
          <w:r>
            <w:rPr>
              <w:lang w:val="en-US"/>
            </w:rPr>
            <w:t xml:space="preserve">, Alison; </w:t>
          </w:r>
          <w:proofErr w:type="spellStart"/>
          <w:r>
            <w:rPr>
              <w:lang w:val="en-US"/>
            </w:rPr>
            <w:t>Omrani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Hichem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Saadi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Ismaïl</w:t>
          </w:r>
          <w:proofErr w:type="spellEnd"/>
          <w:r>
            <w:rPr>
              <w:lang w:val="en-US"/>
            </w:rPr>
            <w:t>; Cools, Mario; Teller, Jacques (2018): Modelling built-up expansion and densification with multinomial logistic regression, cellular automata and genetic algorithm. In</w:t>
          </w:r>
          <w:bookmarkEnd w:id="9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67, pp. 147–156. DOI: 10.1016/j.compenvurbsys.2017.09.009.</w:t>
          </w:r>
        </w:p>
        <w:p w14:paraId="4856130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4" w:name="_CTVL001ca0984bcf64b4449b1a252bcd87d7636"/>
          <w:r>
            <w:rPr>
              <w:lang w:val="en-US"/>
            </w:rPr>
            <w:t>National Bureau of Statistics of China (2019a): Announcement of the 2019 grain output. Beijing, China. Available online at http://www.gov.cn/xinwen/2019-12/07/content_5459250.htm, checked on 12/20/2020.</w:t>
          </w:r>
        </w:p>
        <w:p w14:paraId="622B185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5" w:name="_CTVL001c35bf2e7c2534658b4761d0a31513e14"/>
          <w:bookmarkEnd w:id="94"/>
          <w:r>
            <w:rPr>
              <w:lang w:val="en-US"/>
            </w:rPr>
            <w:t>National Bureau of Statistics of China (2019b): China Statistical Yearbook. Beijing, China: China Statistics Press, checked on 11/6/2020.</w:t>
          </w:r>
        </w:p>
        <w:p w14:paraId="0623B96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6" w:name="_CTVL0011c7f030141cf4d219d0117aed6b7c60a"/>
          <w:bookmarkEnd w:id="95"/>
          <w:r>
            <w:rPr>
              <w:lang w:val="en-US"/>
            </w:rPr>
            <w:t xml:space="preserve">Newland, Charles P.; Zecchin, Aaron C.; Maier, Holger R.; Newman, Jeffrey P.; van </w:t>
          </w:r>
          <w:proofErr w:type="spellStart"/>
          <w:r>
            <w:rPr>
              <w:lang w:val="en-US"/>
            </w:rPr>
            <w:t>Delden</w:t>
          </w:r>
          <w:proofErr w:type="spellEnd"/>
          <w:r>
            <w:rPr>
              <w:lang w:val="en-US"/>
            </w:rPr>
            <w:t>, Hedwig (2018): Empirically derived method and software for semi-automatic calibration of Cellular Automata land-use models. In</w:t>
          </w:r>
          <w:bookmarkEnd w:id="9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Environmental Modelling &amp; Software </w:t>
          </w:r>
          <w:r w:rsidRPr="00A0208F">
            <w:rPr>
              <w:lang w:val="en-US"/>
            </w:rPr>
            <w:t>108, pp. 208–239. DOI: 10.1016/j.envsoft.2018.07.013.</w:t>
          </w:r>
        </w:p>
        <w:p w14:paraId="378FB13B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7" w:name="_CTVL0012ee35f0a07014e2a81f037dca85be3a3"/>
          <w:proofErr w:type="spellStart"/>
          <w:r>
            <w:rPr>
              <w:lang w:val="en-US"/>
            </w:rPr>
            <w:t>Nezla</w:t>
          </w:r>
          <w:proofErr w:type="spellEnd"/>
          <w:r>
            <w:rPr>
              <w:lang w:val="en-US"/>
            </w:rPr>
            <w:t xml:space="preserve">, N. A.; </w:t>
          </w:r>
          <w:proofErr w:type="spellStart"/>
          <w:r>
            <w:rPr>
              <w:lang w:val="en-US"/>
            </w:rPr>
            <w:t>Mithun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Haridas</w:t>
          </w:r>
          <w:proofErr w:type="spellEnd"/>
          <w:r>
            <w:rPr>
              <w:lang w:val="en-US"/>
            </w:rPr>
            <w:t xml:space="preserve">, T. P.; </w:t>
          </w:r>
          <w:proofErr w:type="spellStart"/>
          <w:r>
            <w:rPr>
              <w:lang w:val="en-US"/>
            </w:rPr>
            <w:t>Supriya</w:t>
          </w:r>
          <w:proofErr w:type="spellEnd"/>
          <w:r>
            <w:rPr>
              <w:lang w:val="en-US"/>
            </w:rPr>
            <w:t xml:space="preserve">, M. H. (2021): Semantic Segmentation of Underwater Images using </w:t>
          </w:r>
          <w:proofErr w:type="spellStart"/>
          <w:r>
            <w:rPr>
              <w:lang w:val="en-US"/>
            </w:rPr>
            <w:t>UNet</w:t>
          </w:r>
          <w:proofErr w:type="spellEnd"/>
          <w:r>
            <w:rPr>
              <w:lang w:val="en-US"/>
            </w:rPr>
            <w:t xml:space="preserve"> architecture based Deep Convolutional Encoder Decoder Model, pp. 28–33. DOI: 10.1109/ICACCS51430.2021.9441804.</w:t>
          </w:r>
        </w:p>
        <w:p w14:paraId="23CCFE2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8" w:name="_CTVL001fd60c8239e0a414c8aca35d696548b2f"/>
          <w:bookmarkEnd w:id="97"/>
          <w:r>
            <w:rPr>
              <w:lang w:val="en-US"/>
            </w:rPr>
            <w:t xml:space="preserve">Peng, Kaifeng; Jiang, </w:t>
          </w:r>
          <w:proofErr w:type="spellStart"/>
          <w:r>
            <w:rPr>
              <w:lang w:val="en-US"/>
            </w:rPr>
            <w:t>Weiguo</w:t>
          </w:r>
          <w:proofErr w:type="spellEnd"/>
          <w:r>
            <w:rPr>
              <w:lang w:val="en-US"/>
            </w:rPr>
            <w:t xml:space="preserve">; Deng, Yue; Liu, </w:t>
          </w:r>
          <w:proofErr w:type="spellStart"/>
          <w:r>
            <w:rPr>
              <w:lang w:val="en-US"/>
            </w:rPr>
            <w:t>Yinghui</w:t>
          </w:r>
          <w:proofErr w:type="spellEnd"/>
          <w:r>
            <w:rPr>
              <w:lang w:val="en-US"/>
            </w:rPr>
            <w:t xml:space="preserve">; Wu, </w:t>
          </w:r>
          <w:proofErr w:type="spellStart"/>
          <w:r>
            <w:rPr>
              <w:lang w:val="en-US"/>
            </w:rPr>
            <w:t>Zhifeng</w:t>
          </w:r>
          <w:proofErr w:type="spellEnd"/>
          <w:r>
            <w:rPr>
              <w:lang w:val="en-US"/>
            </w:rPr>
            <w:t>; Chen, Zheng (2020): Simulating wetland changes under different scenarios based on integrating the random forest and CLUE-S models: A case study of Wuhan Urban Agglomeration. In</w:t>
          </w:r>
          <w:bookmarkEnd w:id="9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Ecological Indicators </w:t>
          </w:r>
          <w:r w:rsidRPr="00A0208F">
            <w:rPr>
              <w:lang w:val="en-US"/>
            </w:rPr>
            <w:t>117, p. 106671. DOI: 10.1016/j.ecolind.2020.106671.</w:t>
          </w:r>
        </w:p>
        <w:p w14:paraId="1809835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99" w:name="_CTVL00114278c8f659447319fedeee4c64841c1"/>
          <w:r>
            <w:rPr>
              <w:lang w:val="en-US"/>
            </w:rPr>
            <w:t xml:space="preserve">Pérez-Molina, Eduardo; </w:t>
          </w:r>
          <w:proofErr w:type="spellStart"/>
          <w:r>
            <w:rPr>
              <w:lang w:val="en-US"/>
            </w:rPr>
            <w:t>Sliuzas</w:t>
          </w:r>
          <w:proofErr w:type="spellEnd"/>
          <w:r>
            <w:rPr>
              <w:lang w:val="en-US"/>
            </w:rPr>
            <w:t xml:space="preserve">, Richard; </w:t>
          </w:r>
          <w:proofErr w:type="spellStart"/>
          <w:r>
            <w:rPr>
              <w:lang w:val="en-US"/>
            </w:rPr>
            <w:t>Flacke</w:t>
          </w:r>
          <w:proofErr w:type="spellEnd"/>
          <w:r>
            <w:rPr>
              <w:lang w:val="en-US"/>
            </w:rPr>
            <w:t xml:space="preserve">, Johannes; </w:t>
          </w:r>
          <w:proofErr w:type="spellStart"/>
          <w:r>
            <w:rPr>
              <w:lang w:val="en-US"/>
            </w:rPr>
            <w:t>Jetten</w:t>
          </w:r>
          <w:proofErr w:type="spellEnd"/>
          <w:r>
            <w:rPr>
              <w:lang w:val="en-US"/>
            </w:rPr>
            <w:t>, Victor (2017): Developing a cellular automata model of urban growth to inform spatial policy for flood mitigation: A case study in Kampala, Uganda. In</w:t>
          </w:r>
          <w:bookmarkEnd w:id="9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65, pp. 53–65. DOI: 10.1016/j.compenvurbsys.2017.04.013.</w:t>
          </w:r>
        </w:p>
        <w:p w14:paraId="2A08EA3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0" w:name="_CTVL00184631c7f32c147ae82930c0a00aa8fc2"/>
          <w:proofErr w:type="spellStart"/>
          <w:r>
            <w:rPr>
              <w:rFonts w:hint="eastAsia"/>
              <w:lang w:val="en-US"/>
            </w:rPr>
            <w:t>Planillo</w:t>
          </w:r>
          <w:proofErr w:type="spellEnd"/>
          <w:r>
            <w:rPr>
              <w:rFonts w:hint="eastAsia"/>
              <w:lang w:val="en-US"/>
            </w:rPr>
            <w:t>, Aimara; Kramer</w:t>
          </w:r>
          <w:r>
            <w:rPr>
              <w:rFonts w:hint="eastAsia"/>
              <w:lang w:val="en-US"/>
            </w:rPr>
            <w:t>‐</w:t>
          </w:r>
          <w:proofErr w:type="spellStart"/>
          <w:r>
            <w:rPr>
              <w:rFonts w:hint="eastAsia"/>
              <w:lang w:val="en-US"/>
            </w:rPr>
            <w:t>Schadt</w:t>
          </w:r>
          <w:proofErr w:type="spellEnd"/>
          <w:r>
            <w:rPr>
              <w:rFonts w:hint="eastAsia"/>
              <w:lang w:val="en-US"/>
            </w:rPr>
            <w:t xml:space="preserve">, Stephanie; Buchholz, Sascha; Gras, Pierre; Lippe, Moritz von der; </w:t>
          </w:r>
          <w:proofErr w:type="spellStart"/>
          <w:r>
            <w:rPr>
              <w:rFonts w:hint="eastAsia"/>
              <w:lang w:val="en-US"/>
            </w:rPr>
            <w:t>Radchuk</w:t>
          </w:r>
          <w:proofErr w:type="spellEnd"/>
          <w:r>
            <w:rPr>
              <w:rFonts w:hint="eastAsia"/>
              <w:lang w:val="en-US"/>
            </w:rPr>
            <w:t xml:space="preserve">, </w:t>
          </w:r>
          <w:proofErr w:type="spellStart"/>
          <w:r>
            <w:rPr>
              <w:rFonts w:hint="eastAsia"/>
              <w:lang w:val="en-US"/>
            </w:rPr>
            <w:t>Viktoriia</w:t>
          </w:r>
          <w:proofErr w:type="spellEnd"/>
          <w:r>
            <w:rPr>
              <w:rFonts w:hint="eastAsia"/>
              <w:lang w:val="en-US"/>
            </w:rPr>
            <w:t xml:space="preserve"> (2021): Arthropod abundance modulates bird community responses to urbanization. In</w:t>
          </w:r>
          <w:bookmarkEnd w:id="100"/>
          <w:r>
            <w:rPr>
              <w:rFonts w:hint="eastAsia"/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Divers </w:t>
          </w:r>
          <w:proofErr w:type="spellStart"/>
          <w:r w:rsidRPr="00A0208F">
            <w:rPr>
              <w:i/>
              <w:lang w:val="en-US"/>
            </w:rPr>
            <w:t>Distrib</w:t>
          </w:r>
          <w:proofErr w:type="spellEnd"/>
          <w:r w:rsidRPr="00A0208F">
            <w:rPr>
              <w:i/>
              <w:lang w:val="en-US"/>
            </w:rPr>
            <w:t xml:space="preserve"> </w:t>
          </w:r>
          <w:r w:rsidRPr="00A0208F">
            <w:rPr>
              <w:lang w:val="en-US"/>
            </w:rPr>
            <w:t>27 (1), pp. 34–49. DOI: 10.1111/ddi.13169.</w:t>
          </w:r>
        </w:p>
        <w:p w14:paraId="536DBAE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1" w:name="_CTVL00177fb736feabc425bbba663969c1c7c0b"/>
          <w:r>
            <w:rPr>
              <w:lang w:val="en-US"/>
            </w:rPr>
            <w:t xml:space="preserve">Pontius, Robert Gilmore; Boersma, </w:t>
          </w:r>
          <w:proofErr w:type="spellStart"/>
          <w:r>
            <w:rPr>
              <w:lang w:val="en-US"/>
            </w:rPr>
            <w:t>Wideke</w:t>
          </w:r>
          <w:proofErr w:type="spellEnd"/>
          <w:r>
            <w:rPr>
              <w:lang w:val="en-US"/>
            </w:rPr>
            <w:t xml:space="preserve">; Castella, Jean-Christophe; Clarke, Keith; </w:t>
          </w:r>
          <w:proofErr w:type="spellStart"/>
          <w:r>
            <w:rPr>
              <w:lang w:val="en-US"/>
            </w:rPr>
            <w:t>Nijs</w:t>
          </w:r>
          <w:proofErr w:type="spellEnd"/>
          <w:r>
            <w:rPr>
              <w:lang w:val="en-US"/>
            </w:rPr>
            <w:t xml:space="preserve">, Ton de; </w:t>
          </w:r>
          <w:proofErr w:type="spellStart"/>
          <w:r>
            <w:rPr>
              <w:lang w:val="en-US"/>
            </w:rPr>
            <w:t>Dietzel</w:t>
          </w:r>
          <w:proofErr w:type="spellEnd"/>
          <w:r>
            <w:rPr>
              <w:lang w:val="en-US"/>
            </w:rPr>
            <w:t>, Charles et al. (2008): Comparing the input, output, and validation maps for several models of land change. In</w:t>
          </w:r>
          <w:bookmarkEnd w:id="10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Ann Reg Sci </w:t>
          </w:r>
          <w:r w:rsidRPr="00A0208F">
            <w:rPr>
              <w:lang w:val="en-US"/>
            </w:rPr>
            <w:t>42 (1), pp. 11–37. DOI: 10.1007/s00168-007-0138-2.</w:t>
          </w:r>
        </w:p>
        <w:p w14:paraId="4F2B38B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2" w:name="_CTVL00101bdb58274764bc8866451ab53b31ae1"/>
          <w:proofErr w:type="spellStart"/>
          <w:r>
            <w:rPr>
              <w:lang w:val="en-US"/>
            </w:rPr>
            <w:t>Pramanik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Suvamoy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Butsch</w:t>
          </w:r>
          <w:proofErr w:type="spellEnd"/>
          <w:r>
            <w:rPr>
              <w:lang w:val="en-US"/>
            </w:rPr>
            <w:t xml:space="preserve">, Carsten; </w:t>
          </w:r>
          <w:proofErr w:type="spellStart"/>
          <w:r>
            <w:rPr>
              <w:lang w:val="en-US"/>
            </w:rPr>
            <w:t>Punia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Milap</w:t>
          </w:r>
          <w:proofErr w:type="spellEnd"/>
          <w:r>
            <w:rPr>
              <w:lang w:val="en-US"/>
            </w:rPr>
            <w:t xml:space="preserve"> (2021): Post-liberal urban dynamics in India – The case of Gurugram, the ‘Millennium City’. In</w:t>
          </w:r>
          <w:bookmarkEnd w:id="10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Remote Sensing Applications: Society and Environment </w:t>
          </w:r>
          <w:r w:rsidRPr="00A0208F">
            <w:rPr>
              <w:lang w:val="en-US"/>
            </w:rPr>
            <w:t>22, p. 100504. DOI: 10.1016/j.rsase.2021.100504.</w:t>
          </w:r>
        </w:p>
        <w:p w14:paraId="0866DB4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3" w:name="_CTVL0012e6899c2b8314eada7bea47d177d6f36"/>
          <w:r>
            <w:rPr>
              <w:lang w:val="en-US"/>
            </w:rPr>
            <w:t xml:space="preserve">Qian, </w:t>
          </w:r>
          <w:proofErr w:type="spellStart"/>
          <w:r>
            <w:rPr>
              <w:lang w:val="en-US"/>
            </w:rPr>
            <w:t>Yuehui</w:t>
          </w:r>
          <w:proofErr w:type="spellEnd"/>
          <w:r>
            <w:rPr>
              <w:lang w:val="en-US"/>
            </w:rPr>
            <w:t xml:space="preserve">; Xing, </w:t>
          </w:r>
          <w:proofErr w:type="spellStart"/>
          <w:r>
            <w:rPr>
              <w:lang w:val="en-US"/>
            </w:rPr>
            <w:t>Weiran</w:t>
          </w:r>
          <w:proofErr w:type="spellEnd"/>
          <w:r>
            <w:rPr>
              <w:lang w:val="en-US"/>
            </w:rPr>
            <w:t xml:space="preserve">; Guan, </w:t>
          </w:r>
          <w:proofErr w:type="spellStart"/>
          <w:r>
            <w:rPr>
              <w:lang w:val="en-US"/>
            </w:rPr>
            <w:t>Xuefeng</w:t>
          </w:r>
          <w:proofErr w:type="spellEnd"/>
          <w:r>
            <w:rPr>
              <w:lang w:val="en-US"/>
            </w:rPr>
            <w:t xml:space="preserve">; Yang, </w:t>
          </w:r>
          <w:proofErr w:type="spellStart"/>
          <w:r>
            <w:rPr>
              <w:lang w:val="en-US"/>
            </w:rPr>
            <w:t>Tingting</w:t>
          </w:r>
          <w:proofErr w:type="spellEnd"/>
          <w:r>
            <w:rPr>
              <w:lang w:val="en-US"/>
            </w:rPr>
            <w:t xml:space="preserve">; Wu, </w:t>
          </w:r>
          <w:proofErr w:type="spellStart"/>
          <w:r>
            <w:rPr>
              <w:lang w:val="en-US"/>
            </w:rPr>
            <w:t>Huayi</w:t>
          </w:r>
          <w:proofErr w:type="spellEnd"/>
          <w:r>
            <w:rPr>
              <w:lang w:val="en-US"/>
            </w:rPr>
            <w:t xml:space="preserve"> (2020): Coupling cellular automata with area partitioning and spatiotemporal convolution for dynamic land use change simulation. In</w:t>
          </w:r>
          <w:bookmarkEnd w:id="10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The Science of the total environment </w:t>
          </w:r>
          <w:r w:rsidRPr="00A0208F">
            <w:rPr>
              <w:lang w:val="en-US"/>
            </w:rPr>
            <w:t>722, p. 137738. DOI: 10.1016/j.scitotenv.2020.137738.</w:t>
          </w:r>
        </w:p>
        <w:p w14:paraId="2CA2B67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4" w:name="_CTVL001d593722c3d84452c8d7e39bbb23b0ead"/>
          <w:proofErr w:type="spellStart"/>
          <w:r>
            <w:rPr>
              <w:lang w:val="en-US"/>
            </w:rPr>
            <w:t>Qiu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Bingwen</w:t>
          </w:r>
          <w:proofErr w:type="spellEnd"/>
          <w:r>
            <w:rPr>
              <w:lang w:val="en-US"/>
            </w:rPr>
            <w:t xml:space="preserve">; Li, </w:t>
          </w:r>
          <w:proofErr w:type="spellStart"/>
          <w:r>
            <w:rPr>
              <w:lang w:val="en-US"/>
            </w:rPr>
            <w:t>Haiwen</w:t>
          </w:r>
          <w:proofErr w:type="spellEnd"/>
          <w:r>
            <w:rPr>
              <w:lang w:val="en-US"/>
            </w:rPr>
            <w:t xml:space="preserve">; Tang, </w:t>
          </w:r>
          <w:proofErr w:type="spellStart"/>
          <w:r>
            <w:rPr>
              <w:lang w:val="en-US"/>
            </w:rPr>
            <w:t>Zhenghong</w:t>
          </w:r>
          <w:proofErr w:type="spellEnd"/>
          <w:r>
            <w:rPr>
              <w:lang w:val="en-US"/>
            </w:rPr>
            <w:t xml:space="preserve">; Chen, </w:t>
          </w:r>
          <w:proofErr w:type="spellStart"/>
          <w:r>
            <w:rPr>
              <w:lang w:val="en-US"/>
            </w:rPr>
            <w:t>Chongcheng</w:t>
          </w:r>
          <w:proofErr w:type="spellEnd"/>
          <w:r>
            <w:rPr>
              <w:lang w:val="en-US"/>
            </w:rPr>
            <w:t>; Berry, Joe (2020): How cropland losses shaped by unbalanced urbanization process? In</w:t>
          </w:r>
          <w:bookmarkEnd w:id="10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96, p. 104715. DOI: 10.1016/j.landusepol.2020.104715.</w:t>
          </w:r>
        </w:p>
        <w:p w14:paraId="4B040900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5" w:name="_CTVL0013d8688b4afe94538bdae97647a22c77d"/>
          <w:r>
            <w:rPr>
              <w:lang w:val="en-US"/>
            </w:rPr>
            <w:t xml:space="preserve">Reichstein, Markus; Camps-Valls, </w:t>
          </w:r>
          <w:proofErr w:type="spellStart"/>
          <w:r>
            <w:rPr>
              <w:lang w:val="en-US"/>
            </w:rPr>
            <w:t>Gustau</w:t>
          </w:r>
          <w:proofErr w:type="spellEnd"/>
          <w:r>
            <w:rPr>
              <w:lang w:val="en-US"/>
            </w:rPr>
            <w:t xml:space="preserve">; Stevens, Bjorn; Jung, Martin; </w:t>
          </w:r>
          <w:proofErr w:type="spellStart"/>
          <w:r>
            <w:rPr>
              <w:lang w:val="en-US"/>
            </w:rPr>
            <w:t>Denzler</w:t>
          </w:r>
          <w:proofErr w:type="spellEnd"/>
          <w:r>
            <w:rPr>
              <w:lang w:val="en-US"/>
            </w:rPr>
            <w:t xml:space="preserve">, Joachim; </w:t>
          </w:r>
          <w:proofErr w:type="spellStart"/>
          <w:r>
            <w:rPr>
              <w:lang w:val="en-US"/>
            </w:rPr>
            <w:t>Carvalhais</w:t>
          </w:r>
          <w:proofErr w:type="spellEnd"/>
          <w:r>
            <w:rPr>
              <w:lang w:val="en-US"/>
            </w:rPr>
            <w:t>, Nuno; Prabhat (2019): Deep learning and process understanding for data-driven Earth system science. In</w:t>
          </w:r>
          <w:bookmarkEnd w:id="10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Nature </w:t>
          </w:r>
          <w:r w:rsidRPr="00A0208F">
            <w:rPr>
              <w:lang w:val="en-US"/>
            </w:rPr>
            <w:t>566 (7743), pp. 195–204. DOI: 10.1038/s41586-019-0912-1.</w:t>
          </w:r>
        </w:p>
        <w:p w14:paraId="3B1B8DD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6" w:name="_CTVL00182ddfddeb0da4c408dbdf9e51c213a17"/>
          <w:proofErr w:type="spellStart"/>
          <w:r>
            <w:rPr>
              <w:lang w:val="en-US"/>
            </w:rPr>
            <w:t>Ronneberger</w:t>
          </w:r>
          <w:proofErr w:type="spellEnd"/>
          <w:r>
            <w:rPr>
              <w:lang w:val="en-US"/>
            </w:rPr>
            <w:t xml:space="preserve">, Olaf; Fischer, Philipp; </w:t>
          </w:r>
          <w:proofErr w:type="spellStart"/>
          <w:r>
            <w:rPr>
              <w:lang w:val="en-US"/>
            </w:rPr>
            <w:t>Brox</w:t>
          </w:r>
          <w:proofErr w:type="spellEnd"/>
          <w:r>
            <w:rPr>
              <w:lang w:val="en-US"/>
            </w:rPr>
            <w:t>, Thomas (2015): U-Net: Convolutional Networks for Biomedical Image Segmentation 9351, pp. 234–241. DOI: 10.1007/978-3-319-24574-4_28.</w:t>
          </w:r>
        </w:p>
        <w:p w14:paraId="6337316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7" w:name="_CTVL001bebcf747c222448eaa3aa4600eedbe82"/>
          <w:bookmarkEnd w:id="106"/>
          <w:proofErr w:type="spellStart"/>
          <w:r>
            <w:rPr>
              <w:lang w:val="en-US"/>
            </w:rPr>
            <w:t>Roodposhti</w:t>
          </w:r>
          <w:proofErr w:type="spellEnd"/>
          <w:r>
            <w:rPr>
              <w:lang w:val="en-US"/>
            </w:rPr>
            <w:t xml:space="preserve">, Majid </w:t>
          </w:r>
          <w:proofErr w:type="spellStart"/>
          <w:r>
            <w:rPr>
              <w:lang w:val="en-US"/>
            </w:rPr>
            <w:t>Shadman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Aryal</w:t>
          </w:r>
          <w:proofErr w:type="spellEnd"/>
          <w:r>
            <w:rPr>
              <w:lang w:val="en-US"/>
            </w:rPr>
            <w:t>, Jagannath; Bryan, Brett A. (2019): A novel algorithm for calculating transition potential in cellular automata models of land-use/cover change. In</w:t>
          </w:r>
          <w:bookmarkEnd w:id="10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Environmental Modelling &amp; Software </w:t>
          </w:r>
          <w:r w:rsidRPr="00A0208F">
            <w:rPr>
              <w:lang w:val="en-US"/>
            </w:rPr>
            <w:t>112, pp. 70–81. DOI: 10.1016/j.envsoft.2018.10.006.</w:t>
          </w:r>
        </w:p>
        <w:p w14:paraId="1F1029E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8" w:name="_CTVL001cb8c8558228a425e88a0ff5b82d0ccde"/>
          <w:proofErr w:type="spellStart"/>
          <w:r>
            <w:rPr>
              <w:lang w:val="en-US"/>
            </w:rPr>
            <w:t>Roodposhti</w:t>
          </w:r>
          <w:proofErr w:type="spellEnd"/>
          <w:r>
            <w:rPr>
              <w:lang w:val="en-US"/>
            </w:rPr>
            <w:t xml:space="preserve">, Majid </w:t>
          </w:r>
          <w:proofErr w:type="spellStart"/>
          <w:r>
            <w:rPr>
              <w:lang w:val="en-US"/>
            </w:rPr>
            <w:t>Shadman</w:t>
          </w:r>
          <w:proofErr w:type="spellEnd"/>
          <w:r>
            <w:rPr>
              <w:lang w:val="en-US"/>
            </w:rPr>
            <w:t xml:space="preserve">; Hewitt, Richard J.; Bryan, Brett A. (2020): Towards automatic calibration of </w:t>
          </w:r>
          <w:proofErr w:type="spellStart"/>
          <w:r>
            <w:rPr>
              <w:lang w:val="en-US"/>
            </w:rPr>
            <w:t>neighbourhood</w:t>
          </w:r>
          <w:proofErr w:type="spellEnd"/>
          <w:r>
            <w:rPr>
              <w:lang w:val="en-US"/>
            </w:rPr>
            <w:t xml:space="preserve"> influence in cellular automata land-use models. In</w:t>
          </w:r>
          <w:bookmarkEnd w:id="108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79, p. 101416. DOI: 10.1016/j.compenvurbsys.2019.101416.</w:t>
          </w:r>
        </w:p>
        <w:p w14:paraId="68EE74ED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09" w:name="_CTVL00191229b48dff64de6acc761328b2ced8f"/>
          <w:r>
            <w:rPr>
              <w:lang w:val="en-US"/>
            </w:rPr>
            <w:t xml:space="preserve">Ruiz Hernandez, Ivan Elias; Shi, </w:t>
          </w:r>
          <w:proofErr w:type="spellStart"/>
          <w:r>
            <w:rPr>
              <w:lang w:val="en-US"/>
            </w:rPr>
            <w:t>Wenzhong</w:t>
          </w:r>
          <w:proofErr w:type="spellEnd"/>
          <w:r>
            <w:rPr>
              <w:lang w:val="en-US"/>
            </w:rPr>
            <w:t xml:space="preserve"> (2018): A Random Forests classification method for urban land-use mapping integrating spatial metrics and texture analysis. In</w:t>
          </w:r>
          <w:bookmarkEnd w:id="10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Remote Sensing </w:t>
          </w:r>
          <w:r w:rsidRPr="00A0208F">
            <w:rPr>
              <w:lang w:val="en-US"/>
            </w:rPr>
            <w:t>39 (4), pp. 1175–1198. DOI: 10.1080/01431161.2017.1395968.</w:t>
          </w:r>
        </w:p>
        <w:p w14:paraId="0AFF6E8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0" w:name="_CTVL001a45bf0c43e814177b1fd3c80823c483a"/>
          <w:r>
            <w:rPr>
              <w:lang w:val="en-US"/>
            </w:rPr>
            <w:t xml:space="preserve">Sergey </w:t>
          </w:r>
          <w:proofErr w:type="spellStart"/>
          <w:r>
            <w:rPr>
              <w:lang w:val="en-US"/>
            </w:rPr>
            <w:t>Ioffe</w:t>
          </w:r>
          <w:proofErr w:type="spellEnd"/>
          <w:r>
            <w:rPr>
              <w:lang w:val="en-US"/>
            </w:rPr>
            <w:t xml:space="preserve">; Christian </w:t>
          </w:r>
          <w:proofErr w:type="spellStart"/>
          <w:r>
            <w:rPr>
              <w:lang w:val="en-US"/>
            </w:rPr>
            <w:t>Szegedy</w:t>
          </w:r>
          <w:proofErr w:type="spellEnd"/>
          <w:r>
            <w:rPr>
              <w:lang w:val="en-US"/>
            </w:rPr>
            <w:t xml:space="preserve"> (2015): Batch Normalization: Accelerating Deep Network Training by Reducing Internal Covariate Shift. In</w:t>
          </w:r>
          <w:bookmarkEnd w:id="110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>International Conference on Machine Learning</w:t>
          </w:r>
          <w:r w:rsidRPr="00A0208F">
            <w:rPr>
              <w:lang w:val="en-US"/>
            </w:rPr>
            <w:t>, pp. 448–456. Available online at http://proceedings.mlr.press/v37/ioffe15.html.</w:t>
          </w:r>
        </w:p>
        <w:p w14:paraId="3C86293E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1" w:name="_CTVL001e888dc529cab4d41a4ddf857ce17d0fd"/>
          <w:proofErr w:type="spellStart"/>
          <w:r>
            <w:rPr>
              <w:lang w:val="en-US"/>
            </w:rPr>
            <w:t>Shafizadeh</w:t>
          </w:r>
          <w:proofErr w:type="spellEnd"/>
          <w:r>
            <w:rPr>
              <w:lang w:val="en-US"/>
            </w:rPr>
            <w:t xml:space="preserve">-Moghadam, Hossein; </w:t>
          </w:r>
          <w:proofErr w:type="spellStart"/>
          <w:r>
            <w:rPr>
              <w:lang w:val="en-US"/>
            </w:rPr>
            <w:t>Asghari</w:t>
          </w:r>
          <w:proofErr w:type="spellEnd"/>
          <w:r>
            <w:rPr>
              <w:lang w:val="en-US"/>
            </w:rPr>
            <w:t xml:space="preserve">, Ali; </w:t>
          </w:r>
          <w:proofErr w:type="spellStart"/>
          <w:r>
            <w:rPr>
              <w:lang w:val="en-US"/>
            </w:rPr>
            <w:t>Tayyebi</w:t>
          </w:r>
          <w:proofErr w:type="spellEnd"/>
          <w:r>
            <w:rPr>
              <w:lang w:val="en-US"/>
            </w:rPr>
            <w:t xml:space="preserve">, Amin; </w:t>
          </w:r>
          <w:proofErr w:type="spellStart"/>
          <w:r>
            <w:rPr>
              <w:lang w:val="en-US"/>
            </w:rPr>
            <w:t>Taleai</w:t>
          </w:r>
          <w:proofErr w:type="spellEnd"/>
          <w:r>
            <w:rPr>
              <w:lang w:val="en-US"/>
            </w:rPr>
            <w:t>, Mohammad (2017): Coupling machine learning, tree-based and statistical models with cellular automata to simulate urban growth. In</w:t>
          </w:r>
          <w:bookmarkEnd w:id="11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64, pp. 297–308. DOI: 10.1016/j.compenvurbsys.2017.04.002.</w:t>
          </w:r>
        </w:p>
        <w:p w14:paraId="4F11EA8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2" w:name="_CTVL001d7f28624fda74ab7bb2f2dcef295cb33"/>
          <w:r>
            <w:rPr>
              <w:lang w:val="en-US"/>
            </w:rPr>
            <w:t xml:space="preserve">Shaw, Brian J.; van Vliet, Jasper; </w:t>
          </w:r>
          <w:proofErr w:type="spellStart"/>
          <w:r>
            <w:rPr>
              <w:lang w:val="en-US"/>
            </w:rPr>
            <w:t>Verburg</w:t>
          </w:r>
          <w:proofErr w:type="spellEnd"/>
          <w:r>
            <w:rPr>
              <w:lang w:val="en-US"/>
            </w:rPr>
            <w:t>, Peter H. (2020): The peri-urbanization of Europe: A systematic review of a multifaceted process. In</w:t>
          </w:r>
          <w:bookmarkEnd w:id="11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Landscape and Urban Planning </w:t>
          </w:r>
          <w:r w:rsidRPr="00A0208F">
            <w:rPr>
              <w:lang w:val="en-US"/>
            </w:rPr>
            <w:t>196, p. 103733. DOI: 10.1016/j.landurbplan.2019.103733.</w:t>
          </w:r>
        </w:p>
        <w:p w14:paraId="2C6443CB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3" w:name="_CTVL0012fe5968f0dba4b398e1e284bdfa22ddb"/>
          <w:r>
            <w:rPr>
              <w:lang w:val="en-US"/>
            </w:rPr>
            <w:t xml:space="preserve">Singh, </w:t>
          </w:r>
          <w:proofErr w:type="spellStart"/>
          <w:r>
            <w:rPr>
              <w:lang w:val="en-US"/>
            </w:rPr>
            <w:t>Manmeet</w:t>
          </w:r>
          <w:proofErr w:type="spellEnd"/>
          <w:r>
            <w:rPr>
              <w:lang w:val="en-US"/>
            </w:rPr>
            <w:t xml:space="preserve">; Kumar, Bipin; Rao, </w:t>
          </w:r>
          <w:proofErr w:type="spellStart"/>
          <w:r>
            <w:rPr>
              <w:lang w:val="en-US"/>
            </w:rPr>
            <w:t>Suryachandra</w:t>
          </w:r>
          <w:proofErr w:type="spellEnd"/>
          <w:r>
            <w:rPr>
              <w:lang w:val="en-US"/>
            </w:rPr>
            <w:t xml:space="preserve">; Gill, </w:t>
          </w:r>
          <w:proofErr w:type="spellStart"/>
          <w:r>
            <w:rPr>
              <w:lang w:val="en-US"/>
            </w:rPr>
            <w:t>Sukhpal</w:t>
          </w:r>
          <w:proofErr w:type="spellEnd"/>
          <w:r>
            <w:rPr>
              <w:lang w:val="en-US"/>
            </w:rPr>
            <w:t xml:space="preserve"> Singh; Chattopadhyay, </w:t>
          </w:r>
          <w:proofErr w:type="spellStart"/>
          <w:r>
            <w:rPr>
              <w:lang w:val="en-US"/>
            </w:rPr>
            <w:t>Rajib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Nanjundiah</w:t>
          </w:r>
          <w:proofErr w:type="spellEnd"/>
          <w:r>
            <w:rPr>
              <w:lang w:val="en-US"/>
            </w:rPr>
            <w:t>, Ravi S.; Niyogi, Dev (2021): Deep learning for improved global precipitation in numerical weather prediction systems.</w:t>
          </w:r>
        </w:p>
        <w:p w14:paraId="6F36F810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4" w:name="_CTVL0011d1dec32c2fc49e0904b17978060ca38"/>
          <w:bookmarkEnd w:id="113"/>
          <w:r>
            <w:rPr>
              <w:lang w:val="en-US"/>
            </w:rPr>
            <w:t xml:space="preserve">Tong, </w:t>
          </w:r>
          <w:proofErr w:type="spellStart"/>
          <w:r>
            <w:rPr>
              <w:lang w:val="en-US"/>
            </w:rPr>
            <w:t>Xiaohua</w:t>
          </w:r>
          <w:proofErr w:type="spellEnd"/>
          <w:r>
            <w:rPr>
              <w:lang w:val="en-US"/>
            </w:rPr>
            <w:t xml:space="preserve">; Feng, </w:t>
          </w:r>
          <w:proofErr w:type="spellStart"/>
          <w:r>
            <w:rPr>
              <w:lang w:val="en-US"/>
            </w:rPr>
            <w:t>Yongjiu</w:t>
          </w:r>
          <w:proofErr w:type="spellEnd"/>
          <w:r>
            <w:rPr>
              <w:lang w:val="en-US"/>
            </w:rPr>
            <w:t xml:space="preserve"> (2020): A review of assessment methods for cellular automata models of land-use change and urban growth. In</w:t>
          </w:r>
          <w:bookmarkEnd w:id="114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Geographical Information Science </w:t>
          </w:r>
          <w:r w:rsidRPr="00A0208F">
            <w:rPr>
              <w:lang w:val="en-US"/>
            </w:rPr>
            <w:t>34 (5), pp. 866–898. DOI: 10.1080/13658816.2019.1684499.</w:t>
          </w:r>
        </w:p>
        <w:p w14:paraId="2B967CE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5" w:name="_CTVL001bac0905f8eb74a3c911374d735fa7ece"/>
          <w:proofErr w:type="spellStart"/>
          <w:r>
            <w:rPr>
              <w:lang w:val="en-US"/>
            </w:rPr>
            <w:t>Tripathy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Pratyush</w:t>
          </w:r>
          <w:proofErr w:type="spellEnd"/>
          <w:r>
            <w:rPr>
              <w:lang w:val="en-US"/>
            </w:rPr>
            <w:t xml:space="preserve">; Kumar, Amit (2019): Monitoring and modelling </w:t>
          </w:r>
          <w:proofErr w:type="spellStart"/>
          <w:r>
            <w:rPr>
              <w:lang w:val="en-US"/>
            </w:rPr>
            <w:t>spatio</w:t>
          </w:r>
          <w:proofErr w:type="spellEnd"/>
          <w:r>
            <w:rPr>
              <w:lang w:val="en-US"/>
            </w:rPr>
            <w:t>-temporal urban growth of Delhi using Cellular Automata and geoinformatics. In</w:t>
          </w:r>
          <w:bookmarkEnd w:id="11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Cities </w:t>
          </w:r>
          <w:r w:rsidRPr="00A0208F">
            <w:rPr>
              <w:lang w:val="en-US"/>
            </w:rPr>
            <w:t>90, pp. 52–63. DOI: 10.1016/j.cities.2019.01.021.</w:t>
          </w:r>
        </w:p>
        <w:p w14:paraId="628B317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6" w:name="_CTVL001524b6a1c81514324abdb2b947dac11ef"/>
          <w:r>
            <w:rPr>
              <w:lang w:val="en-US"/>
            </w:rPr>
            <w:t xml:space="preserve">Valencia, Victor H.; Levin, Gregor; Hansen, Henning </w:t>
          </w:r>
          <w:proofErr w:type="spellStart"/>
          <w:r>
            <w:rPr>
              <w:lang w:val="en-US"/>
            </w:rPr>
            <w:t>Sten</w:t>
          </w:r>
          <w:proofErr w:type="spellEnd"/>
          <w:r>
            <w:rPr>
              <w:lang w:val="en-US"/>
            </w:rPr>
            <w:t xml:space="preserve"> (2020): Modelling the spatial extent of urban growth using a cellular automata-based model: a case study for Quito, Ecuador. In</w:t>
          </w:r>
          <w:bookmarkEnd w:id="116"/>
          <w:r>
            <w:rPr>
              <w:lang w:val="en-US"/>
            </w:rPr>
            <w:t xml:space="preserve"> </w:t>
          </w:r>
          <w:proofErr w:type="spellStart"/>
          <w:r w:rsidRPr="00A0208F">
            <w:rPr>
              <w:i/>
              <w:lang w:val="en-US"/>
            </w:rPr>
            <w:t>Geografisk</w:t>
          </w:r>
          <w:proofErr w:type="spellEnd"/>
          <w:r w:rsidRPr="00A0208F">
            <w:rPr>
              <w:i/>
              <w:lang w:val="en-US"/>
            </w:rPr>
            <w:t xml:space="preserve"> </w:t>
          </w:r>
          <w:proofErr w:type="spellStart"/>
          <w:r w:rsidRPr="00A0208F">
            <w:rPr>
              <w:i/>
              <w:lang w:val="en-US"/>
            </w:rPr>
            <w:t>Tidsskrift</w:t>
          </w:r>
          <w:proofErr w:type="spellEnd"/>
          <w:r w:rsidRPr="00A0208F">
            <w:rPr>
              <w:i/>
              <w:lang w:val="en-US"/>
            </w:rPr>
            <w:t xml:space="preserve">-Danish Journal of Geography </w:t>
          </w:r>
          <w:r w:rsidRPr="00A0208F">
            <w:rPr>
              <w:lang w:val="en-US"/>
            </w:rPr>
            <w:t>120 (2), pp. 156–173. DOI: 10.1080/00167223.2020.1823867.</w:t>
          </w:r>
        </w:p>
        <w:p w14:paraId="6562ECB2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7" w:name="_CTVL0014a8a36f12df6438d9e586bc4273e1f5a"/>
          <w:r>
            <w:rPr>
              <w:lang w:val="en-US"/>
            </w:rPr>
            <w:t xml:space="preserve">Wang, </w:t>
          </w:r>
          <w:proofErr w:type="spellStart"/>
          <w:r>
            <w:rPr>
              <w:lang w:val="en-US"/>
            </w:rPr>
            <w:t>Haijun</w:t>
          </w:r>
          <w:proofErr w:type="spellEnd"/>
          <w:r>
            <w:rPr>
              <w:lang w:val="en-US"/>
            </w:rPr>
            <w:t xml:space="preserve">; Guo, Jiaqi; Zhang, Bin; Zeng, </w:t>
          </w:r>
          <w:proofErr w:type="spellStart"/>
          <w:r>
            <w:rPr>
              <w:lang w:val="en-US"/>
            </w:rPr>
            <w:t>Haoran</w:t>
          </w:r>
          <w:proofErr w:type="spellEnd"/>
          <w:r>
            <w:rPr>
              <w:lang w:val="en-US"/>
            </w:rPr>
            <w:t xml:space="preserve"> (2021a): Simulating urban land growth by incorporating historical information into a cellular automata model. In</w:t>
          </w:r>
          <w:bookmarkEnd w:id="11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Landscape and Urban Planning </w:t>
          </w:r>
          <w:r w:rsidRPr="00A0208F">
            <w:rPr>
              <w:lang w:val="en-US"/>
            </w:rPr>
            <w:t>214, p. 104168. DOI: 10.1016/j.landurbplan.2021.104168.</w:t>
          </w:r>
        </w:p>
        <w:p w14:paraId="5C806D50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8" w:name="_CTVL001260e6eb4777d4861a6ac630e36e7160d"/>
          <w:r>
            <w:rPr>
              <w:lang w:val="en-US"/>
            </w:rPr>
            <w:t xml:space="preserve">Wang, Jinzhu; </w:t>
          </w:r>
          <w:proofErr w:type="spellStart"/>
          <w:r>
            <w:rPr>
              <w:lang w:val="en-US"/>
            </w:rPr>
            <w:t>Hadjikakou</w:t>
          </w:r>
          <w:proofErr w:type="spellEnd"/>
          <w:r>
            <w:rPr>
              <w:lang w:val="en-US"/>
            </w:rPr>
            <w:t>, Michalis; Bryan, Brett A. (2021b): Consistent, accurate, high resolution, long time-series mapping of built-up land in the North China Plain. In</w:t>
          </w:r>
          <w:bookmarkEnd w:id="118"/>
          <w:r>
            <w:rPr>
              <w:lang w:val="en-US"/>
            </w:rPr>
            <w:t xml:space="preserve"> </w:t>
          </w:r>
          <w:proofErr w:type="spellStart"/>
          <w:r w:rsidRPr="00A0208F">
            <w:rPr>
              <w:i/>
              <w:lang w:val="en-US"/>
            </w:rPr>
            <w:t>GIScience</w:t>
          </w:r>
          <w:proofErr w:type="spellEnd"/>
          <w:r w:rsidRPr="00A0208F">
            <w:rPr>
              <w:i/>
              <w:lang w:val="en-US"/>
            </w:rPr>
            <w:t xml:space="preserve"> &amp; Remote Sensing</w:t>
          </w:r>
          <w:r w:rsidRPr="00A0208F">
            <w:rPr>
              <w:lang w:val="en-US"/>
            </w:rPr>
            <w:t>, pp. 1–17. DOI: 10.1080/15481603.2021.1948275.</w:t>
          </w:r>
        </w:p>
        <w:p w14:paraId="06D75886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19" w:name="_CTVL001cd24708f3dea4a0b9cd81874668bf6c6"/>
          <w:r>
            <w:rPr>
              <w:lang w:val="en-US"/>
            </w:rPr>
            <w:t xml:space="preserve">Wang, Rong; Feng, </w:t>
          </w:r>
          <w:proofErr w:type="spellStart"/>
          <w:r>
            <w:rPr>
              <w:lang w:val="en-US"/>
            </w:rPr>
            <w:t>Yongjiu</w:t>
          </w:r>
          <w:proofErr w:type="spellEnd"/>
          <w:r>
            <w:rPr>
              <w:lang w:val="en-US"/>
            </w:rPr>
            <w:t xml:space="preserve">; Wei, </w:t>
          </w:r>
          <w:proofErr w:type="spellStart"/>
          <w:r>
            <w:rPr>
              <w:lang w:val="en-US"/>
            </w:rPr>
            <w:t>Yongliang</w:t>
          </w:r>
          <w:proofErr w:type="spellEnd"/>
          <w:r>
            <w:rPr>
              <w:lang w:val="en-US"/>
            </w:rPr>
            <w:t xml:space="preserve">; Tong, </w:t>
          </w:r>
          <w:proofErr w:type="spellStart"/>
          <w:r>
            <w:rPr>
              <w:lang w:val="en-US"/>
            </w:rPr>
            <w:t>Xiaohua</w:t>
          </w:r>
          <w:proofErr w:type="spellEnd"/>
          <w:r>
            <w:rPr>
              <w:lang w:val="en-US"/>
            </w:rPr>
            <w:t xml:space="preserve">; </w:t>
          </w:r>
          <w:proofErr w:type="spellStart"/>
          <w:r>
            <w:rPr>
              <w:lang w:val="en-US"/>
            </w:rPr>
            <w:t>Zhai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Shuting</w:t>
          </w:r>
          <w:proofErr w:type="spellEnd"/>
          <w:r>
            <w:rPr>
              <w:lang w:val="en-US"/>
            </w:rPr>
            <w:t xml:space="preserve">; Zhou, </w:t>
          </w:r>
          <w:proofErr w:type="spellStart"/>
          <w:r>
            <w:rPr>
              <w:lang w:val="en-US"/>
            </w:rPr>
            <w:t>Yilun</w:t>
          </w:r>
          <w:proofErr w:type="spellEnd"/>
          <w:r>
            <w:rPr>
              <w:lang w:val="en-US"/>
            </w:rPr>
            <w:t xml:space="preserve">; Wu, </w:t>
          </w:r>
          <w:proofErr w:type="spellStart"/>
          <w:r>
            <w:rPr>
              <w:lang w:val="en-US"/>
            </w:rPr>
            <w:t>Peiqi</w:t>
          </w:r>
          <w:proofErr w:type="spellEnd"/>
          <w:r>
            <w:rPr>
              <w:lang w:val="en-US"/>
            </w:rPr>
            <w:t xml:space="preserve"> (2021c): A comparison of proximity and accessibility drivers in simulating dynamic urban growth. In</w:t>
          </w:r>
          <w:bookmarkEnd w:id="119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Transactions in GIS </w:t>
          </w:r>
          <w:r w:rsidRPr="00A0208F">
            <w:rPr>
              <w:lang w:val="en-US"/>
            </w:rPr>
            <w:t>25 (2), pp. 923–947. DOI: 10.1111/tgis.12707.</w:t>
          </w:r>
        </w:p>
        <w:p w14:paraId="232EB98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0" w:name="_CTVL0019619eedebde64338a1171575c432152c"/>
          <w:r>
            <w:rPr>
              <w:lang w:val="en-US"/>
            </w:rPr>
            <w:t>Xia, Chang; Zhang, Bin (2021): Exploring the effects of partitioned transition rules upon urban growth simulation in a megacity region: a comparative study of cellular automata-based models in the Greater Wuhan Area. In</w:t>
          </w:r>
          <w:bookmarkEnd w:id="120"/>
          <w:r>
            <w:rPr>
              <w:lang w:val="en-US"/>
            </w:rPr>
            <w:t xml:space="preserve"> </w:t>
          </w:r>
          <w:proofErr w:type="spellStart"/>
          <w:r w:rsidRPr="00A0208F">
            <w:rPr>
              <w:i/>
              <w:lang w:val="en-US"/>
            </w:rPr>
            <w:t>GIScience</w:t>
          </w:r>
          <w:proofErr w:type="spellEnd"/>
          <w:r w:rsidRPr="00A0208F">
            <w:rPr>
              <w:i/>
              <w:lang w:val="en-US"/>
            </w:rPr>
            <w:t xml:space="preserve"> &amp; Remote Sensing</w:t>
          </w:r>
          <w:r w:rsidRPr="00A0208F">
            <w:rPr>
              <w:lang w:val="en-US"/>
            </w:rPr>
            <w:t>, pp. 1–24. DOI: 10.1080/15481603.2021.1933714.</w:t>
          </w:r>
        </w:p>
        <w:p w14:paraId="34B4EE8A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1" w:name="_CTVL001c5af400da2fd45718639781b57c8b886"/>
          <w:r>
            <w:rPr>
              <w:lang w:val="en-US"/>
            </w:rPr>
            <w:t xml:space="preserve">Xing, </w:t>
          </w:r>
          <w:proofErr w:type="spellStart"/>
          <w:r>
            <w:rPr>
              <w:lang w:val="en-US"/>
            </w:rPr>
            <w:t>Weiran</w:t>
          </w:r>
          <w:proofErr w:type="spellEnd"/>
          <w:r>
            <w:rPr>
              <w:lang w:val="en-US"/>
            </w:rPr>
            <w:t xml:space="preserve">; Qian, </w:t>
          </w:r>
          <w:proofErr w:type="spellStart"/>
          <w:r>
            <w:rPr>
              <w:lang w:val="en-US"/>
            </w:rPr>
            <w:t>Yuehui</w:t>
          </w:r>
          <w:proofErr w:type="spellEnd"/>
          <w:r>
            <w:rPr>
              <w:lang w:val="en-US"/>
            </w:rPr>
            <w:t xml:space="preserve">; Guan, </w:t>
          </w:r>
          <w:proofErr w:type="spellStart"/>
          <w:r>
            <w:rPr>
              <w:lang w:val="en-US"/>
            </w:rPr>
            <w:t>Xuefeng</w:t>
          </w:r>
          <w:proofErr w:type="spellEnd"/>
          <w:r>
            <w:rPr>
              <w:lang w:val="en-US"/>
            </w:rPr>
            <w:t xml:space="preserve">; Yang, </w:t>
          </w:r>
          <w:proofErr w:type="spellStart"/>
          <w:r>
            <w:rPr>
              <w:lang w:val="en-US"/>
            </w:rPr>
            <w:t>Tingting</w:t>
          </w:r>
          <w:proofErr w:type="spellEnd"/>
          <w:r>
            <w:rPr>
              <w:lang w:val="en-US"/>
            </w:rPr>
            <w:t xml:space="preserve">; Wu, </w:t>
          </w:r>
          <w:proofErr w:type="spellStart"/>
          <w:r>
            <w:rPr>
              <w:lang w:val="en-US"/>
            </w:rPr>
            <w:t>Huayi</w:t>
          </w:r>
          <w:proofErr w:type="spellEnd"/>
          <w:r>
            <w:rPr>
              <w:lang w:val="en-US"/>
            </w:rPr>
            <w:t xml:space="preserve"> (2020): A novel cellular automata model integrated with deep learning for dynamic </w:t>
          </w:r>
          <w:proofErr w:type="spellStart"/>
          <w:r>
            <w:rPr>
              <w:lang w:val="en-US"/>
            </w:rPr>
            <w:t>spatio</w:t>
          </w:r>
          <w:proofErr w:type="spellEnd"/>
          <w:r>
            <w:rPr>
              <w:lang w:val="en-US"/>
            </w:rPr>
            <w:t>-temporal land use change simulation. In</w:t>
          </w:r>
          <w:bookmarkEnd w:id="121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 &amp; Geosciences </w:t>
          </w:r>
          <w:r w:rsidRPr="00A0208F">
            <w:rPr>
              <w:lang w:val="en-US"/>
            </w:rPr>
            <w:t>137, p. 104430. DOI: 10.1016/j.cageo.2020.104430.</w:t>
          </w:r>
        </w:p>
        <w:p w14:paraId="7C01C20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2" w:name="_CTVL0013bcb8ce9991b4d3895557805498274cf"/>
          <w:r>
            <w:rPr>
              <w:lang w:val="en-US"/>
            </w:rPr>
            <w:t xml:space="preserve">Yeh, Anthony Gar-On; Chen, </w:t>
          </w:r>
          <w:proofErr w:type="spellStart"/>
          <w:r>
            <w:rPr>
              <w:lang w:val="en-US"/>
            </w:rPr>
            <w:t>Zifeng</w:t>
          </w:r>
          <w:proofErr w:type="spellEnd"/>
          <w:r>
            <w:rPr>
              <w:lang w:val="en-US"/>
            </w:rPr>
            <w:t xml:space="preserve"> (2020): From cities to super mega city regions in China in a new wave of </w:t>
          </w:r>
          <w:proofErr w:type="spellStart"/>
          <w:r>
            <w:rPr>
              <w:lang w:val="en-US"/>
            </w:rPr>
            <w:t>urbanisation</w:t>
          </w:r>
          <w:proofErr w:type="spellEnd"/>
          <w:r>
            <w:rPr>
              <w:lang w:val="en-US"/>
            </w:rPr>
            <w:t xml:space="preserve"> and economic transition: Issues and challenges. In</w:t>
          </w:r>
          <w:bookmarkEnd w:id="122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Urban Studies </w:t>
          </w:r>
          <w:r w:rsidRPr="00A0208F">
            <w:rPr>
              <w:lang w:val="en-US"/>
            </w:rPr>
            <w:t>57 (3), pp. 636–654. DOI: 10.1177/0042098019879566.</w:t>
          </w:r>
        </w:p>
        <w:p w14:paraId="17A960A1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3" w:name="_CTVL00103677faf018e49f98ef4a539c0b154f4"/>
          <w:r>
            <w:rPr>
              <w:lang w:val="en-US"/>
            </w:rPr>
            <w:t xml:space="preserve">Yu, </w:t>
          </w:r>
          <w:proofErr w:type="spellStart"/>
          <w:r>
            <w:rPr>
              <w:lang w:val="en-US"/>
            </w:rPr>
            <w:t>Jingyan</w:t>
          </w:r>
          <w:proofErr w:type="spellEnd"/>
          <w:r>
            <w:rPr>
              <w:lang w:val="en-US"/>
            </w:rPr>
            <w:t>; Hagen-</w:t>
          </w:r>
          <w:proofErr w:type="spellStart"/>
          <w:r>
            <w:rPr>
              <w:lang w:val="en-US"/>
            </w:rPr>
            <w:t>Zanker</w:t>
          </w:r>
          <w:proofErr w:type="spellEnd"/>
          <w:r>
            <w:rPr>
              <w:lang w:val="en-US"/>
            </w:rPr>
            <w:t xml:space="preserve">, Alex; </w:t>
          </w:r>
          <w:proofErr w:type="spellStart"/>
          <w:r>
            <w:rPr>
              <w:lang w:val="en-US"/>
            </w:rPr>
            <w:t>Santitissadeekorn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Naratip</w:t>
          </w:r>
          <w:proofErr w:type="spellEnd"/>
          <w:r>
            <w:rPr>
              <w:lang w:val="en-US"/>
            </w:rPr>
            <w:t>; Hughes, Susan (2021): Calibration of cellular automata urban growth models from urban genesis onwards - a novel application of Markov chain Monte Carlo approximate Bayesian computation. In</w:t>
          </w:r>
          <w:bookmarkEnd w:id="123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Computers, Environment and Urban Systems </w:t>
          </w:r>
          <w:r w:rsidRPr="00A0208F">
            <w:rPr>
              <w:lang w:val="en-US"/>
            </w:rPr>
            <w:t>90, p. 101689. DOI: 10.1016/j.compenvurbsys.2021.101689.</w:t>
          </w:r>
        </w:p>
        <w:p w14:paraId="74F9DEB5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4" w:name="_CTVL001788418cd3ffa41beb0a118013c6a80c5"/>
          <w:proofErr w:type="spellStart"/>
          <w:r>
            <w:rPr>
              <w:lang w:val="en-US"/>
            </w:rPr>
            <w:t>Zeiler</w:t>
          </w:r>
          <w:proofErr w:type="spellEnd"/>
          <w:r>
            <w:rPr>
              <w:lang w:val="en-US"/>
            </w:rPr>
            <w:t>, Matthew D.; Fergus, Rob (2013): Visualizing and Understanding Convolutional Networks. Available online at https://arxiv.org/pdf/1311.2901.</w:t>
          </w:r>
        </w:p>
        <w:p w14:paraId="57AE5039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5" w:name="_CTVL001ab0bb70f97b34949b902fdbbcee3ecea"/>
          <w:bookmarkEnd w:id="124"/>
          <w:r>
            <w:rPr>
              <w:lang w:val="en-US"/>
            </w:rPr>
            <w:t xml:space="preserve">Zeller, Vanessa; Towa, Edgar; </w:t>
          </w:r>
          <w:proofErr w:type="spellStart"/>
          <w:r>
            <w:rPr>
              <w:lang w:val="en-US"/>
            </w:rPr>
            <w:t>Degrez</w:t>
          </w:r>
          <w:proofErr w:type="spellEnd"/>
          <w:r>
            <w:rPr>
              <w:lang w:val="en-US"/>
            </w:rPr>
            <w:t xml:space="preserve">, Marc; </w:t>
          </w:r>
          <w:proofErr w:type="spellStart"/>
          <w:r>
            <w:rPr>
              <w:lang w:val="en-US"/>
            </w:rPr>
            <w:t>Achten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Wouter</w:t>
          </w:r>
          <w:proofErr w:type="spellEnd"/>
          <w:r>
            <w:rPr>
              <w:lang w:val="en-US"/>
            </w:rPr>
            <w:t xml:space="preserve"> M. J. (2019): Urban waste flows and their potential for a circular economy model at city-region level. In</w:t>
          </w:r>
          <w:bookmarkEnd w:id="125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Waste management (New York, N.Y.) </w:t>
          </w:r>
          <w:r w:rsidRPr="00A0208F">
            <w:rPr>
              <w:lang w:val="en-US"/>
            </w:rPr>
            <w:t>83, pp. 83–94. DOI: 10.1016/j.wasman.2018.10.034.</w:t>
          </w:r>
        </w:p>
        <w:p w14:paraId="0098BE44" w14:textId="77777777" w:rsidR="00A0208F" w:rsidRDefault="00A0208F" w:rsidP="00A0208F">
          <w:pPr>
            <w:pStyle w:val="CitaviBibliographyEntry"/>
            <w:rPr>
              <w:lang w:val="en-US"/>
            </w:rPr>
          </w:pPr>
          <w:bookmarkStart w:id="126" w:name="_CTVL0011b5c730b15de401fba503c218fa2026f"/>
          <w:proofErr w:type="spellStart"/>
          <w:r>
            <w:rPr>
              <w:lang w:val="en-US"/>
            </w:rPr>
            <w:t>Zhai</w:t>
          </w:r>
          <w:proofErr w:type="spellEnd"/>
          <w:r>
            <w:rPr>
              <w:lang w:val="en-US"/>
            </w:rPr>
            <w:t xml:space="preserve">, </w:t>
          </w:r>
          <w:proofErr w:type="spellStart"/>
          <w:r>
            <w:rPr>
              <w:lang w:val="en-US"/>
            </w:rPr>
            <w:t>Yaqian</w:t>
          </w:r>
          <w:proofErr w:type="spellEnd"/>
          <w:r>
            <w:rPr>
              <w:lang w:val="en-US"/>
            </w:rPr>
            <w:t xml:space="preserve">; Yao, Yao; Guan, </w:t>
          </w:r>
          <w:proofErr w:type="spellStart"/>
          <w:r>
            <w:rPr>
              <w:lang w:val="en-US"/>
            </w:rPr>
            <w:t>Qingfeng</w:t>
          </w:r>
          <w:proofErr w:type="spellEnd"/>
          <w:r>
            <w:rPr>
              <w:lang w:val="en-US"/>
            </w:rPr>
            <w:t xml:space="preserve">; Liang, </w:t>
          </w:r>
          <w:proofErr w:type="spellStart"/>
          <w:r>
            <w:rPr>
              <w:lang w:val="en-US"/>
            </w:rPr>
            <w:t>Xun</w:t>
          </w:r>
          <w:proofErr w:type="spellEnd"/>
          <w:r>
            <w:rPr>
              <w:lang w:val="en-US"/>
            </w:rPr>
            <w:t xml:space="preserve">; Li, Xia; Pan, </w:t>
          </w:r>
          <w:proofErr w:type="spellStart"/>
          <w:r>
            <w:rPr>
              <w:lang w:val="en-US"/>
            </w:rPr>
            <w:t>Yongting</w:t>
          </w:r>
          <w:proofErr w:type="spellEnd"/>
          <w:r>
            <w:rPr>
              <w:lang w:val="en-US"/>
            </w:rPr>
            <w:t xml:space="preserve"> et al. (2020): Simulating urban land use change by integrating a convolutional neural network with vector-based cellular automata. In</w:t>
          </w:r>
          <w:bookmarkEnd w:id="126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International Journal of Geographical Information Science </w:t>
          </w:r>
          <w:r w:rsidRPr="00A0208F">
            <w:rPr>
              <w:lang w:val="en-US"/>
            </w:rPr>
            <w:t>34 (7), pp. 1475–1499. DOI: 10.1080/13658816.2020.1711915.</w:t>
          </w:r>
        </w:p>
        <w:p w14:paraId="0B971408" w14:textId="79A043E5" w:rsidR="00733CB8" w:rsidRDefault="00A0208F" w:rsidP="00A0208F">
          <w:pPr>
            <w:pStyle w:val="CitaviBibliographyEntry"/>
            <w:rPr>
              <w:lang w:val="en-US"/>
            </w:rPr>
          </w:pPr>
          <w:bookmarkStart w:id="127" w:name="_CTVL001778f6583532f4a6db1f0194e80a48655"/>
          <w:r>
            <w:rPr>
              <w:lang w:val="en-US"/>
            </w:rPr>
            <w:t xml:space="preserve">Zheng, Wei; Shen, Geoffrey </w:t>
          </w:r>
          <w:proofErr w:type="spellStart"/>
          <w:r>
            <w:rPr>
              <w:lang w:val="en-US"/>
            </w:rPr>
            <w:t>Qiping</w:t>
          </w:r>
          <w:proofErr w:type="spellEnd"/>
          <w:r>
            <w:rPr>
              <w:lang w:val="en-US"/>
            </w:rPr>
            <w:t xml:space="preserve">; Wang, Hao; Hong, </w:t>
          </w:r>
          <w:proofErr w:type="spellStart"/>
          <w:r>
            <w:rPr>
              <w:lang w:val="en-US"/>
            </w:rPr>
            <w:t>Jingke</w:t>
          </w:r>
          <w:proofErr w:type="spellEnd"/>
          <w:r>
            <w:rPr>
              <w:lang w:val="en-US"/>
            </w:rPr>
            <w:t xml:space="preserve">; Li, </w:t>
          </w:r>
          <w:proofErr w:type="spellStart"/>
          <w:r>
            <w:rPr>
              <w:lang w:val="en-US"/>
            </w:rPr>
            <w:t>Zhengdao</w:t>
          </w:r>
          <w:proofErr w:type="spellEnd"/>
          <w:r>
            <w:rPr>
              <w:lang w:val="en-US"/>
            </w:rPr>
            <w:t xml:space="preserve"> (2017): Decision support for sustainable urban renewal: A multi-scale model. In</w:t>
          </w:r>
          <w:bookmarkEnd w:id="127"/>
          <w:r>
            <w:rPr>
              <w:lang w:val="en-US"/>
            </w:rPr>
            <w:t xml:space="preserve"> </w:t>
          </w:r>
          <w:r w:rsidRPr="00A0208F">
            <w:rPr>
              <w:i/>
              <w:lang w:val="en-US"/>
            </w:rPr>
            <w:t xml:space="preserve">Land use policy </w:t>
          </w:r>
          <w:r w:rsidRPr="00A0208F">
            <w:rPr>
              <w:lang w:val="en-US"/>
            </w:rPr>
            <w:t>69, pp. 361–371. DOI: 10.1016/j.landusepol.2017.09.019.</w:t>
          </w:r>
          <w:r w:rsidR="00733CB8">
            <w:rPr>
              <w:lang w:val="en-US"/>
            </w:rPr>
            <w:fldChar w:fldCharType="end"/>
          </w:r>
        </w:p>
      </w:sdtContent>
    </w:sdt>
    <w:p w14:paraId="1725FB93" w14:textId="16D97BF5" w:rsidR="00733CB8" w:rsidRPr="009E67B1" w:rsidRDefault="00733CB8" w:rsidP="00D71802">
      <w:pPr>
        <w:spacing w:line="276" w:lineRule="auto"/>
        <w:rPr>
          <w:lang w:val="en-US"/>
        </w:rPr>
      </w:pPr>
    </w:p>
    <w:sectPr w:rsidR="00733CB8" w:rsidRPr="009E6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Michalis Hadjikakou" w:date="2021-10-28T14:49:00Z" w:initials="MH">
    <w:p w14:paraId="571A730C" w14:textId="6CA18A7C" w:rsidR="668E40B4" w:rsidRDefault="668E40B4">
      <w:pPr>
        <w:pStyle w:val="CommentText"/>
      </w:pPr>
      <w:r>
        <w:t xml:space="preserve">I wonder if this needs to be more specific to CA models, and you also should offer reasons why studies oversimplify spatial complexity (lack of high-resolution data layers, computation constraints etc.).  </w:t>
      </w:r>
      <w:r>
        <w:rPr>
          <w:rStyle w:val="CommentReference"/>
        </w:rPr>
        <w:annotationRef/>
      </w:r>
    </w:p>
  </w:comment>
  <w:comment w:id="6" w:author="Michalis Hadjikakou" w:date="2021-10-28T14:50:00Z" w:initials="MH">
    <w:p w14:paraId="188DEF92" w14:textId="23264498" w:rsidR="668E40B4" w:rsidRDefault="668E40B4">
      <w:pPr>
        <w:pStyle w:val="CommentText"/>
      </w:pPr>
      <w:r>
        <w:t>Just U-Net or do you also need to say U-Net deep learning algorithm?</w:t>
      </w:r>
      <w:r>
        <w:rPr>
          <w:rStyle w:val="CommentReference"/>
        </w:rPr>
        <w:annotationRef/>
      </w:r>
    </w:p>
  </w:comment>
  <w:comment w:id="12" w:author="Michalis Hadjikakou" w:date="2021-10-28T14:52:00Z" w:initials="MH">
    <w:p w14:paraId="06EEBDED" w14:textId="7163E243" w:rsidR="668E40B4" w:rsidRDefault="668E40B4">
      <w:pPr>
        <w:pStyle w:val="CommentText"/>
      </w:pPr>
      <w:r>
        <w:t xml:space="preserve">This is the first time you mention CA models. See my comment on your first sentence. </w:t>
      </w:r>
      <w:r>
        <w:rPr>
          <w:rStyle w:val="CommentReference"/>
        </w:rPr>
        <w:annotationRef/>
      </w:r>
    </w:p>
  </w:comment>
  <w:comment w:id="15" w:author="Michalis Hadjikakou" w:date="2021-10-28T14:53:00Z" w:initials="MH">
    <w:p w14:paraId="69A7A6FA" w14:textId="1C18BEB1" w:rsidR="668E40B4" w:rsidRDefault="668E40B4">
      <w:pPr>
        <w:pStyle w:val="CommentText"/>
      </w:pPr>
      <w:r>
        <w:t>I would say population and economic growth drive urbanisation, not the other way round.</w:t>
      </w:r>
      <w:r>
        <w:rPr>
          <w:rStyle w:val="CommentReference"/>
        </w:rPr>
        <w:annotationRef/>
      </w:r>
    </w:p>
  </w:comment>
  <w:comment w:id="18" w:author="Michalis Hadjikakou" w:date="2021-10-28T14:55:00Z" w:initials="MH">
    <w:p w14:paraId="3F87A673" w14:textId="4287DED6" w:rsidR="668E40B4" w:rsidRDefault="668E40B4">
      <w:pPr>
        <w:pStyle w:val="CommentText"/>
      </w:pPr>
      <w:r>
        <w:t>Is this the right term or is it just better to say urban growth dynamics?</w:t>
      </w:r>
      <w:r>
        <w:rPr>
          <w:rStyle w:val="CommentReference"/>
        </w:rPr>
        <w:annotationRef/>
      </w:r>
    </w:p>
  </w:comment>
  <w:comment w:id="13" w:author="JINZHU WANG" w:date="2021-10-28T17:05:00Z" w:initials="JW">
    <w:p w14:paraId="4EAA6828" w14:textId="15407C5C" w:rsidR="008E4E15" w:rsidRDefault="008E4E15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E</w:t>
      </w:r>
      <w:r>
        <w:t xml:space="preserve">xtent to </w:t>
      </w:r>
      <w:proofErr w:type="spellStart"/>
      <w:r>
        <w:t>explaim</w:t>
      </w:r>
      <w:proofErr w:type="spellEnd"/>
      <w:r>
        <w:t xml:space="preserve"> why patterns important/matters</w:t>
      </w:r>
    </w:p>
  </w:comment>
  <w:comment w:id="26" w:author="Michalis Hadjikakou" w:date="2021-10-28T14:58:00Z" w:initials="MH">
    <w:p w14:paraId="54B26496" w14:textId="20333626" w:rsidR="668E40B4" w:rsidRDefault="668E40B4">
      <w:pPr>
        <w:pStyle w:val="CommentText"/>
      </w:pPr>
      <w:r>
        <w:t>Great paragraph!</w:t>
      </w:r>
      <w:r>
        <w:rPr>
          <w:rStyle w:val="CommentReference"/>
        </w:rPr>
        <w:annotationRef/>
      </w:r>
    </w:p>
  </w:comment>
  <w:comment w:id="27" w:author="Michalis Hadjikakou" w:date="2021-10-28T15:00:00Z" w:initials="MH">
    <w:p w14:paraId="45DE74C7" w14:textId="385025AE" w:rsidR="668E40B4" w:rsidRDefault="668E40B4">
      <w:pPr>
        <w:pStyle w:val="CommentText"/>
      </w:pPr>
      <w:r>
        <w:t>Would be preferable if you can add citations to these, otherwise it just sounds like the criticism is coming from an idealistic perspective.</w:t>
      </w:r>
      <w:r>
        <w:rPr>
          <w:rStyle w:val="CommentReference"/>
        </w:rPr>
        <w:annotationRef/>
      </w:r>
    </w:p>
  </w:comment>
  <w:comment w:id="28" w:author="Michalis Hadjikakou" w:date="2021-10-28T15:01:00Z" w:initials="MH">
    <w:p w14:paraId="479AB722" w14:textId="4E7CB353" w:rsidR="668E40B4" w:rsidRDefault="668E40B4">
      <w:pPr>
        <w:pStyle w:val="CommentText"/>
      </w:pPr>
      <w:r>
        <w:t xml:space="preserve">Do you have evidence that these issues lead to low predictive accuracy? If so, please cite. </w:t>
      </w:r>
      <w:r>
        <w:rPr>
          <w:rStyle w:val="CommentReference"/>
        </w:rPr>
        <w:annotationRef/>
      </w:r>
    </w:p>
  </w:comment>
  <w:comment w:id="29" w:author="Michalis Hadjikakou" w:date="2021-10-28T15:05:00Z" w:initials="MH">
    <w:p w14:paraId="24D43194" w14:textId="2111581C" w:rsidR="668E40B4" w:rsidRDefault="668E40B4">
      <w:pPr>
        <w:pStyle w:val="CommentText"/>
      </w:pPr>
      <w:r>
        <w:t xml:space="preserve">I think you really need an explanation somewhere of what high- and low- level features are. </w:t>
      </w:r>
      <w:r>
        <w:rPr>
          <w:rStyle w:val="CommentReference"/>
        </w:rPr>
        <w:annotationRef/>
      </w:r>
    </w:p>
  </w:comment>
  <w:comment w:id="36" w:author="Michalis Hadjikakou" w:date="2021-10-28T15:07:00Z" w:initials="MH">
    <w:p w14:paraId="1C01406E" w14:textId="6F75420C" w:rsidR="668E40B4" w:rsidRDefault="668E40B4">
      <w:pPr>
        <w:pStyle w:val="CommentText"/>
      </w:pPr>
      <w:r>
        <w:t>Is there no single application of U-Net in urban development studies?</w:t>
      </w:r>
      <w:r>
        <w:rPr>
          <w:rStyle w:val="CommentReference"/>
        </w:rPr>
        <w:annotationRef/>
      </w:r>
    </w:p>
  </w:comment>
  <w:comment w:id="38" w:author="Michalis Hadjikakou" w:date="2021-10-28T15:08:00Z" w:initials="MH">
    <w:p w14:paraId="5904570F" w14:textId="5ADD5D7A" w:rsidR="668E40B4" w:rsidRDefault="668E40B4">
      <w:pPr>
        <w:pStyle w:val="CommentText"/>
      </w:pPr>
      <w:r>
        <w:t>Shouldn't this discussion and its importance also feature in your introduction? Or did we decide that this is purely a method development paper?</w:t>
      </w:r>
      <w:r>
        <w:rPr>
          <w:rStyle w:val="CommentReference"/>
        </w:rPr>
        <w:annotationRef/>
      </w:r>
    </w:p>
  </w:comment>
  <w:comment w:id="39" w:author="Michalis Hadjikakou" w:date="2021-10-28T15:12:00Z" w:initials="MH">
    <w:p w14:paraId="21259129" w14:textId="7613DC54" w:rsidR="668E40B4" w:rsidRDefault="668E40B4">
      <w:pPr>
        <w:pStyle w:val="CommentText"/>
      </w:pPr>
      <w:r>
        <w:t>This should be made part of the methods section. A lot of this text talks about what you actually did rather than generic information around U-Net structure.</w:t>
      </w:r>
      <w:r>
        <w:rPr>
          <w:rStyle w:val="CommentReference"/>
        </w:rPr>
        <w:annotationRef/>
      </w:r>
    </w:p>
  </w:comment>
  <w:comment w:id="42" w:author="Michalis Hadjikakou" w:date="2021-10-28T15:13:00Z" w:initials="MH">
    <w:p w14:paraId="38CE4B7F" w14:textId="093E2CD3" w:rsidR="668E40B4" w:rsidRDefault="668E40B4">
      <w:pPr>
        <w:pStyle w:val="CommentText"/>
      </w:pPr>
      <w:r>
        <w:t xml:space="preserve">This paragraph belongs in methods because this is the structure that you actually used. Others might use U-Net with a different configuration. </w:t>
      </w:r>
      <w:r>
        <w:rPr>
          <w:rStyle w:val="CommentReference"/>
        </w:rPr>
        <w:annotationRef/>
      </w:r>
    </w:p>
  </w:comment>
  <w:comment w:id="44" w:author="Michalis Hadjikakou" w:date="2021-10-28T16:18:00Z" w:initials="MH">
    <w:p w14:paraId="403EA9DC" w14:textId="5DC52217" w:rsidR="668E40B4" w:rsidRDefault="668E40B4">
      <w:pPr>
        <w:pStyle w:val="CommentText"/>
      </w:pPr>
      <w:r>
        <w:t>Source?</w:t>
      </w:r>
      <w:r>
        <w:rPr>
          <w:rStyle w:val="CommentReference"/>
        </w:rPr>
        <w:annotationRef/>
      </w:r>
    </w:p>
  </w:comment>
  <w:comment w:id="45" w:author="Michalis Hadjikakou" w:date="2021-10-28T16:27:00Z" w:initials="MH">
    <w:p w14:paraId="3B0D43BA" w14:textId="4BE70EF8" w:rsidR="2EF67549" w:rsidRDefault="2EF67549">
      <w:pPr>
        <w:pStyle w:val="CommentText"/>
      </w:pPr>
      <w:r>
        <w:t>This paragraph should be given its own section - Overview.</w:t>
      </w:r>
      <w:r>
        <w:rPr>
          <w:rStyle w:val="CommentReference"/>
        </w:rPr>
        <w:annotationRef/>
      </w:r>
    </w:p>
  </w:comment>
  <w:comment w:id="52" w:author="Michalis Hadjikakou" w:date="2021-10-28T16:35:00Z" w:initials="MH">
    <w:p w14:paraId="5E2E4802" w14:textId="34A855D3" w:rsidR="53FB5804" w:rsidRDefault="53FB5804">
      <w:pPr>
        <w:pStyle w:val="CommentText"/>
      </w:pPr>
      <w:r>
        <w:t>in Python?</w:t>
      </w:r>
      <w:r>
        <w:rPr>
          <w:rStyle w:val="CommentReference"/>
        </w:rPr>
        <w:annotationRef/>
      </w:r>
    </w:p>
  </w:comment>
  <w:comment w:id="55" w:author="Michalis Hadjikakou" w:date="2021-10-28T16:48:00Z" w:initials="MH">
    <w:p w14:paraId="6F47DFBB" w14:textId="7E123BE4" w:rsidR="3B7BEAC8" w:rsidRDefault="3B7BEAC8">
      <w:pPr>
        <w:pStyle w:val="CommentText"/>
      </w:pPr>
      <w:r>
        <w:t>Why? You should say that they cover off on all elements (shape, overall accuracy etc.)</w:t>
      </w:r>
      <w:r>
        <w:rPr>
          <w:rStyle w:val="CommentReference"/>
        </w:rPr>
        <w:annotationRef/>
      </w:r>
    </w:p>
  </w:comment>
  <w:comment w:id="65" w:author="Michalis Hadjikakou" w:date="2021-10-28T16:52:00Z" w:initials="MH">
    <w:p w14:paraId="3399487D" w14:textId="2F3892E6" w:rsidR="3B7BEAC8" w:rsidRDefault="3B7BEAC8">
      <w:pPr>
        <w:pStyle w:val="CommentText"/>
      </w:pPr>
      <w:r>
        <w:t>Can we validate this.</w:t>
      </w:r>
      <w:r>
        <w:rPr>
          <w:rStyle w:val="CommentReference"/>
        </w:rPr>
        <w:annotationRef/>
      </w:r>
    </w:p>
  </w:comment>
  <w:comment w:id="66" w:author="Michalis Hadjikakou" w:date="2021-10-28T16:38:00Z" w:initials="MH">
    <w:p w14:paraId="658CEFF5" w14:textId="318F6D34" w:rsidR="53FB5804" w:rsidRDefault="53FB5804">
      <w:pPr>
        <w:pStyle w:val="CommentText"/>
      </w:pPr>
      <w:r>
        <w:t xml:space="preserve">No need to mention the two models in the conclusion. Just focus on the main findings. </w:t>
      </w:r>
      <w:r>
        <w:rPr>
          <w:rStyle w:val="CommentReference"/>
        </w:rPr>
        <w:annotationRef/>
      </w:r>
    </w:p>
  </w:comment>
  <w:comment w:id="67" w:author="Michalis Hadjikakou" w:date="2021-10-28T16:39:00Z" w:initials="MH">
    <w:p w14:paraId="2BAFB917" w14:textId="5FDD50B7" w:rsidR="53FB5804" w:rsidRDefault="53FB5804">
      <w:pPr>
        <w:pStyle w:val="CommentText"/>
      </w:pPr>
      <w:r>
        <w:t xml:space="preserve">These findings are very underwhelming. You should be finishing with a bang. Focus on the policy implications of having a more accurate, granular urban area prediction. 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71A730C" w15:done="0"/>
  <w15:commentEx w15:paraId="188DEF92" w15:done="0"/>
  <w15:commentEx w15:paraId="06EEBDED" w15:done="0"/>
  <w15:commentEx w15:paraId="69A7A6FA" w15:done="0"/>
  <w15:commentEx w15:paraId="3F87A673" w15:done="0"/>
  <w15:commentEx w15:paraId="4EAA6828" w15:done="0"/>
  <w15:commentEx w15:paraId="54B26496" w15:done="0"/>
  <w15:commentEx w15:paraId="45DE74C7" w15:done="0"/>
  <w15:commentEx w15:paraId="479AB722" w15:done="0"/>
  <w15:commentEx w15:paraId="24D43194" w15:done="0"/>
  <w15:commentEx w15:paraId="1C01406E" w15:done="0"/>
  <w15:commentEx w15:paraId="5904570F" w15:done="0"/>
  <w15:commentEx w15:paraId="21259129" w15:done="0"/>
  <w15:commentEx w15:paraId="38CE4B7F" w15:done="0"/>
  <w15:commentEx w15:paraId="403EA9DC" w15:done="0"/>
  <w15:commentEx w15:paraId="3B0D43BA" w15:done="0"/>
  <w15:commentEx w15:paraId="5E2E4802" w15:done="0"/>
  <w15:commentEx w15:paraId="6F47DFBB" w15:done="0"/>
  <w15:commentEx w15:paraId="3399487D" w15:done="0"/>
  <w15:commentEx w15:paraId="658CEFF5" w15:done="0"/>
  <w15:commentEx w15:paraId="2BAFB91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05E8CF7F" w16cex:dateUtc="2021-10-28T21:49:00Z"/>
  <w16cex:commentExtensible w16cex:durableId="7013376E" w16cex:dateUtc="2021-10-28T21:50:00Z"/>
  <w16cex:commentExtensible w16cex:durableId="5662DA34" w16cex:dateUtc="2021-10-28T21:52:00Z"/>
  <w16cex:commentExtensible w16cex:durableId="2D97483A" w16cex:dateUtc="2021-10-28T21:53:00Z"/>
  <w16cex:commentExtensible w16cex:durableId="17EED891" w16cex:dateUtc="2021-10-28T21:55:00Z"/>
  <w16cex:commentExtensible w16cex:durableId="252629D9" w16cex:dateUtc="2021-10-29T00:05:00Z"/>
  <w16cex:commentExtensible w16cex:durableId="662591A9" w16cex:dateUtc="2021-10-28T21:58:00Z"/>
  <w16cex:commentExtensible w16cex:durableId="5B2555FE" w16cex:dateUtc="2021-10-28T22:00:00Z"/>
  <w16cex:commentExtensible w16cex:durableId="209567F0" w16cex:dateUtc="2021-10-28T22:01:00Z"/>
  <w16cex:commentExtensible w16cex:durableId="08675331" w16cex:dateUtc="2021-10-28T22:05:00Z"/>
  <w16cex:commentExtensible w16cex:durableId="7551E924" w16cex:dateUtc="2021-10-28T22:07:00Z"/>
  <w16cex:commentExtensible w16cex:durableId="3EDBFE7A" w16cex:dateUtc="2021-10-28T22:08:00Z"/>
  <w16cex:commentExtensible w16cex:durableId="7D69DCEC" w16cex:dateUtc="2021-10-28T22:12:00Z"/>
  <w16cex:commentExtensible w16cex:durableId="58C85184" w16cex:dateUtc="2021-10-28T22:13:00Z"/>
  <w16cex:commentExtensible w16cex:durableId="16958169" w16cex:dateUtc="2021-10-28T23:18:00Z"/>
  <w16cex:commentExtensible w16cex:durableId="0B129E20" w16cex:dateUtc="2021-10-28T23:27:00Z"/>
  <w16cex:commentExtensible w16cex:durableId="03D48754" w16cex:dateUtc="2021-10-28T23:35:00Z"/>
  <w16cex:commentExtensible w16cex:durableId="6365EF05" w16cex:dateUtc="2021-10-28T23:48:00Z"/>
  <w16cex:commentExtensible w16cex:durableId="6E4582F4" w16cex:dateUtc="2021-10-28T23:52:00Z"/>
  <w16cex:commentExtensible w16cex:durableId="4E1F9143" w16cex:dateUtc="2021-10-28T23:38:00Z"/>
  <w16cex:commentExtensible w16cex:durableId="2FF14C41" w16cex:dateUtc="2021-10-28T23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71A730C" w16cid:durableId="05E8CF7F"/>
  <w16cid:commentId w16cid:paraId="188DEF92" w16cid:durableId="7013376E"/>
  <w16cid:commentId w16cid:paraId="06EEBDED" w16cid:durableId="5662DA34"/>
  <w16cid:commentId w16cid:paraId="69A7A6FA" w16cid:durableId="2D97483A"/>
  <w16cid:commentId w16cid:paraId="3F87A673" w16cid:durableId="17EED891"/>
  <w16cid:commentId w16cid:paraId="4EAA6828" w16cid:durableId="252629D9"/>
  <w16cid:commentId w16cid:paraId="54B26496" w16cid:durableId="662591A9"/>
  <w16cid:commentId w16cid:paraId="45DE74C7" w16cid:durableId="5B2555FE"/>
  <w16cid:commentId w16cid:paraId="479AB722" w16cid:durableId="209567F0"/>
  <w16cid:commentId w16cid:paraId="24D43194" w16cid:durableId="08675331"/>
  <w16cid:commentId w16cid:paraId="1C01406E" w16cid:durableId="7551E924"/>
  <w16cid:commentId w16cid:paraId="5904570F" w16cid:durableId="3EDBFE7A"/>
  <w16cid:commentId w16cid:paraId="21259129" w16cid:durableId="7D69DCEC"/>
  <w16cid:commentId w16cid:paraId="38CE4B7F" w16cid:durableId="58C85184"/>
  <w16cid:commentId w16cid:paraId="403EA9DC" w16cid:durableId="16958169"/>
  <w16cid:commentId w16cid:paraId="3B0D43BA" w16cid:durableId="0B129E20"/>
  <w16cid:commentId w16cid:paraId="5E2E4802" w16cid:durableId="03D48754"/>
  <w16cid:commentId w16cid:paraId="6F47DFBB" w16cid:durableId="6365EF05"/>
  <w16cid:commentId w16cid:paraId="3399487D" w16cid:durableId="6E4582F4"/>
  <w16cid:commentId w16cid:paraId="658CEFF5" w16cid:durableId="4E1F9143"/>
  <w16cid:commentId w16cid:paraId="2BAFB917" w16cid:durableId="2FF14C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53977" w14:textId="77777777" w:rsidR="0062452F" w:rsidRDefault="0062452F" w:rsidP="00357C66">
      <w:pPr>
        <w:spacing w:after="0" w:line="240" w:lineRule="auto"/>
      </w:pPr>
      <w:r>
        <w:separator/>
      </w:r>
    </w:p>
  </w:endnote>
  <w:endnote w:type="continuationSeparator" w:id="0">
    <w:p w14:paraId="026EDB60" w14:textId="77777777" w:rsidR="0062452F" w:rsidRDefault="0062452F" w:rsidP="00357C66">
      <w:pPr>
        <w:spacing w:after="0" w:line="240" w:lineRule="auto"/>
      </w:pPr>
      <w:r>
        <w:continuationSeparator/>
      </w:r>
    </w:p>
  </w:endnote>
  <w:endnote w:type="continuationNotice" w:id="1">
    <w:p w14:paraId="1F1F1D2C" w14:textId="77777777" w:rsidR="0062452F" w:rsidRDefault="0062452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D1D91" w14:textId="77777777" w:rsidR="0062452F" w:rsidRDefault="0062452F" w:rsidP="00357C66">
      <w:pPr>
        <w:spacing w:after="0" w:line="240" w:lineRule="auto"/>
      </w:pPr>
      <w:r>
        <w:separator/>
      </w:r>
    </w:p>
  </w:footnote>
  <w:footnote w:type="continuationSeparator" w:id="0">
    <w:p w14:paraId="7625A747" w14:textId="77777777" w:rsidR="0062452F" w:rsidRDefault="0062452F" w:rsidP="00357C66">
      <w:pPr>
        <w:spacing w:after="0" w:line="240" w:lineRule="auto"/>
      </w:pPr>
      <w:r>
        <w:continuationSeparator/>
      </w:r>
    </w:p>
  </w:footnote>
  <w:footnote w:type="continuationNotice" w:id="1">
    <w:p w14:paraId="1D01A7F5" w14:textId="77777777" w:rsidR="0062452F" w:rsidRDefault="0062452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MKsFAPXA6VwtAAAA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909"/>
    <w:rsid w:val="00015233"/>
    <w:rsid w:val="00015B8B"/>
    <w:rsid w:val="0001653C"/>
    <w:rsid w:val="0001659B"/>
    <w:rsid w:val="0001695E"/>
    <w:rsid w:val="00016D35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B68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65C"/>
    <w:rsid w:val="00032B99"/>
    <w:rsid w:val="00035108"/>
    <w:rsid w:val="00035D15"/>
    <w:rsid w:val="000368FA"/>
    <w:rsid w:val="00036B5C"/>
    <w:rsid w:val="0003736B"/>
    <w:rsid w:val="00037664"/>
    <w:rsid w:val="0003777C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586B"/>
    <w:rsid w:val="0004616F"/>
    <w:rsid w:val="0004637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EC5"/>
    <w:rsid w:val="0006265B"/>
    <w:rsid w:val="00063028"/>
    <w:rsid w:val="000630DC"/>
    <w:rsid w:val="00063368"/>
    <w:rsid w:val="00063F2B"/>
    <w:rsid w:val="000653C2"/>
    <w:rsid w:val="00065718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2DB5"/>
    <w:rsid w:val="0008350B"/>
    <w:rsid w:val="0008391C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92A"/>
    <w:rsid w:val="000873E0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375"/>
    <w:rsid w:val="000A0014"/>
    <w:rsid w:val="000A02A7"/>
    <w:rsid w:val="000A05D7"/>
    <w:rsid w:val="000A0742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BA"/>
    <w:rsid w:val="000A4285"/>
    <w:rsid w:val="000A46A1"/>
    <w:rsid w:val="000A4B47"/>
    <w:rsid w:val="000A554C"/>
    <w:rsid w:val="000A5B61"/>
    <w:rsid w:val="000A5F6D"/>
    <w:rsid w:val="000A5FE3"/>
    <w:rsid w:val="000A6040"/>
    <w:rsid w:val="000A6284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C07E2"/>
    <w:rsid w:val="000C0BCB"/>
    <w:rsid w:val="000C13FA"/>
    <w:rsid w:val="000C1D41"/>
    <w:rsid w:val="000C239D"/>
    <w:rsid w:val="000C26F7"/>
    <w:rsid w:val="000C29C5"/>
    <w:rsid w:val="000C2E36"/>
    <w:rsid w:val="000C434B"/>
    <w:rsid w:val="000C4360"/>
    <w:rsid w:val="000C44C1"/>
    <w:rsid w:val="000C49C1"/>
    <w:rsid w:val="000C4EC5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10D5"/>
    <w:rsid w:val="000F245B"/>
    <w:rsid w:val="000F2AD1"/>
    <w:rsid w:val="000F31E8"/>
    <w:rsid w:val="000F36C7"/>
    <w:rsid w:val="000F3791"/>
    <w:rsid w:val="000F3AC2"/>
    <w:rsid w:val="000F3BD9"/>
    <w:rsid w:val="000F3CD1"/>
    <w:rsid w:val="000F46C8"/>
    <w:rsid w:val="000F52F1"/>
    <w:rsid w:val="000F53F4"/>
    <w:rsid w:val="000F56CB"/>
    <w:rsid w:val="000F6450"/>
    <w:rsid w:val="000F6783"/>
    <w:rsid w:val="000F6BBD"/>
    <w:rsid w:val="00100305"/>
    <w:rsid w:val="00100468"/>
    <w:rsid w:val="001017A4"/>
    <w:rsid w:val="00104263"/>
    <w:rsid w:val="00104384"/>
    <w:rsid w:val="001043DD"/>
    <w:rsid w:val="00105515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C19"/>
    <w:rsid w:val="00126888"/>
    <w:rsid w:val="001269FC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FE6"/>
    <w:rsid w:val="00135C6A"/>
    <w:rsid w:val="001364B8"/>
    <w:rsid w:val="00136558"/>
    <w:rsid w:val="00137EDC"/>
    <w:rsid w:val="001405A3"/>
    <w:rsid w:val="001408F5"/>
    <w:rsid w:val="00141BE6"/>
    <w:rsid w:val="0014351B"/>
    <w:rsid w:val="00143778"/>
    <w:rsid w:val="00143B92"/>
    <w:rsid w:val="00143D73"/>
    <w:rsid w:val="0014430C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526"/>
    <w:rsid w:val="001557EA"/>
    <w:rsid w:val="00155DE6"/>
    <w:rsid w:val="001563F0"/>
    <w:rsid w:val="001566B7"/>
    <w:rsid w:val="00157418"/>
    <w:rsid w:val="001614C8"/>
    <w:rsid w:val="00161A95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264E"/>
    <w:rsid w:val="00192692"/>
    <w:rsid w:val="001926B1"/>
    <w:rsid w:val="00193404"/>
    <w:rsid w:val="00193466"/>
    <w:rsid w:val="001939F1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719C"/>
    <w:rsid w:val="001A7494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52EC"/>
    <w:rsid w:val="001B544F"/>
    <w:rsid w:val="001B553D"/>
    <w:rsid w:val="001B5E73"/>
    <w:rsid w:val="001B69AA"/>
    <w:rsid w:val="001B754A"/>
    <w:rsid w:val="001B7630"/>
    <w:rsid w:val="001B76BC"/>
    <w:rsid w:val="001C015C"/>
    <w:rsid w:val="001C09D3"/>
    <w:rsid w:val="001C1197"/>
    <w:rsid w:val="001C119D"/>
    <w:rsid w:val="001C1C05"/>
    <w:rsid w:val="001C2CFF"/>
    <w:rsid w:val="001C460F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FF8"/>
    <w:rsid w:val="00212187"/>
    <w:rsid w:val="00212FBD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2021"/>
    <w:rsid w:val="00232105"/>
    <w:rsid w:val="00232709"/>
    <w:rsid w:val="002331A6"/>
    <w:rsid w:val="0023414E"/>
    <w:rsid w:val="002346FA"/>
    <w:rsid w:val="00234E55"/>
    <w:rsid w:val="00235AB8"/>
    <w:rsid w:val="00235C73"/>
    <w:rsid w:val="00235D30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83D"/>
    <w:rsid w:val="00262911"/>
    <w:rsid w:val="00262F95"/>
    <w:rsid w:val="002630F0"/>
    <w:rsid w:val="00263109"/>
    <w:rsid w:val="002640D8"/>
    <w:rsid w:val="0026429F"/>
    <w:rsid w:val="00264F7E"/>
    <w:rsid w:val="00265B33"/>
    <w:rsid w:val="00265B54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5C"/>
    <w:rsid w:val="002725E6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BB1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62B9"/>
    <w:rsid w:val="002A645D"/>
    <w:rsid w:val="002A667E"/>
    <w:rsid w:val="002A6CD4"/>
    <w:rsid w:val="002A6D8E"/>
    <w:rsid w:val="002A7669"/>
    <w:rsid w:val="002A7CC1"/>
    <w:rsid w:val="002B051C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600D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B00"/>
    <w:rsid w:val="002F5EF3"/>
    <w:rsid w:val="002F5F6E"/>
    <w:rsid w:val="002F729D"/>
    <w:rsid w:val="002F7BFC"/>
    <w:rsid w:val="002F7EB8"/>
    <w:rsid w:val="003000CE"/>
    <w:rsid w:val="003012B8"/>
    <w:rsid w:val="0030134E"/>
    <w:rsid w:val="00301787"/>
    <w:rsid w:val="00301D24"/>
    <w:rsid w:val="00302731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110A"/>
    <w:rsid w:val="00331918"/>
    <w:rsid w:val="0033192A"/>
    <w:rsid w:val="00331B6C"/>
    <w:rsid w:val="00331B6E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7289"/>
    <w:rsid w:val="00337F87"/>
    <w:rsid w:val="003403E2"/>
    <w:rsid w:val="00340737"/>
    <w:rsid w:val="00341A20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19D8"/>
    <w:rsid w:val="0036225D"/>
    <w:rsid w:val="0036369C"/>
    <w:rsid w:val="00363929"/>
    <w:rsid w:val="00364311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70A3"/>
    <w:rsid w:val="003772BC"/>
    <w:rsid w:val="00377899"/>
    <w:rsid w:val="00377C2D"/>
    <w:rsid w:val="003804F0"/>
    <w:rsid w:val="003811F2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F79"/>
    <w:rsid w:val="003A3E0F"/>
    <w:rsid w:val="003A408D"/>
    <w:rsid w:val="003A40C8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89E"/>
    <w:rsid w:val="003B5A5B"/>
    <w:rsid w:val="003B5F57"/>
    <w:rsid w:val="003B66AA"/>
    <w:rsid w:val="003B6831"/>
    <w:rsid w:val="003B7AB1"/>
    <w:rsid w:val="003B7F1A"/>
    <w:rsid w:val="003B7FA3"/>
    <w:rsid w:val="003C035E"/>
    <w:rsid w:val="003C0400"/>
    <w:rsid w:val="003C0C4D"/>
    <w:rsid w:val="003C114E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723D"/>
    <w:rsid w:val="003C740C"/>
    <w:rsid w:val="003C780E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9A9"/>
    <w:rsid w:val="003D5FBF"/>
    <w:rsid w:val="003D61B0"/>
    <w:rsid w:val="003D64BB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69"/>
    <w:rsid w:val="003E52CE"/>
    <w:rsid w:val="003E547A"/>
    <w:rsid w:val="003E5918"/>
    <w:rsid w:val="003E5DD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7147"/>
    <w:rsid w:val="0041755B"/>
    <w:rsid w:val="00417B81"/>
    <w:rsid w:val="004201C2"/>
    <w:rsid w:val="0042047E"/>
    <w:rsid w:val="004208E0"/>
    <w:rsid w:val="0042128C"/>
    <w:rsid w:val="00421ABD"/>
    <w:rsid w:val="0042202C"/>
    <w:rsid w:val="00422236"/>
    <w:rsid w:val="00422F1E"/>
    <w:rsid w:val="00423B90"/>
    <w:rsid w:val="004245F1"/>
    <w:rsid w:val="004257CE"/>
    <w:rsid w:val="00425DA2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57CA"/>
    <w:rsid w:val="00446888"/>
    <w:rsid w:val="00446D1C"/>
    <w:rsid w:val="00446EFF"/>
    <w:rsid w:val="00446F9A"/>
    <w:rsid w:val="00447134"/>
    <w:rsid w:val="004472B0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D3"/>
    <w:rsid w:val="00463863"/>
    <w:rsid w:val="00464330"/>
    <w:rsid w:val="004644A5"/>
    <w:rsid w:val="00464563"/>
    <w:rsid w:val="00464615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F8A"/>
    <w:rsid w:val="0049011F"/>
    <w:rsid w:val="0049101E"/>
    <w:rsid w:val="00491497"/>
    <w:rsid w:val="00491C79"/>
    <w:rsid w:val="00491DEB"/>
    <w:rsid w:val="00492582"/>
    <w:rsid w:val="004939E9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C26"/>
    <w:rsid w:val="004A7BDA"/>
    <w:rsid w:val="004B0068"/>
    <w:rsid w:val="004B112B"/>
    <w:rsid w:val="004B270D"/>
    <w:rsid w:val="004B285B"/>
    <w:rsid w:val="004B32B8"/>
    <w:rsid w:val="004B397E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9D5"/>
    <w:rsid w:val="004C638F"/>
    <w:rsid w:val="004C696B"/>
    <w:rsid w:val="004C6AA1"/>
    <w:rsid w:val="004C7AF7"/>
    <w:rsid w:val="004D00AF"/>
    <w:rsid w:val="004D00DF"/>
    <w:rsid w:val="004D02CE"/>
    <w:rsid w:val="004D0628"/>
    <w:rsid w:val="004D0F65"/>
    <w:rsid w:val="004D0FB1"/>
    <w:rsid w:val="004D18C7"/>
    <w:rsid w:val="004D36E0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8E8"/>
    <w:rsid w:val="004D714E"/>
    <w:rsid w:val="004D7294"/>
    <w:rsid w:val="004D7FD4"/>
    <w:rsid w:val="004E053F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11D6"/>
    <w:rsid w:val="004F1B26"/>
    <w:rsid w:val="004F36E3"/>
    <w:rsid w:val="004F3A3A"/>
    <w:rsid w:val="004F4029"/>
    <w:rsid w:val="004F41B2"/>
    <w:rsid w:val="004F4FFF"/>
    <w:rsid w:val="004F6062"/>
    <w:rsid w:val="004F60AB"/>
    <w:rsid w:val="004F691C"/>
    <w:rsid w:val="004F6B3B"/>
    <w:rsid w:val="004F736C"/>
    <w:rsid w:val="004F7426"/>
    <w:rsid w:val="004F7557"/>
    <w:rsid w:val="005008F0"/>
    <w:rsid w:val="00500B6A"/>
    <w:rsid w:val="005010C9"/>
    <w:rsid w:val="005011C0"/>
    <w:rsid w:val="0050155E"/>
    <w:rsid w:val="0050440D"/>
    <w:rsid w:val="00504803"/>
    <w:rsid w:val="00504BBB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3724"/>
    <w:rsid w:val="00513936"/>
    <w:rsid w:val="00514153"/>
    <w:rsid w:val="005144BF"/>
    <w:rsid w:val="00514997"/>
    <w:rsid w:val="00514AEC"/>
    <w:rsid w:val="0051519D"/>
    <w:rsid w:val="00515278"/>
    <w:rsid w:val="00515403"/>
    <w:rsid w:val="005159CE"/>
    <w:rsid w:val="00515D3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464"/>
    <w:rsid w:val="005204F4"/>
    <w:rsid w:val="00520A56"/>
    <w:rsid w:val="00520D8F"/>
    <w:rsid w:val="00521004"/>
    <w:rsid w:val="005210C8"/>
    <w:rsid w:val="0052136B"/>
    <w:rsid w:val="00521431"/>
    <w:rsid w:val="00522052"/>
    <w:rsid w:val="005220A2"/>
    <w:rsid w:val="005221CD"/>
    <w:rsid w:val="00522C54"/>
    <w:rsid w:val="00522D20"/>
    <w:rsid w:val="00522F78"/>
    <w:rsid w:val="00523D6B"/>
    <w:rsid w:val="00524743"/>
    <w:rsid w:val="005249B2"/>
    <w:rsid w:val="00524DF6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276E"/>
    <w:rsid w:val="00542B09"/>
    <w:rsid w:val="005449C0"/>
    <w:rsid w:val="00544CB0"/>
    <w:rsid w:val="00545B79"/>
    <w:rsid w:val="00546112"/>
    <w:rsid w:val="0054777E"/>
    <w:rsid w:val="00547D73"/>
    <w:rsid w:val="00550550"/>
    <w:rsid w:val="005507DE"/>
    <w:rsid w:val="00551534"/>
    <w:rsid w:val="00551B09"/>
    <w:rsid w:val="00551BDA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71CA"/>
    <w:rsid w:val="00557831"/>
    <w:rsid w:val="0056120C"/>
    <w:rsid w:val="005618B0"/>
    <w:rsid w:val="00561BEA"/>
    <w:rsid w:val="00561EF7"/>
    <w:rsid w:val="00562689"/>
    <w:rsid w:val="00562D56"/>
    <w:rsid w:val="00563A2B"/>
    <w:rsid w:val="00563C6C"/>
    <w:rsid w:val="00563E43"/>
    <w:rsid w:val="00564672"/>
    <w:rsid w:val="005649DC"/>
    <w:rsid w:val="00564AF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79D7"/>
    <w:rsid w:val="005A7A5D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D41"/>
    <w:rsid w:val="005D3B74"/>
    <w:rsid w:val="005D3BF4"/>
    <w:rsid w:val="005D3DAC"/>
    <w:rsid w:val="005D4545"/>
    <w:rsid w:val="005D5722"/>
    <w:rsid w:val="005D5741"/>
    <w:rsid w:val="005D5755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F0769"/>
    <w:rsid w:val="005F083E"/>
    <w:rsid w:val="005F09C0"/>
    <w:rsid w:val="005F0D4E"/>
    <w:rsid w:val="005F0E70"/>
    <w:rsid w:val="005F172A"/>
    <w:rsid w:val="005F177C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413D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727"/>
    <w:rsid w:val="00611B24"/>
    <w:rsid w:val="0061284B"/>
    <w:rsid w:val="00613155"/>
    <w:rsid w:val="0061337D"/>
    <w:rsid w:val="0061356A"/>
    <w:rsid w:val="0061444C"/>
    <w:rsid w:val="00614813"/>
    <w:rsid w:val="00615775"/>
    <w:rsid w:val="00615B33"/>
    <w:rsid w:val="006160CC"/>
    <w:rsid w:val="006165DB"/>
    <w:rsid w:val="0061673F"/>
    <w:rsid w:val="00616CBD"/>
    <w:rsid w:val="00616FA7"/>
    <w:rsid w:val="006173C1"/>
    <w:rsid w:val="0062001A"/>
    <w:rsid w:val="006216B3"/>
    <w:rsid w:val="00621855"/>
    <w:rsid w:val="0062379F"/>
    <w:rsid w:val="00623A73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4924"/>
    <w:rsid w:val="00634A52"/>
    <w:rsid w:val="00635042"/>
    <w:rsid w:val="006351D0"/>
    <w:rsid w:val="006352F8"/>
    <w:rsid w:val="006355FE"/>
    <w:rsid w:val="00635D95"/>
    <w:rsid w:val="00635E63"/>
    <w:rsid w:val="00635ED4"/>
    <w:rsid w:val="00636DE8"/>
    <w:rsid w:val="00637176"/>
    <w:rsid w:val="00637F93"/>
    <w:rsid w:val="0064054F"/>
    <w:rsid w:val="00640709"/>
    <w:rsid w:val="00640BCA"/>
    <w:rsid w:val="00640EB0"/>
    <w:rsid w:val="00640F0F"/>
    <w:rsid w:val="00641F77"/>
    <w:rsid w:val="00642A3A"/>
    <w:rsid w:val="00642AC0"/>
    <w:rsid w:val="00643005"/>
    <w:rsid w:val="0064309A"/>
    <w:rsid w:val="00643B33"/>
    <w:rsid w:val="00643F91"/>
    <w:rsid w:val="00643FB2"/>
    <w:rsid w:val="0064424B"/>
    <w:rsid w:val="006442CA"/>
    <w:rsid w:val="006452AB"/>
    <w:rsid w:val="00645FBA"/>
    <w:rsid w:val="006463B8"/>
    <w:rsid w:val="00646759"/>
    <w:rsid w:val="006467C6"/>
    <w:rsid w:val="00646886"/>
    <w:rsid w:val="00646992"/>
    <w:rsid w:val="0064755D"/>
    <w:rsid w:val="00647ABD"/>
    <w:rsid w:val="00647AE8"/>
    <w:rsid w:val="00647C93"/>
    <w:rsid w:val="00647F63"/>
    <w:rsid w:val="006505EF"/>
    <w:rsid w:val="00650CFA"/>
    <w:rsid w:val="00651F37"/>
    <w:rsid w:val="0065251D"/>
    <w:rsid w:val="006525BE"/>
    <w:rsid w:val="00652B90"/>
    <w:rsid w:val="00652D08"/>
    <w:rsid w:val="00652DCB"/>
    <w:rsid w:val="00652E5A"/>
    <w:rsid w:val="006541F3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658"/>
    <w:rsid w:val="006648DA"/>
    <w:rsid w:val="00664931"/>
    <w:rsid w:val="00664A65"/>
    <w:rsid w:val="00665511"/>
    <w:rsid w:val="00665769"/>
    <w:rsid w:val="00666B21"/>
    <w:rsid w:val="0066734B"/>
    <w:rsid w:val="006702FC"/>
    <w:rsid w:val="006713DD"/>
    <w:rsid w:val="00671F15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2521"/>
    <w:rsid w:val="006833AB"/>
    <w:rsid w:val="00683433"/>
    <w:rsid w:val="006835D0"/>
    <w:rsid w:val="0068402E"/>
    <w:rsid w:val="00684429"/>
    <w:rsid w:val="00684C34"/>
    <w:rsid w:val="00684F20"/>
    <w:rsid w:val="0068523A"/>
    <w:rsid w:val="00685C90"/>
    <w:rsid w:val="00686690"/>
    <w:rsid w:val="006877EE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73DE"/>
    <w:rsid w:val="00697835"/>
    <w:rsid w:val="006978AE"/>
    <w:rsid w:val="006A07FD"/>
    <w:rsid w:val="006A16A7"/>
    <w:rsid w:val="006A24BA"/>
    <w:rsid w:val="006A2F75"/>
    <w:rsid w:val="006A304E"/>
    <w:rsid w:val="006A32BB"/>
    <w:rsid w:val="006A3B8B"/>
    <w:rsid w:val="006A410B"/>
    <w:rsid w:val="006A496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41A"/>
    <w:rsid w:val="006B795B"/>
    <w:rsid w:val="006B7D48"/>
    <w:rsid w:val="006B7F30"/>
    <w:rsid w:val="006C01C6"/>
    <w:rsid w:val="006C0CDD"/>
    <w:rsid w:val="006C14B4"/>
    <w:rsid w:val="006C1833"/>
    <w:rsid w:val="006C2066"/>
    <w:rsid w:val="006C210D"/>
    <w:rsid w:val="006C23EF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769"/>
    <w:rsid w:val="006C7461"/>
    <w:rsid w:val="006C7D17"/>
    <w:rsid w:val="006D0AC6"/>
    <w:rsid w:val="006D0B71"/>
    <w:rsid w:val="006D0B8A"/>
    <w:rsid w:val="006D0D6A"/>
    <w:rsid w:val="006D123D"/>
    <w:rsid w:val="006D2E19"/>
    <w:rsid w:val="006D33B7"/>
    <w:rsid w:val="006D3453"/>
    <w:rsid w:val="006D5126"/>
    <w:rsid w:val="006D5D39"/>
    <w:rsid w:val="006D70FB"/>
    <w:rsid w:val="006D71A7"/>
    <w:rsid w:val="006E046A"/>
    <w:rsid w:val="006E0C3C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87C"/>
    <w:rsid w:val="006F0CF0"/>
    <w:rsid w:val="006F110E"/>
    <w:rsid w:val="006F146A"/>
    <w:rsid w:val="006F1833"/>
    <w:rsid w:val="006F1B10"/>
    <w:rsid w:val="006F285D"/>
    <w:rsid w:val="006F3515"/>
    <w:rsid w:val="006F3C05"/>
    <w:rsid w:val="006F428C"/>
    <w:rsid w:val="006F4B42"/>
    <w:rsid w:val="006F5731"/>
    <w:rsid w:val="006F5982"/>
    <w:rsid w:val="006F5CAB"/>
    <w:rsid w:val="006F61F0"/>
    <w:rsid w:val="00701F70"/>
    <w:rsid w:val="007023B0"/>
    <w:rsid w:val="007029E0"/>
    <w:rsid w:val="0070322D"/>
    <w:rsid w:val="00703680"/>
    <w:rsid w:val="00703EDC"/>
    <w:rsid w:val="007043F6"/>
    <w:rsid w:val="00704526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966"/>
    <w:rsid w:val="007139CC"/>
    <w:rsid w:val="00713D3F"/>
    <w:rsid w:val="007143CF"/>
    <w:rsid w:val="00714728"/>
    <w:rsid w:val="00714899"/>
    <w:rsid w:val="00714DC7"/>
    <w:rsid w:val="007155EA"/>
    <w:rsid w:val="00717499"/>
    <w:rsid w:val="00717C04"/>
    <w:rsid w:val="00717D96"/>
    <w:rsid w:val="00717E12"/>
    <w:rsid w:val="007200F8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B68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3F3"/>
    <w:rsid w:val="00732BE1"/>
    <w:rsid w:val="00733CB8"/>
    <w:rsid w:val="00733D57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DC7"/>
    <w:rsid w:val="007504EA"/>
    <w:rsid w:val="00750585"/>
    <w:rsid w:val="00750FDE"/>
    <w:rsid w:val="00752349"/>
    <w:rsid w:val="00752C0D"/>
    <w:rsid w:val="007533EF"/>
    <w:rsid w:val="00753D76"/>
    <w:rsid w:val="00755A01"/>
    <w:rsid w:val="007560EB"/>
    <w:rsid w:val="00756EB5"/>
    <w:rsid w:val="00756F1C"/>
    <w:rsid w:val="00757EFE"/>
    <w:rsid w:val="00757F7E"/>
    <w:rsid w:val="007608C7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56F"/>
    <w:rsid w:val="00766D09"/>
    <w:rsid w:val="00766E55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C46"/>
    <w:rsid w:val="00777C4E"/>
    <w:rsid w:val="00780F6E"/>
    <w:rsid w:val="0078233E"/>
    <w:rsid w:val="00782425"/>
    <w:rsid w:val="00782B81"/>
    <w:rsid w:val="00782BD8"/>
    <w:rsid w:val="00782F59"/>
    <w:rsid w:val="00783C62"/>
    <w:rsid w:val="00784D09"/>
    <w:rsid w:val="00786220"/>
    <w:rsid w:val="00786512"/>
    <w:rsid w:val="007869CA"/>
    <w:rsid w:val="00786A61"/>
    <w:rsid w:val="00786A98"/>
    <w:rsid w:val="00787A32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9C7"/>
    <w:rsid w:val="007A0715"/>
    <w:rsid w:val="007A12C6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11C5"/>
    <w:rsid w:val="007B1591"/>
    <w:rsid w:val="007B1986"/>
    <w:rsid w:val="007B1AA0"/>
    <w:rsid w:val="007B1FC1"/>
    <w:rsid w:val="007B2A59"/>
    <w:rsid w:val="007B2AAC"/>
    <w:rsid w:val="007B2BFF"/>
    <w:rsid w:val="007B2F67"/>
    <w:rsid w:val="007B362E"/>
    <w:rsid w:val="007B3E7A"/>
    <w:rsid w:val="007B41D4"/>
    <w:rsid w:val="007B44DD"/>
    <w:rsid w:val="007B467A"/>
    <w:rsid w:val="007B49EF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21E9"/>
    <w:rsid w:val="007C23B4"/>
    <w:rsid w:val="007C3319"/>
    <w:rsid w:val="007C348F"/>
    <w:rsid w:val="007C36EF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4C2A"/>
    <w:rsid w:val="00825319"/>
    <w:rsid w:val="008257C4"/>
    <w:rsid w:val="00825D73"/>
    <w:rsid w:val="00825EEB"/>
    <w:rsid w:val="00826221"/>
    <w:rsid w:val="00826695"/>
    <w:rsid w:val="0082718A"/>
    <w:rsid w:val="00827EF0"/>
    <w:rsid w:val="0083009C"/>
    <w:rsid w:val="0083035E"/>
    <w:rsid w:val="00830E8F"/>
    <w:rsid w:val="00832472"/>
    <w:rsid w:val="0083255C"/>
    <w:rsid w:val="00833028"/>
    <w:rsid w:val="00833154"/>
    <w:rsid w:val="00833203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CE2"/>
    <w:rsid w:val="00850187"/>
    <w:rsid w:val="00850291"/>
    <w:rsid w:val="00850309"/>
    <w:rsid w:val="008503DB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60843"/>
    <w:rsid w:val="00861349"/>
    <w:rsid w:val="00862E26"/>
    <w:rsid w:val="00862FF3"/>
    <w:rsid w:val="00864B17"/>
    <w:rsid w:val="0086542F"/>
    <w:rsid w:val="00865E76"/>
    <w:rsid w:val="0086767C"/>
    <w:rsid w:val="00870737"/>
    <w:rsid w:val="00870AFF"/>
    <w:rsid w:val="00871C13"/>
    <w:rsid w:val="00872198"/>
    <w:rsid w:val="0087277D"/>
    <w:rsid w:val="008735C4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8073B"/>
    <w:rsid w:val="00880B35"/>
    <w:rsid w:val="00880FAB"/>
    <w:rsid w:val="0088126E"/>
    <w:rsid w:val="0088224D"/>
    <w:rsid w:val="00882691"/>
    <w:rsid w:val="00882952"/>
    <w:rsid w:val="00882D87"/>
    <w:rsid w:val="00883275"/>
    <w:rsid w:val="0088361B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913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16DE"/>
    <w:rsid w:val="008A1901"/>
    <w:rsid w:val="008A231F"/>
    <w:rsid w:val="008A2369"/>
    <w:rsid w:val="008A26A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561"/>
    <w:rsid w:val="008B0A46"/>
    <w:rsid w:val="008B0B92"/>
    <w:rsid w:val="008B1BF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729"/>
    <w:rsid w:val="008C5869"/>
    <w:rsid w:val="008C6941"/>
    <w:rsid w:val="008C780B"/>
    <w:rsid w:val="008C7C0D"/>
    <w:rsid w:val="008D00C0"/>
    <w:rsid w:val="008D02AC"/>
    <w:rsid w:val="008D11E5"/>
    <w:rsid w:val="008D132D"/>
    <w:rsid w:val="008D1405"/>
    <w:rsid w:val="008D2730"/>
    <w:rsid w:val="008D2975"/>
    <w:rsid w:val="008D2CBC"/>
    <w:rsid w:val="008D2FBB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8A6"/>
    <w:rsid w:val="008E0E30"/>
    <w:rsid w:val="008E103C"/>
    <w:rsid w:val="008E14BA"/>
    <w:rsid w:val="008E163E"/>
    <w:rsid w:val="008E183E"/>
    <w:rsid w:val="008E2CB4"/>
    <w:rsid w:val="008E3864"/>
    <w:rsid w:val="008E3B0F"/>
    <w:rsid w:val="008E4E15"/>
    <w:rsid w:val="008E5070"/>
    <w:rsid w:val="008E51CD"/>
    <w:rsid w:val="008E55F7"/>
    <w:rsid w:val="008E573C"/>
    <w:rsid w:val="008E5927"/>
    <w:rsid w:val="008E5983"/>
    <w:rsid w:val="008E5A24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2143"/>
    <w:rsid w:val="00922464"/>
    <w:rsid w:val="00922960"/>
    <w:rsid w:val="00923295"/>
    <w:rsid w:val="0092357C"/>
    <w:rsid w:val="00925271"/>
    <w:rsid w:val="009255F5"/>
    <w:rsid w:val="00925C3E"/>
    <w:rsid w:val="00926603"/>
    <w:rsid w:val="009279A7"/>
    <w:rsid w:val="00927FAC"/>
    <w:rsid w:val="009308AA"/>
    <w:rsid w:val="0093133F"/>
    <w:rsid w:val="00931A09"/>
    <w:rsid w:val="009324DC"/>
    <w:rsid w:val="00933892"/>
    <w:rsid w:val="00933D67"/>
    <w:rsid w:val="00933DD9"/>
    <w:rsid w:val="00933EFB"/>
    <w:rsid w:val="00934273"/>
    <w:rsid w:val="00935408"/>
    <w:rsid w:val="00935436"/>
    <w:rsid w:val="00935E97"/>
    <w:rsid w:val="00935F88"/>
    <w:rsid w:val="009365DD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396"/>
    <w:rsid w:val="009433E7"/>
    <w:rsid w:val="00943A01"/>
    <w:rsid w:val="0094480F"/>
    <w:rsid w:val="00944CB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737"/>
    <w:rsid w:val="009507ED"/>
    <w:rsid w:val="00951923"/>
    <w:rsid w:val="00951CEF"/>
    <w:rsid w:val="0095378D"/>
    <w:rsid w:val="00954163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998"/>
    <w:rsid w:val="00966E5B"/>
    <w:rsid w:val="00967705"/>
    <w:rsid w:val="00967B3A"/>
    <w:rsid w:val="0097002B"/>
    <w:rsid w:val="00970090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6390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BB3"/>
    <w:rsid w:val="00983BB4"/>
    <w:rsid w:val="009850D0"/>
    <w:rsid w:val="009850DD"/>
    <w:rsid w:val="00985864"/>
    <w:rsid w:val="0098632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40B0"/>
    <w:rsid w:val="00994403"/>
    <w:rsid w:val="00994455"/>
    <w:rsid w:val="00994953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4754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1068"/>
    <w:rsid w:val="009B21FB"/>
    <w:rsid w:val="009B3027"/>
    <w:rsid w:val="009B3237"/>
    <w:rsid w:val="009B374E"/>
    <w:rsid w:val="009B39E9"/>
    <w:rsid w:val="009B3A5F"/>
    <w:rsid w:val="009B4698"/>
    <w:rsid w:val="009B4C6B"/>
    <w:rsid w:val="009B4E7C"/>
    <w:rsid w:val="009B5C13"/>
    <w:rsid w:val="009B68FB"/>
    <w:rsid w:val="009B6A5A"/>
    <w:rsid w:val="009B7900"/>
    <w:rsid w:val="009C021C"/>
    <w:rsid w:val="009C028C"/>
    <w:rsid w:val="009C0359"/>
    <w:rsid w:val="009C06B4"/>
    <w:rsid w:val="009C21EE"/>
    <w:rsid w:val="009C3CDA"/>
    <w:rsid w:val="009C3DA9"/>
    <w:rsid w:val="009C3DCA"/>
    <w:rsid w:val="009C421F"/>
    <w:rsid w:val="009C43E8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21A8"/>
    <w:rsid w:val="009D25C3"/>
    <w:rsid w:val="009D2A23"/>
    <w:rsid w:val="009D3133"/>
    <w:rsid w:val="009D3191"/>
    <w:rsid w:val="009D4234"/>
    <w:rsid w:val="009D428C"/>
    <w:rsid w:val="009D4ABA"/>
    <w:rsid w:val="009D575B"/>
    <w:rsid w:val="009D5874"/>
    <w:rsid w:val="009D61A0"/>
    <w:rsid w:val="009D6D2B"/>
    <w:rsid w:val="009D700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D11"/>
    <w:rsid w:val="00A16E12"/>
    <w:rsid w:val="00A1748B"/>
    <w:rsid w:val="00A207CB"/>
    <w:rsid w:val="00A21826"/>
    <w:rsid w:val="00A23C2D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A52"/>
    <w:rsid w:val="00A470D1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D93"/>
    <w:rsid w:val="00A60B0A"/>
    <w:rsid w:val="00A61260"/>
    <w:rsid w:val="00A614A0"/>
    <w:rsid w:val="00A616A0"/>
    <w:rsid w:val="00A61905"/>
    <w:rsid w:val="00A623BA"/>
    <w:rsid w:val="00A62853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5C5"/>
    <w:rsid w:val="00A81667"/>
    <w:rsid w:val="00A816D9"/>
    <w:rsid w:val="00A8173F"/>
    <w:rsid w:val="00A82831"/>
    <w:rsid w:val="00A82A57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CAD"/>
    <w:rsid w:val="00A947ED"/>
    <w:rsid w:val="00A94E7C"/>
    <w:rsid w:val="00A95EB7"/>
    <w:rsid w:val="00A9634F"/>
    <w:rsid w:val="00A9664E"/>
    <w:rsid w:val="00A96BE4"/>
    <w:rsid w:val="00A97440"/>
    <w:rsid w:val="00A979AD"/>
    <w:rsid w:val="00A97C34"/>
    <w:rsid w:val="00AA0947"/>
    <w:rsid w:val="00AA15F0"/>
    <w:rsid w:val="00AA1EB8"/>
    <w:rsid w:val="00AA25B4"/>
    <w:rsid w:val="00AA2752"/>
    <w:rsid w:val="00AA2B80"/>
    <w:rsid w:val="00AA2EFD"/>
    <w:rsid w:val="00AA38BB"/>
    <w:rsid w:val="00AA3BAC"/>
    <w:rsid w:val="00AA3D8E"/>
    <w:rsid w:val="00AA4020"/>
    <w:rsid w:val="00AA407C"/>
    <w:rsid w:val="00AA4F5F"/>
    <w:rsid w:val="00AA512E"/>
    <w:rsid w:val="00AA51B8"/>
    <w:rsid w:val="00AA5239"/>
    <w:rsid w:val="00AA5259"/>
    <w:rsid w:val="00AA64FE"/>
    <w:rsid w:val="00AA657A"/>
    <w:rsid w:val="00AA68E5"/>
    <w:rsid w:val="00AA6B6F"/>
    <w:rsid w:val="00AA6CB7"/>
    <w:rsid w:val="00AA6D8C"/>
    <w:rsid w:val="00AA7F45"/>
    <w:rsid w:val="00AB0555"/>
    <w:rsid w:val="00AB0606"/>
    <w:rsid w:val="00AB0992"/>
    <w:rsid w:val="00AB1052"/>
    <w:rsid w:val="00AB1264"/>
    <w:rsid w:val="00AB183A"/>
    <w:rsid w:val="00AB344C"/>
    <w:rsid w:val="00AB3800"/>
    <w:rsid w:val="00AB3D2C"/>
    <w:rsid w:val="00AB444D"/>
    <w:rsid w:val="00AB4BCC"/>
    <w:rsid w:val="00AB4CCA"/>
    <w:rsid w:val="00AB536F"/>
    <w:rsid w:val="00AB5C19"/>
    <w:rsid w:val="00AB6395"/>
    <w:rsid w:val="00AB6E8D"/>
    <w:rsid w:val="00AB71D3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C3E"/>
    <w:rsid w:val="00AF24CD"/>
    <w:rsid w:val="00AF29D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D24"/>
    <w:rsid w:val="00B06D89"/>
    <w:rsid w:val="00B06ED2"/>
    <w:rsid w:val="00B07103"/>
    <w:rsid w:val="00B07C4C"/>
    <w:rsid w:val="00B100CD"/>
    <w:rsid w:val="00B11708"/>
    <w:rsid w:val="00B117C3"/>
    <w:rsid w:val="00B1205C"/>
    <w:rsid w:val="00B127D3"/>
    <w:rsid w:val="00B132E1"/>
    <w:rsid w:val="00B1396C"/>
    <w:rsid w:val="00B13BD7"/>
    <w:rsid w:val="00B13D9B"/>
    <w:rsid w:val="00B140A4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79F5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307D"/>
    <w:rsid w:val="00B532D9"/>
    <w:rsid w:val="00B53BB3"/>
    <w:rsid w:val="00B53D86"/>
    <w:rsid w:val="00B53F81"/>
    <w:rsid w:val="00B53FF9"/>
    <w:rsid w:val="00B54EF5"/>
    <w:rsid w:val="00B55FE9"/>
    <w:rsid w:val="00B564C8"/>
    <w:rsid w:val="00B565CD"/>
    <w:rsid w:val="00B569C5"/>
    <w:rsid w:val="00B56B1F"/>
    <w:rsid w:val="00B57502"/>
    <w:rsid w:val="00B601D5"/>
    <w:rsid w:val="00B6074E"/>
    <w:rsid w:val="00B60760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E9C"/>
    <w:rsid w:val="00B63275"/>
    <w:rsid w:val="00B6372F"/>
    <w:rsid w:val="00B63CEB"/>
    <w:rsid w:val="00B63D70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4F6"/>
    <w:rsid w:val="00B70EA7"/>
    <w:rsid w:val="00B7147D"/>
    <w:rsid w:val="00B71A95"/>
    <w:rsid w:val="00B71EF8"/>
    <w:rsid w:val="00B71F11"/>
    <w:rsid w:val="00B72FA0"/>
    <w:rsid w:val="00B73C89"/>
    <w:rsid w:val="00B73ED6"/>
    <w:rsid w:val="00B7458F"/>
    <w:rsid w:val="00B746B7"/>
    <w:rsid w:val="00B756EF"/>
    <w:rsid w:val="00B7638E"/>
    <w:rsid w:val="00B764B8"/>
    <w:rsid w:val="00B76CC3"/>
    <w:rsid w:val="00B76DEC"/>
    <w:rsid w:val="00B773E7"/>
    <w:rsid w:val="00B8082A"/>
    <w:rsid w:val="00B80C9E"/>
    <w:rsid w:val="00B81346"/>
    <w:rsid w:val="00B81576"/>
    <w:rsid w:val="00B8163F"/>
    <w:rsid w:val="00B8166D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94F"/>
    <w:rsid w:val="00B9496D"/>
    <w:rsid w:val="00B952AE"/>
    <w:rsid w:val="00B95731"/>
    <w:rsid w:val="00B96B38"/>
    <w:rsid w:val="00B97491"/>
    <w:rsid w:val="00BA038F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E7"/>
    <w:rsid w:val="00BA7539"/>
    <w:rsid w:val="00BA7AF4"/>
    <w:rsid w:val="00BB0A78"/>
    <w:rsid w:val="00BB19E7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C06"/>
    <w:rsid w:val="00BC2099"/>
    <w:rsid w:val="00BC3232"/>
    <w:rsid w:val="00BC3734"/>
    <w:rsid w:val="00BC57CD"/>
    <w:rsid w:val="00BC5ACC"/>
    <w:rsid w:val="00BC5F94"/>
    <w:rsid w:val="00BC61FC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4E7"/>
    <w:rsid w:val="00BD0CB1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912"/>
    <w:rsid w:val="00BD6B53"/>
    <w:rsid w:val="00BD7042"/>
    <w:rsid w:val="00BD75DC"/>
    <w:rsid w:val="00BD770E"/>
    <w:rsid w:val="00BD7A4C"/>
    <w:rsid w:val="00BD7C8A"/>
    <w:rsid w:val="00BE073A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2C8"/>
    <w:rsid w:val="00BF03A7"/>
    <w:rsid w:val="00BF0AF9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673"/>
    <w:rsid w:val="00C04B07"/>
    <w:rsid w:val="00C068D0"/>
    <w:rsid w:val="00C0726A"/>
    <w:rsid w:val="00C07334"/>
    <w:rsid w:val="00C07603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209D"/>
    <w:rsid w:val="00C2211E"/>
    <w:rsid w:val="00C22720"/>
    <w:rsid w:val="00C22817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741"/>
    <w:rsid w:val="00C31307"/>
    <w:rsid w:val="00C31898"/>
    <w:rsid w:val="00C319D6"/>
    <w:rsid w:val="00C32F98"/>
    <w:rsid w:val="00C330E3"/>
    <w:rsid w:val="00C33A77"/>
    <w:rsid w:val="00C34C1F"/>
    <w:rsid w:val="00C3505C"/>
    <w:rsid w:val="00C35A6F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D30"/>
    <w:rsid w:val="00C57EA6"/>
    <w:rsid w:val="00C60095"/>
    <w:rsid w:val="00C60564"/>
    <w:rsid w:val="00C6087D"/>
    <w:rsid w:val="00C6092C"/>
    <w:rsid w:val="00C60D6B"/>
    <w:rsid w:val="00C61442"/>
    <w:rsid w:val="00C61A17"/>
    <w:rsid w:val="00C61C9B"/>
    <w:rsid w:val="00C61FAB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A6B"/>
    <w:rsid w:val="00C72F3B"/>
    <w:rsid w:val="00C73A20"/>
    <w:rsid w:val="00C73D9A"/>
    <w:rsid w:val="00C73E6F"/>
    <w:rsid w:val="00C73F10"/>
    <w:rsid w:val="00C74096"/>
    <w:rsid w:val="00C74499"/>
    <w:rsid w:val="00C7451D"/>
    <w:rsid w:val="00C74C94"/>
    <w:rsid w:val="00C750B0"/>
    <w:rsid w:val="00C75B40"/>
    <w:rsid w:val="00C75DF6"/>
    <w:rsid w:val="00C7646B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45C2"/>
    <w:rsid w:val="00CA4AE6"/>
    <w:rsid w:val="00CA5C07"/>
    <w:rsid w:val="00CA6426"/>
    <w:rsid w:val="00CA65A9"/>
    <w:rsid w:val="00CA68DA"/>
    <w:rsid w:val="00CA6A64"/>
    <w:rsid w:val="00CA7857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D11B7"/>
    <w:rsid w:val="00CD15A0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7174"/>
    <w:rsid w:val="00CD7175"/>
    <w:rsid w:val="00CD71CA"/>
    <w:rsid w:val="00CE02E7"/>
    <w:rsid w:val="00CE0320"/>
    <w:rsid w:val="00CE1D87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B40"/>
    <w:rsid w:val="00CF2960"/>
    <w:rsid w:val="00CF29ED"/>
    <w:rsid w:val="00CF32E5"/>
    <w:rsid w:val="00CF344C"/>
    <w:rsid w:val="00CF3ACE"/>
    <w:rsid w:val="00CF3F64"/>
    <w:rsid w:val="00CF419C"/>
    <w:rsid w:val="00CF45C5"/>
    <w:rsid w:val="00CF50B1"/>
    <w:rsid w:val="00CF62F7"/>
    <w:rsid w:val="00CF63F7"/>
    <w:rsid w:val="00CF730A"/>
    <w:rsid w:val="00CF7CD5"/>
    <w:rsid w:val="00CF7FB3"/>
    <w:rsid w:val="00D00222"/>
    <w:rsid w:val="00D00C08"/>
    <w:rsid w:val="00D00FBC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478"/>
    <w:rsid w:val="00D07B5A"/>
    <w:rsid w:val="00D07F70"/>
    <w:rsid w:val="00D101DA"/>
    <w:rsid w:val="00D102E7"/>
    <w:rsid w:val="00D1091F"/>
    <w:rsid w:val="00D10D4A"/>
    <w:rsid w:val="00D10F92"/>
    <w:rsid w:val="00D114E3"/>
    <w:rsid w:val="00D11AAF"/>
    <w:rsid w:val="00D11AE2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92"/>
    <w:rsid w:val="00D20FC1"/>
    <w:rsid w:val="00D21D89"/>
    <w:rsid w:val="00D22AF6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868"/>
    <w:rsid w:val="00D47E97"/>
    <w:rsid w:val="00D47FDE"/>
    <w:rsid w:val="00D50560"/>
    <w:rsid w:val="00D50865"/>
    <w:rsid w:val="00D50A49"/>
    <w:rsid w:val="00D5100F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297"/>
    <w:rsid w:val="00D553BF"/>
    <w:rsid w:val="00D55956"/>
    <w:rsid w:val="00D55D4B"/>
    <w:rsid w:val="00D56F5C"/>
    <w:rsid w:val="00D57032"/>
    <w:rsid w:val="00D57827"/>
    <w:rsid w:val="00D57CBE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3E"/>
    <w:rsid w:val="00DA1347"/>
    <w:rsid w:val="00DA15CC"/>
    <w:rsid w:val="00DA1867"/>
    <w:rsid w:val="00DA27CA"/>
    <w:rsid w:val="00DA2D1B"/>
    <w:rsid w:val="00DA305A"/>
    <w:rsid w:val="00DA3638"/>
    <w:rsid w:val="00DA3B18"/>
    <w:rsid w:val="00DA4BA0"/>
    <w:rsid w:val="00DA5C77"/>
    <w:rsid w:val="00DA5E99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480B"/>
    <w:rsid w:val="00DC4BE2"/>
    <w:rsid w:val="00DC5048"/>
    <w:rsid w:val="00DC5767"/>
    <w:rsid w:val="00DC6247"/>
    <w:rsid w:val="00DC6915"/>
    <w:rsid w:val="00DC6B44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A50"/>
    <w:rsid w:val="00DD7C1C"/>
    <w:rsid w:val="00DD7CA7"/>
    <w:rsid w:val="00DE001F"/>
    <w:rsid w:val="00DE0603"/>
    <w:rsid w:val="00DE06F5"/>
    <w:rsid w:val="00DE0E39"/>
    <w:rsid w:val="00DE2235"/>
    <w:rsid w:val="00DE251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F0C26"/>
    <w:rsid w:val="00DF11A9"/>
    <w:rsid w:val="00DF146E"/>
    <w:rsid w:val="00DF1653"/>
    <w:rsid w:val="00DF1DFD"/>
    <w:rsid w:val="00DF2939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907"/>
    <w:rsid w:val="00E01B54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AE7"/>
    <w:rsid w:val="00E07251"/>
    <w:rsid w:val="00E073DC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4060"/>
    <w:rsid w:val="00E143B8"/>
    <w:rsid w:val="00E14A18"/>
    <w:rsid w:val="00E14BD3"/>
    <w:rsid w:val="00E165D3"/>
    <w:rsid w:val="00E16C8E"/>
    <w:rsid w:val="00E1794C"/>
    <w:rsid w:val="00E20978"/>
    <w:rsid w:val="00E2176E"/>
    <w:rsid w:val="00E21979"/>
    <w:rsid w:val="00E230ED"/>
    <w:rsid w:val="00E23E27"/>
    <w:rsid w:val="00E23F58"/>
    <w:rsid w:val="00E23F98"/>
    <w:rsid w:val="00E246B6"/>
    <w:rsid w:val="00E2521F"/>
    <w:rsid w:val="00E252B4"/>
    <w:rsid w:val="00E260F5"/>
    <w:rsid w:val="00E263D1"/>
    <w:rsid w:val="00E264F5"/>
    <w:rsid w:val="00E265BB"/>
    <w:rsid w:val="00E269D0"/>
    <w:rsid w:val="00E27210"/>
    <w:rsid w:val="00E272B4"/>
    <w:rsid w:val="00E27421"/>
    <w:rsid w:val="00E2752A"/>
    <w:rsid w:val="00E278D4"/>
    <w:rsid w:val="00E27A45"/>
    <w:rsid w:val="00E30580"/>
    <w:rsid w:val="00E3091C"/>
    <w:rsid w:val="00E316BA"/>
    <w:rsid w:val="00E318E3"/>
    <w:rsid w:val="00E31B04"/>
    <w:rsid w:val="00E31F0C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30AE"/>
    <w:rsid w:val="00E5340C"/>
    <w:rsid w:val="00E53541"/>
    <w:rsid w:val="00E53692"/>
    <w:rsid w:val="00E54090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3D5"/>
    <w:rsid w:val="00E7351B"/>
    <w:rsid w:val="00E73A04"/>
    <w:rsid w:val="00E73F56"/>
    <w:rsid w:val="00E7405C"/>
    <w:rsid w:val="00E7419A"/>
    <w:rsid w:val="00E749E0"/>
    <w:rsid w:val="00E7542E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9A9"/>
    <w:rsid w:val="00E844C6"/>
    <w:rsid w:val="00E845D2"/>
    <w:rsid w:val="00E84CE5"/>
    <w:rsid w:val="00E84DA1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5486"/>
    <w:rsid w:val="00ED549C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6343"/>
    <w:rsid w:val="00F0687E"/>
    <w:rsid w:val="00F0711E"/>
    <w:rsid w:val="00F0742A"/>
    <w:rsid w:val="00F07610"/>
    <w:rsid w:val="00F10532"/>
    <w:rsid w:val="00F11E38"/>
    <w:rsid w:val="00F123BE"/>
    <w:rsid w:val="00F1277C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D"/>
    <w:rsid w:val="00F24B0F"/>
    <w:rsid w:val="00F25613"/>
    <w:rsid w:val="00F25A16"/>
    <w:rsid w:val="00F2693D"/>
    <w:rsid w:val="00F26A7E"/>
    <w:rsid w:val="00F27416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201A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5F0"/>
    <w:rsid w:val="00FA3630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42CF"/>
    <w:rsid w:val="00FB4E14"/>
    <w:rsid w:val="00FB5164"/>
    <w:rsid w:val="00FB56D3"/>
    <w:rsid w:val="00FB59D6"/>
    <w:rsid w:val="00FB5E82"/>
    <w:rsid w:val="00FB5F4A"/>
    <w:rsid w:val="00FB6019"/>
    <w:rsid w:val="00FB6964"/>
    <w:rsid w:val="00FB6C48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ECD"/>
    <w:rsid w:val="00FC582D"/>
    <w:rsid w:val="00FC5F5C"/>
    <w:rsid w:val="00FC7555"/>
    <w:rsid w:val="00FC7735"/>
    <w:rsid w:val="00FC783D"/>
    <w:rsid w:val="00FD031D"/>
    <w:rsid w:val="00FD124D"/>
    <w:rsid w:val="00FD1E0B"/>
    <w:rsid w:val="00FD2593"/>
    <w:rsid w:val="00FD3784"/>
    <w:rsid w:val="00FD51CC"/>
    <w:rsid w:val="00FD58F1"/>
    <w:rsid w:val="00FD5B4C"/>
    <w:rsid w:val="00FD5B92"/>
    <w:rsid w:val="00FD5EC0"/>
    <w:rsid w:val="00FD5FBA"/>
    <w:rsid w:val="00FD62B9"/>
    <w:rsid w:val="00FD7506"/>
    <w:rsid w:val="00FD7E80"/>
    <w:rsid w:val="00FD7F68"/>
    <w:rsid w:val="00FE1743"/>
    <w:rsid w:val="00FE1937"/>
    <w:rsid w:val="00FE2303"/>
    <w:rsid w:val="00FE2880"/>
    <w:rsid w:val="00FE3089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20A123E"/>
    <w:rsid w:val="03A5E29F"/>
    <w:rsid w:val="03A89F3D"/>
    <w:rsid w:val="06DD8361"/>
    <w:rsid w:val="07EA6EB1"/>
    <w:rsid w:val="089CEA75"/>
    <w:rsid w:val="097EF5FF"/>
    <w:rsid w:val="0C9C1544"/>
    <w:rsid w:val="0CC11CD7"/>
    <w:rsid w:val="1029C69C"/>
    <w:rsid w:val="12706BAD"/>
    <w:rsid w:val="1294722E"/>
    <w:rsid w:val="141D93C8"/>
    <w:rsid w:val="1537AD25"/>
    <w:rsid w:val="15690C77"/>
    <w:rsid w:val="16698929"/>
    <w:rsid w:val="166EBA07"/>
    <w:rsid w:val="1C0C1AAF"/>
    <w:rsid w:val="1C12D70D"/>
    <w:rsid w:val="1E547926"/>
    <w:rsid w:val="1F523FBD"/>
    <w:rsid w:val="1F551B58"/>
    <w:rsid w:val="1FE1A0AA"/>
    <w:rsid w:val="21430A9A"/>
    <w:rsid w:val="23A55F82"/>
    <w:rsid w:val="241DDFB8"/>
    <w:rsid w:val="245A8D13"/>
    <w:rsid w:val="248B17FC"/>
    <w:rsid w:val="2572F204"/>
    <w:rsid w:val="28A33E71"/>
    <w:rsid w:val="2A315FD0"/>
    <w:rsid w:val="2A3F0ED2"/>
    <w:rsid w:val="2A8AE2E3"/>
    <w:rsid w:val="2B384040"/>
    <w:rsid w:val="2B44DCC8"/>
    <w:rsid w:val="2EF67549"/>
    <w:rsid w:val="2FB5ED30"/>
    <w:rsid w:val="2FDBD51C"/>
    <w:rsid w:val="342FFB52"/>
    <w:rsid w:val="34EA2046"/>
    <w:rsid w:val="36921065"/>
    <w:rsid w:val="377847FA"/>
    <w:rsid w:val="390EFC89"/>
    <w:rsid w:val="3AF9AAD3"/>
    <w:rsid w:val="3B7BEAC8"/>
    <w:rsid w:val="3D688F84"/>
    <w:rsid w:val="3DFEEF6A"/>
    <w:rsid w:val="3F02068D"/>
    <w:rsid w:val="40033E55"/>
    <w:rsid w:val="41915FB4"/>
    <w:rsid w:val="4413364E"/>
    <w:rsid w:val="46727FD9"/>
    <w:rsid w:val="469CBE3E"/>
    <w:rsid w:val="4C557E6C"/>
    <w:rsid w:val="4EE10485"/>
    <w:rsid w:val="4F6B20F3"/>
    <w:rsid w:val="52309CE9"/>
    <w:rsid w:val="53DC9256"/>
    <w:rsid w:val="53FB5804"/>
    <w:rsid w:val="54A15CE7"/>
    <w:rsid w:val="59C831EB"/>
    <w:rsid w:val="5B22C180"/>
    <w:rsid w:val="5C3D5AF3"/>
    <w:rsid w:val="5CFFD2AD"/>
    <w:rsid w:val="5D5244B9"/>
    <w:rsid w:val="5E9BA30E"/>
    <w:rsid w:val="6037736F"/>
    <w:rsid w:val="60CA8FC6"/>
    <w:rsid w:val="62E365BD"/>
    <w:rsid w:val="63E0868F"/>
    <w:rsid w:val="668E40B4"/>
    <w:rsid w:val="66E60C49"/>
    <w:rsid w:val="68DA0B0E"/>
    <w:rsid w:val="6C48FE8B"/>
    <w:rsid w:val="6DBB2137"/>
    <w:rsid w:val="6DE2E20B"/>
    <w:rsid w:val="6E5FB85F"/>
    <w:rsid w:val="6FFACFBB"/>
    <w:rsid w:val="7012566B"/>
    <w:rsid w:val="702D69B0"/>
    <w:rsid w:val="7421B1D5"/>
    <w:rsid w:val="76FCAF45"/>
    <w:rsid w:val="7700030B"/>
    <w:rsid w:val="78E88A4E"/>
    <w:rsid w:val="792D9DE3"/>
    <w:rsid w:val="7A0EB577"/>
    <w:rsid w:val="7C140861"/>
    <w:rsid w:val="7D3A8DE3"/>
    <w:rsid w:val="7E8C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75CC8B88-16EB-4D26-96C6-29D27EB9F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spacing w:after="120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gb231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4.png"/><Relationship Id="rId42" Type="http://schemas.openxmlformats.org/officeDocument/2006/relationships/image" Target="media/image21.png"/><Relationship Id="rId47" Type="http://schemas.microsoft.com/office/2007/relationships/hdphoto" Target="media/hdphoto10.wdp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glossaryDocument" Target="glossary/document.xml"/><Relationship Id="rId16" Type="http://schemas.microsoft.com/office/2007/relationships/hdphoto" Target="media/hdphoto1.wdp"/><Relationship Id="rId107" Type="http://schemas.openxmlformats.org/officeDocument/2006/relationships/image" Target="media/image78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microsoft.com/office/2007/relationships/hdphoto" Target="media/hdphoto13.wdp"/><Relationship Id="rId58" Type="http://schemas.openxmlformats.org/officeDocument/2006/relationships/image" Target="media/image29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microsoft.com/office/2007/relationships/hdphoto" Target="media/hdphoto4.wdp"/><Relationship Id="rId27" Type="http://schemas.microsoft.com/office/2007/relationships/hdphoto" Target="media/hdphoto6.wdp"/><Relationship Id="rId43" Type="http://schemas.microsoft.com/office/2007/relationships/hdphoto" Target="media/hdphoto8.wdp"/><Relationship Id="rId48" Type="http://schemas.openxmlformats.org/officeDocument/2006/relationships/image" Target="media/image24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113" Type="http://schemas.openxmlformats.org/officeDocument/2006/relationships/theme" Target="theme/theme1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2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0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27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microsoft.com/office/2007/relationships/hdphoto" Target="media/hdphoto11.wdp"/><Relationship Id="rId57" Type="http://schemas.microsoft.com/office/2007/relationships/hdphoto" Target="media/hdphoto15.wdp"/><Relationship Id="rId106" Type="http://schemas.openxmlformats.org/officeDocument/2006/relationships/image" Target="media/image7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6/09/relationships/commentsIds" Target="commentsIds.xml"/><Relationship Id="rId18" Type="http://schemas.microsoft.com/office/2007/relationships/hdphoto" Target="media/hdphoto2.wdp"/><Relationship Id="rId39" Type="http://schemas.openxmlformats.org/officeDocument/2006/relationships/image" Target="media/image19.png"/><Relationship Id="rId109" Type="http://schemas.openxmlformats.org/officeDocument/2006/relationships/image" Target="media/image80.png"/><Relationship Id="rId34" Type="http://schemas.openxmlformats.org/officeDocument/2006/relationships/image" Target="media/image14.png"/><Relationship Id="rId50" Type="http://schemas.openxmlformats.org/officeDocument/2006/relationships/image" Target="media/image25.png"/><Relationship Id="rId55" Type="http://schemas.microsoft.com/office/2007/relationships/hdphoto" Target="media/hdphoto14.wdp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6.png"/><Relationship Id="rId40" Type="http://schemas.openxmlformats.org/officeDocument/2006/relationships/image" Target="media/image20.png"/><Relationship Id="rId45" Type="http://schemas.microsoft.com/office/2007/relationships/hdphoto" Target="media/hdphoto9.wdp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fontTable" Target="fontTable.xml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9" Type="http://schemas.openxmlformats.org/officeDocument/2006/relationships/image" Target="media/image3.png"/><Relationship Id="rId14" Type="http://schemas.microsoft.com/office/2018/08/relationships/commentsExtensible" Target="commentsExtensible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28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webSettings" Target="webSettings.xml"/><Relationship Id="rId51" Type="http://schemas.microsoft.com/office/2007/relationships/hdphoto" Target="media/hdphoto12.wdp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3" Type="http://schemas.openxmlformats.org/officeDocument/2006/relationships/customXml" Target="../customXml/item3.xml"/><Relationship Id="rId25" Type="http://schemas.microsoft.com/office/2007/relationships/hdphoto" Target="media/hdphoto5.wdp"/><Relationship Id="rId46" Type="http://schemas.openxmlformats.org/officeDocument/2006/relationships/image" Target="media/image23.png"/><Relationship Id="rId67" Type="http://schemas.openxmlformats.org/officeDocument/2006/relationships/image" Target="media/image38.png"/><Relationship Id="rId20" Type="http://schemas.microsoft.com/office/2007/relationships/hdphoto" Target="media/hdphoto3.wdp"/><Relationship Id="rId41" Type="http://schemas.microsoft.com/office/2007/relationships/hdphoto" Target="media/hdphoto7.wdp"/><Relationship Id="rId62" Type="http://schemas.openxmlformats.org/officeDocument/2006/relationships/image" Target="media/image33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microsoft.com/office/2011/relationships/people" Target="people.xml"/></Relationships>
</file>

<file path=word/glossary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../customXml/item7.xml"/><Relationship Id="rId7" Type="http://schemas.openxmlformats.org/officeDocument/2006/relationships/webSettings" Target="webSettings.xml"/><Relationship Id="rId2" Type="http://schemas.openxmlformats.org/officeDocument/2006/relationships/customXml" Target="../../customXml/item6.xml"/><Relationship Id="rId1" Type="http://schemas.openxmlformats.org/officeDocument/2006/relationships/customXml" Target="../../customXml/item5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customXml" Target="../../customXml/item8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936B24891B347A1BE958F5F0C6FCF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FD2DF0-61D5-4A53-8AF0-32C764BB6266}"/>
      </w:docPartPr>
      <w:docPartBody>
        <w:p w:rsidR="00212D91" w:rsidRDefault="00B34312" w:rsidP="00B34312">
          <w:pPr>
            <w:pStyle w:val="2936B24891B347A1BE958F5F0C6FCF22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648F0"/>
    <w:rsid w:val="0007362A"/>
    <w:rsid w:val="000E3DBA"/>
    <w:rsid w:val="00137339"/>
    <w:rsid w:val="00175152"/>
    <w:rsid w:val="001B18A6"/>
    <w:rsid w:val="001D7173"/>
    <w:rsid w:val="00212D91"/>
    <w:rsid w:val="00240527"/>
    <w:rsid w:val="00246F08"/>
    <w:rsid w:val="00271845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C172A"/>
    <w:rsid w:val="004C6161"/>
    <w:rsid w:val="004D6109"/>
    <w:rsid w:val="004E53BC"/>
    <w:rsid w:val="004F691C"/>
    <w:rsid w:val="0053766C"/>
    <w:rsid w:val="00540EA7"/>
    <w:rsid w:val="00542B2E"/>
    <w:rsid w:val="00542F82"/>
    <w:rsid w:val="005956B9"/>
    <w:rsid w:val="005D6120"/>
    <w:rsid w:val="006251EE"/>
    <w:rsid w:val="006428FE"/>
    <w:rsid w:val="00652773"/>
    <w:rsid w:val="00681FC4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6699"/>
    <w:rsid w:val="009032AA"/>
    <w:rsid w:val="0094067B"/>
    <w:rsid w:val="00940C40"/>
    <w:rsid w:val="00941F7A"/>
    <w:rsid w:val="0096579E"/>
    <w:rsid w:val="009B2E55"/>
    <w:rsid w:val="009B37DC"/>
    <w:rsid w:val="00A16E12"/>
    <w:rsid w:val="00A53D82"/>
    <w:rsid w:val="00A568F7"/>
    <w:rsid w:val="00AD476E"/>
    <w:rsid w:val="00B25BEB"/>
    <w:rsid w:val="00B34312"/>
    <w:rsid w:val="00B379F5"/>
    <w:rsid w:val="00B479F5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D159E"/>
    <w:rsid w:val="00E22952"/>
    <w:rsid w:val="00EA0B81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379F5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2936B24891B347A1BE958F5F0C6FCF22">
    <w:name w:val="2936B24891B347A1BE958F5F0C6FCF22"/>
    <w:rsid w:val="00B343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gb2312"/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8" ma:contentTypeDescription="Create a new document." ma:contentTypeScope="" ma:versionID="47254376ccbd2fc58f12922699c5a014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0c8f87ae512a236353c3b25548dcdb7a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8" ma:contentTypeDescription="Create a new document." ma:contentTypeScope="" ma:versionID="47254376ccbd2fc58f12922699c5a014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0c8f87ae512a236353c3b25548dcdb7a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7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8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C3C44-8A6F-4E6D-8993-8E8D52FF37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F0C3C44-8A6F-4E6D-8993-8E8D52FF37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7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8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101322</Words>
  <Characters>577542</Characters>
  <Application>Microsoft Office Word</Application>
  <DocSecurity>4</DocSecurity>
  <Lines>4812</Lines>
  <Paragraphs>1355</Paragraphs>
  <ScaleCrop>false</ScaleCrop>
  <Company/>
  <LinksUpToDate>false</LinksUpToDate>
  <CharactersWithSpaces>677509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Michalis Hadjikakou</cp:lastModifiedBy>
  <cp:revision>2343</cp:revision>
  <cp:lastPrinted>2021-10-12T20:37:00Z</cp:lastPrinted>
  <dcterms:created xsi:type="dcterms:W3CDTF">2021-05-28T00:54:00Z</dcterms:created>
  <dcterms:modified xsi:type="dcterms:W3CDTF">2021-10-29T15:06:00Z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itaviDocumentProperty_0">
    <vt:lpwstr>9563ff4a-b601-4e5c-b658-cdca4023c4db</vt:lpwstr>
  </property>
  <property fmtid="{D5CDD505-2E9C-101B-9397-08002B2CF9AE}" pid="4" name="ContentTypeId">
    <vt:lpwstr>0x01010044591F4D5F1D6340B1B66473E077D7FA</vt:lpwstr>
  </property>
  <property fmtid="{D5CDD505-2E9C-101B-9397-08002B2CF9AE}" pid="5" name="CitaviDocumentProperty_6">
    <vt:lpwstr>False</vt:lpwstr>
  </property>
  <property fmtid="{D5CDD505-2E9C-101B-9397-08002B2CF9AE}" pid="6" name="CitaviDocumentProperty_1">
    <vt:lpwstr>6.10.0.0</vt:lpwstr>
  </property>
  <property fmtid="{D5CDD505-2E9C-101B-9397-08002B2CF9AE}" pid="7" name="CitaviDocumentProperty_8">
    <vt:lpwstr>C:\Users\Lenovo\Documents\Citavi 6\Projects\paper_2_urban_projection\paper_2_urban_projection.ctv6</vt:lpwstr>
  </property>
</Properties>
</file>